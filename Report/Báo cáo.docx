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E9BD5F5" w14:textId="0C374846" w:rsidR="00C31F86" w:rsidRPr="00D721D9" w:rsidRDefault="00D721D9" w:rsidP="00D721D9">
      <w:pPr>
        <w:jc w:val="center"/>
        <w:rPr>
          <w:rFonts w:cs="Times New Roman"/>
          <w:b/>
          <w:bCs/>
          <w:sz w:val="32"/>
          <w:szCs w:val="32"/>
        </w:rPr>
      </w:pPr>
      <w:r w:rsidRPr="00D721D9">
        <w:rPr>
          <w:rFonts w:cs="Times New Roman"/>
          <w:b/>
          <w:bCs/>
          <w:sz w:val="32"/>
          <w:szCs w:val="32"/>
        </w:rPr>
        <w:t>ĐẠI HỌC BÁCH KHOA HÀ NỘI</w:t>
      </w:r>
    </w:p>
    <w:p w14:paraId="044B6272" w14:textId="0163DB52" w:rsidR="00D721D9" w:rsidRPr="00D721D9" w:rsidRDefault="0357AADA" w:rsidP="00D721D9">
      <w:pPr>
        <w:jc w:val="center"/>
        <w:rPr>
          <w:rFonts w:cs="Times New Roman"/>
          <w:b/>
          <w:bCs/>
          <w:sz w:val="32"/>
          <w:szCs w:val="32"/>
        </w:rPr>
      </w:pPr>
      <w:r w:rsidRPr="0357AADA">
        <w:rPr>
          <w:rFonts w:cs="Times New Roman"/>
          <w:b/>
          <w:bCs/>
          <w:sz w:val="32"/>
          <w:szCs w:val="32"/>
        </w:rPr>
        <w:t>TRƯỜNG CÔNG NGHỆ THÔNG TIN VÀ TRUYỀN THÔNG</w:t>
      </w:r>
    </w:p>
    <w:p w14:paraId="43DCF0ED" w14:textId="7117333E" w:rsidR="00D721D9" w:rsidRDefault="00D721D9" w:rsidP="00D721D9">
      <w:pPr>
        <w:jc w:val="center"/>
        <w:rPr>
          <w:rFonts w:cs="Times New Roman"/>
          <w:szCs w:val="28"/>
        </w:rPr>
      </w:pPr>
      <w:r>
        <w:rPr>
          <w:rFonts w:cs="Times New Roman"/>
          <w:szCs w:val="28"/>
        </w:rPr>
        <w:t>_________________________*__________________________</w:t>
      </w:r>
    </w:p>
    <w:p w14:paraId="392A401C" w14:textId="77777777" w:rsidR="00D721D9" w:rsidRDefault="00D721D9" w:rsidP="00D721D9">
      <w:pPr>
        <w:jc w:val="center"/>
        <w:rPr>
          <w:rFonts w:cs="Times New Roman"/>
          <w:szCs w:val="28"/>
        </w:rPr>
      </w:pPr>
    </w:p>
    <w:p w14:paraId="4A284FA2" w14:textId="0DC7AD45" w:rsidR="00D721D9" w:rsidRPr="00D721D9" w:rsidRDefault="003F7BF2" w:rsidP="00D721D9">
      <w:pPr>
        <w:jc w:val="center"/>
        <w:rPr>
          <w:rFonts w:cs="Times New Roman"/>
          <w:b/>
          <w:bCs/>
          <w:sz w:val="48"/>
          <w:szCs w:val="48"/>
        </w:rPr>
      </w:pPr>
      <w:r>
        <w:rPr>
          <w:noProof/>
        </w:rPr>
        <w:drawing>
          <wp:inline distT="0" distB="0" distL="0" distR="0" wp14:anchorId="7540F7EF" wp14:editId="08539BEC">
            <wp:extent cx="1024467" cy="1536514"/>
            <wp:effectExtent l="0" t="0" r="4445" b="6985"/>
            <wp:docPr id="935667076" name="Picture 1" descr="A red and yellow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667076" name="Picture 1" descr="A red and yellow logo&#10;&#10;AI-generated content may be incorrec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028367" cy="1542364"/>
                    </a:xfrm>
                    <a:prstGeom prst="rect">
                      <a:avLst/>
                    </a:prstGeom>
                    <a:noFill/>
                    <a:ln>
                      <a:noFill/>
                    </a:ln>
                  </pic:spPr>
                </pic:pic>
              </a:graphicData>
            </a:graphic>
          </wp:inline>
        </w:drawing>
      </w:r>
    </w:p>
    <w:p w14:paraId="69540857" w14:textId="50C68E05" w:rsidR="00D721D9" w:rsidRPr="00D721D9" w:rsidRDefault="00D721D9" w:rsidP="00D721D9">
      <w:pPr>
        <w:jc w:val="center"/>
        <w:rPr>
          <w:rFonts w:cs="Times New Roman"/>
          <w:b/>
          <w:bCs/>
          <w:sz w:val="56"/>
          <w:szCs w:val="56"/>
        </w:rPr>
      </w:pPr>
      <w:r w:rsidRPr="00D721D9">
        <w:rPr>
          <w:rFonts w:cs="Times New Roman"/>
          <w:b/>
          <w:bCs/>
          <w:sz w:val="56"/>
          <w:szCs w:val="56"/>
        </w:rPr>
        <w:t>BÀI TẬP LỚN</w:t>
      </w:r>
    </w:p>
    <w:p w14:paraId="6BDDCB4A" w14:textId="236EFC59" w:rsidR="00D721D9" w:rsidRDefault="00D721D9" w:rsidP="00D721D9">
      <w:pPr>
        <w:jc w:val="center"/>
        <w:rPr>
          <w:rFonts w:cs="Times New Roman"/>
          <w:szCs w:val="28"/>
        </w:rPr>
      </w:pPr>
      <w:r>
        <w:rPr>
          <w:rFonts w:cs="Times New Roman"/>
          <w:szCs w:val="28"/>
        </w:rPr>
        <w:t>PHÂN TÍCH VÀ THIẾT KẾ HỆ THỐNG</w:t>
      </w:r>
    </w:p>
    <w:p w14:paraId="1D873FCC" w14:textId="77777777" w:rsidR="00D721D9" w:rsidRDefault="00D721D9" w:rsidP="00560456">
      <w:pPr>
        <w:rPr>
          <w:rFonts w:cs="Times New Roman"/>
          <w:szCs w:val="28"/>
        </w:rPr>
      </w:pPr>
    </w:p>
    <w:p w14:paraId="73702A42" w14:textId="4DBD6197" w:rsidR="00D721D9" w:rsidRDefault="00D721D9" w:rsidP="00D721D9">
      <w:pPr>
        <w:jc w:val="center"/>
        <w:rPr>
          <w:rFonts w:cs="Times New Roman"/>
          <w:b/>
          <w:bCs/>
          <w:sz w:val="36"/>
          <w:szCs w:val="36"/>
        </w:rPr>
      </w:pPr>
      <w:r w:rsidRPr="00D721D9">
        <w:rPr>
          <w:rFonts w:cs="Times New Roman"/>
          <w:b/>
          <w:bCs/>
          <w:sz w:val="36"/>
          <w:szCs w:val="36"/>
        </w:rPr>
        <w:t>XÂY DỰNG HỆ THỐNG HỌC TRỰC TUYẾN</w:t>
      </w:r>
    </w:p>
    <w:tbl>
      <w:tblPr>
        <w:tblStyle w:val="TableGrid"/>
        <w:tblpPr w:leftFromText="180" w:rightFromText="180" w:vertAnchor="text" w:horzAnchor="margin" w:tblpXSpec="right" w:tblpY="562"/>
        <w:tblW w:w="783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40"/>
        <w:gridCol w:w="4590"/>
      </w:tblGrid>
      <w:tr w:rsidR="00D721D9" w:rsidRPr="00D721D9" w14:paraId="607B8FD9" w14:textId="77777777" w:rsidTr="009230CB">
        <w:tc>
          <w:tcPr>
            <w:tcW w:w="3240" w:type="dxa"/>
          </w:tcPr>
          <w:p w14:paraId="7277A041" w14:textId="77777777" w:rsidR="00D721D9" w:rsidRPr="00D721D9" w:rsidRDefault="00D721D9" w:rsidP="009230CB">
            <w:pPr>
              <w:ind w:left="72"/>
              <w:rPr>
                <w:rFonts w:cs="Times New Roman"/>
                <w:b/>
                <w:bCs/>
                <w:szCs w:val="28"/>
              </w:rPr>
            </w:pPr>
            <w:r w:rsidRPr="00D721D9">
              <w:rPr>
                <w:rFonts w:cs="Times New Roman"/>
                <w:b/>
                <w:bCs/>
                <w:szCs w:val="28"/>
              </w:rPr>
              <w:t>Sinh viên thực hiện</w:t>
            </w:r>
          </w:p>
        </w:tc>
        <w:tc>
          <w:tcPr>
            <w:tcW w:w="4590" w:type="dxa"/>
          </w:tcPr>
          <w:p w14:paraId="724BC96F" w14:textId="77777777" w:rsidR="00D721D9" w:rsidRPr="00D721D9" w:rsidRDefault="00D721D9" w:rsidP="009230CB">
            <w:pPr>
              <w:ind w:left="72"/>
              <w:rPr>
                <w:rFonts w:cs="Times New Roman"/>
                <w:b/>
                <w:bCs/>
                <w:szCs w:val="28"/>
              </w:rPr>
            </w:pPr>
            <w:r w:rsidRPr="00D721D9">
              <w:rPr>
                <w:rFonts w:cs="Times New Roman"/>
                <w:b/>
                <w:bCs/>
                <w:szCs w:val="28"/>
              </w:rPr>
              <w:t>Mã số sinh viên</w:t>
            </w:r>
          </w:p>
        </w:tc>
      </w:tr>
      <w:tr w:rsidR="00D721D9" w:rsidRPr="00D721D9" w14:paraId="17D16335" w14:textId="77777777" w:rsidTr="009230CB">
        <w:tc>
          <w:tcPr>
            <w:tcW w:w="3240" w:type="dxa"/>
          </w:tcPr>
          <w:p w14:paraId="7F4A60A7" w14:textId="77777777" w:rsidR="00D721D9" w:rsidRPr="00D721D9" w:rsidRDefault="00D721D9" w:rsidP="009230CB">
            <w:pPr>
              <w:ind w:left="72"/>
              <w:rPr>
                <w:rFonts w:cs="Times New Roman"/>
                <w:b/>
                <w:bCs/>
                <w:szCs w:val="28"/>
              </w:rPr>
            </w:pPr>
            <w:r>
              <w:rPr>
                <w:rFonts w:cs="Times New Roman"/>
                <w:b/>
                <w:bCs/>
                <w:szCs w:val="28"/>
              </w:rPr>
              <w:t>Trương Ngọc Hải</w:t>
            </w:r>
          </w:p>
        </w:tc>
        <w:tc>
          <w:tcPr>
            <w:tcW w:w="4590" w:type="dxa"/>
          </w:tcPr>
          <w:p w14:paraId="636AEB4A" w14:textId="7138A122" w:rsidR="00D721D9" w:rsidRPr="00D721D9" w:rsidRDefault="00D721D9" w:rsidP="009230CB">
            <w:pPr>
              <w:ind w:left="72"/>
              <w:rPr>
                <w:rFonts w:cs="Times New Roman"/>
                <w:b/>
                <w:bCs/>
                <w:szCs w:val="28"/>
              </w:rPr>
            </w:pPr>
            <w:r>
              <w:rPr>
                <w:rFonts w:cs="Times New Roman"/>
                <w:b/>
                <w:bCs/>
                <w:szCs w:val="28"/>
              </w:rPr>
              <w:t>20225309</w:t>
            </w:r>
          </w:p>
        </w:tc>
      </w:tr>
      <w:tr w:rsidR="00D721D9" w:rsidRPr="00D721D9" w14:paraId="0E88C6F0" w14:textId="77777777" w:rsidTr="009230CB">
        <w:tc>
          <w:tcPr>
            <w:tcW w:w="3240" w:type="dxa"/>
          </w:tcPr>
          <w:p w14:paraId="56D79C41" w14:textId="2A8E493C" w:rsidR="00D721D9" w:rsidRPr="00D721D9" w:rsidRDefault="00D721D9" w:rsidP="009230CB">
            <w:pPr>
              <w:ind w:left="72"/>
              <w:rPr>
                <w:rFonts w:cs="Times New Roman"/>
                <w:b/>
                <w:bCs/>
                <w:szCs w:val="28"/>
              </w:rPr>
            </w:pPr>
            <w:r>
              <w:rPr>
                <w:rFonts w:cs="Times New Roman"/>
                <w:b/>
                <w:bCs/>
                <w:szCs w:val="28"/>
              </w:rPr>
              <w:t>Trần Trọng Nguyên</w:t>
            </w:r>
          </w:p>
        </w:tc>
        <w:tc>
          <w:tcPr>
            <w:tcW w:w="4590" w:type="dxa"/>
          </w:tcPr>
          <w:p w14:paraId="289245B4" w14:textId="41B9BDEE" w:rsidR="00D721D9" w:rsidRPr="00D721D9" w:rsidRDefault="55EE4B18" w:rsidP="009230CB">
            <w:pPr>
              <w:ind w:left="72"/>
              <w:rPr>
                <w:rFonts w:cs="Times New Roman"/>
                <w:b/>
              </w:rPr>
            </w:pPr>
            <w:ins w:id="0" w:author="Tran Trong Nguyen 20225216" w:date="2025-05-20T14:17:00Z">
              <w:r w:rsidRPr="11ACAAAF">
                <w:rPr>
                  <w:rFonts w:cs="Times New Roman"/>
                  <w:b/>
                  <w:bCs/>
                </w:rPr>
                <w:t>20225216</w:t>
              </w:r>
            </w:ins>
          </w:p>
        </w:tc>
      </w:tr>
      <w:tr w:rsidR="00D721D9" w:rsidRPr="00D721D9" w14:paraId="683A4978" w14:textId="77777777" w:rsidTr="009230CB">
        <w:tc>
          <w:tcPr>
            <w:tcW w:w="3240" w:type="dxa"/>
          </w:tcPr>
          <w:p w14:paraId="30448FAC" w14:textId="29CFE5DF" w:rsidR="00D721D9" w:rsidRPr="00D721D9" w:rsidRDefault="00D721D9" w:rsidP="009230CB">
            <w:pPr>
              <w:ind w:left="72"/>
              <w:rPr>
                <w:rFonts w:cs="Times New Roman"/>
                <w:b/>
                <w:bCs/>
                <w:szCs w:val="28"/>
              </w:rPr>
            </w:pPr>
            <w:r>
              <w:rPr>
                <w:rFonts w:cs="Times New Roman"/>
                <w:b/>
                <w:bCs/>
                <w:szCs w:val="28"/>
              </w:rPr>
              <w:t>Từ Minh Tuân</w:t>
            </w:r>
          </w:p>
        </w:tc>
        <w:tc>
          <w:tcPr>
            <w:tcW w:w="4590" w:type="dxa"/>
          </w:tcPr>
          <w:p w14:paraId="514892F3" w14:textId="28EFA61B" w:rsidR="00D721D9" w:rsidRPr="00D721D9" w:rsidRDefault="37D168AA" w:rsidP="009230CB">
            <w:pPr>
              <w:ind w:left="72"/>
              <w:rPr>
                <w:rFonts w:cs="Times New Roman"/>
                <w:b/>
                <w:bCs/>
              </w:rPr>
            </w:pPr>
            <w:ins w:id="1" w:author="Tu Minh Tuan 20225422" w:date="2025-04-17T15:16:00Z">
              <w:r w:rsidRPr="0020EFFB">
                <w:rPr>
                  <w:rFonts w:cs="Times New Roman"/>
                  <w:b/>
                  <w:bCs/>
                </w:rPr>
                <w:t>20225422</w:t>
              </w:r>
            </w:ins>
          </w:p>
        </w:tc>
      </w:tr>
      <w:tr w:rsidR="00D721D9" w:rsidRPr="00D721D9" w14:paraId="6A96C59D" w14:textId="77777777" w:rsidTr="009230CB">
        <w:tc>
          <w:tcPr>
            <w:tcW w:w="3240" w:type="dxa"/>
          </w:tcPr>
          <w:p w14:paraId="1F216E97" w14:textId="4EE7193A" w:rsidR="00D721D9" w:rsidRPr="00D721D9" w:rsidRDefault="00D721D9" w:rsidP="009230CB">
            <w:pPr>
              <w:ind w:left="72"/>
              <w:rPr>
                <w:rFonts w:cs="Times New Roman"/>
                <w:b/>
                <w:bCs/>
                <w:szCs w:val="28"/>
              </w:rPr>
            </w:pPr>
            <w:r>
              <w:rPr>
                <w:rFonts w:cs="Times New Roman"/>
                <w:b/>
                <w:bCs/>
                <w:szCs w:val="28"/>
              </w:rPr>
              <w:t>Trần Hải Nhật Minh</w:t>
            </w:r>
          </w:p>
        </w:tc>
        <w:tc>
          <w:tcPr>
            <w:tcW w:w="4590" w:type="dxa"/>
          </w:tcPr>
          <w:p w14:paraId="609C6335" w14:textId="0721B7B3" w:rsidR="00D721D9" w:rsidRPr="00D721D9" w:rsidRDefault="00DD6FA0" w:rsidP="009230CB">
            <w:pPr>
              <w:ind w:left="72"/>
              <w:rPr>
                <w:rFonts w:cs="Times New Roman"/>
                <w:b/>
              </w:rPr>
            </w:pPr>
            <w:r w:rsidRPr="11ACAAAF">
              <w:rPr>
                <w:rFonts w:cs="Times New Roman"/>
                <w:b/>
                <w:bCs/>
              </w:rPr>
              <w:t>20225144</w:t>
            </w:r>
          </w:p>
        </w:tc>
      </w:tr>
      <w:tr w:rsidR="00D721D9" w:rsidRPr="00D721D9" w14:paraId="678C7F99" w14:textId="77777777" w:rsidTr="009230CB">
        <w:tc>
          <w:tcPr>
            <w:tcW w:w="3240" w:type="dxa"/>
          </w:tcPr>
          <w:p w14:paraId="3527FE50" w14:textId="7B3F6F5C" w:rsidR="00D721D9" w:rsidRPr="00D721D9" w:rsidRDefault="00D721D9" w:rsidP="009230CB">
            <w:pPr>
              <w:ind w:left="72"/>
              <w:rPr>
                <w:rFonts w:cs="Times New Roman"/>
                <w:b/>
                <w:bCs/>
                <w:szCs w:val="28"/>
              </w:rPr>
            </w:pPr>
            <w:r>
              <w:rPr>
                <w:rFonts w:cs="Times New Roman"/>
                <w:b/>
                <w:bCs/>
                <w:szCs w:val="28"/>
              </w:rPr>
              <w:t>Nguyễn Quang Thịnh</w:t>
            </w:r>
          </w:p>
        </w:tc>
        <w:tc>
          <w:tcPr>
            <w:tcW w:w="4590" w:type="dxa"/>
          </w:tcPr>
          <w:p w14:paraId="5A541A94" w14:textId="3A2D79D7" w:rsidR="00D721D9" w:rsidRPr="00034291" w:rsidRDefault="00034291" w:rsidP="009230CB">
            <w:pPr>
              <w:ind w:left="72"/>
              <w:rPr>
                <w:rFonts w:cs="Times New Roman"/>
                <w:b/>
                <w:bCs/>
                <w:szCs w:val="28"/>
                <w:lang w:val="vi-VN"/>
              </w:rPr>
            </w:pPr>
            <w:r>
              <w:rPr>
                <w:rFonts w:cs="Times New Roman"/>
                <w:b/>
                <w:bCs/>
                <w:szCs w:val="28"/>
                <w:lang w:val="vi-VN"/>
              </w:rPr>
              <w:t>20225095</w:t>
            </w:r>
          </w:p>
        </w:tc>
      </w:tr>
      <w:tr w:rsidR="00D721D9" w:rsidRPr="00D721D9" w14:paraId="2186C3DA" w14:textId="77777777" w:rsidTr="009230CB">
        <w:tc>
          <w:tcPr>
            <w:tcW w:w="3240" w:type="dxa"/>
          </w:tcPr>
          <w:p w14:paraId="1407F6A3" w14:textId="77777777" w:rsidR="00D721D9" w:rsidRPr="00D721D9" w:rsidRDefault="00D721D9" w:rsidP="009230CB">
            <w:pPr>
              <w:ind w:left="72"/>
              <w:rPr>
                <w:rFonts w:cs="Times New Roman"/>
                <w:b/>
                <w:bCs/>
                <w:szCs w:val="28"/>
              </w:rPr>
            </w:pPr>
          </w:p>
        </w:tc>
        <w:tc>
          <w:tcPr>
            <w:tcW w:w="4590" w:type="dxa"/>
          </w:tcPr>
          <w:p w14:paraId="108D8DD4" w14:textId="77777777" w:rsidR="00D721D9" w:rsidRPr="00D721D9" w:rsidRDefault="00D721D9" w:rsidP="009230CB">
            <w:pPr>
              <w:ind w:left="72"/>
              <w:rPr>
                <w:rFonts w:cs="Times New Roman"/>
                <w:b/>
                <w:bCs/>
                <w:szCs w:val="28"/>
              </w:rPr>
            </w:pPr>
          </w:p>
        </w:tc>
      </w:tr>
      <w:tr w:rsidR="00D721D9" w:rsidRPr="00D721D9" w14:paraId="27BAB6C4" w14:textId="77777777" w:rsidTr="009230CB">
        <w:tc>
          <w:tcPr>
            <w:tcW w:w="3240" w:type="dxa"/>
          </w:tcPr>
          <w:p w14:paraId="2C0F7ABF" w14:textId="2D6B0EF7" w:rsidR="00D721D9" w:rsidRPr="00D721D9" w:rsidRDefault="00D721D9" w:rsidP="009230CB">
            <w:pPr>
              <w:ind w:left="72"/>
              <w:rPr>
                <w:rFonts w:cs="Times New Roman"/>
                <w:b/>
                <w:bCs/>
                <w:szCs w:val="28"/>
              </w:rPr>
            </w:pPr>
            <w:r>
              <w:rPr>
                <w:rFonts w:cs="Times New Roman"/>
                <w:b/>
                <w:bCs/>
                <w:szCs w:val="28"/>
              </w:rPr>
              <w:t>Mã lớp học</w:t>
            </w:r>
            <w:r w:rsidR="00EA4E80">
              <w:rPr>
                <w:rFonts w:cs="Times New Roman"/>
                <w:b/>
                <w:bCs/>
                <w:szCs w:val="28"/>
              </w:rPr>
              <w:t>:</w:t>
            </w:r>
          </w:p>
        </w:tc>
        <w:tc>
          <w:tcPr>
            <w:tcW w:w="4590" w:type="dxa"/>
          </w:tcPr>
          <w:p w14:paraId="68E4AC81" w14:textId="15972B55" w:rsidR="00D721D9" w:rsidRPr="00D721D9" w:rsidRDefault="00EA4E80" w:rsidP="009230CB">
            <w:pPr>
              <w:ind w:left="72"/>
              <w:rPr>
                <w:rFonts w:cs="Times New Roman"/>
                <w:b/>
                <w:bCs/>
                <w:szCs w:val="28"/>
              </w:rPr>
            </w:pPr>
            <w:r>
              <w:rPr>
                <w:rFonts w:cs="Times New Roman"/>
                <w:b/>
                <w:bCs/>
                <w:szCs w:val="28"/>
              </w:rPr>
              <w:t>157</w:t>
            </w:r>
            <w:r w:rsidR="009230CB">
              <w:rPr>
                <w:rFonts w:cs="Times New Roman"/>
                <w:b/>
                <w:bCs/>
                <w:szCs w:val="28"/>
              </w:rPr>
              <w:t>516</w:t>
            </w:r>
          </w:p>
        </w:tc>
      </w:tr>
      <w:tr w:rsidR="00D721D9" w:rsidRPr="00D721D9" w14:paraId="7D304194" w14:textId="77777777" w:rsidTr="009230CB">
        <w:tc>
          <w:tcPr>
            <w:tcW w:w="3240" w:type="dxa"/>
          </w:tcPr>
          <w:p w14:paraId="2789A1C3" w14:textId="7F29D36C" w:rsidR="00D721D9" w:rsidRPr="00D721D9" w:rsidRDefault="00D721D9" w:rsidP="009230CB">
            <w:pPr>
              <w:ind w:left="72"/>
              <w:rPr>
                <w:rFonts w:cs="Times New Roman"/>
                <w:b/>
                <w:bCs/>
                <w:szCs w:val="28"/>
              </w:rPr>
            </w:pPr>
            <w:r>
              <w:rPr>
                <w:rFonts w:cs="Times New Roman"/>
                <w:b/>
                <w:bCs/>
                <w:szCs w:val="28"/>
              </w:rPr>
              <w:t>Giảng viên hướng dẫn</w:t>
            </w:r>
            <w:r w:rsidR="00EA4E80">
              <w:rPr>
                <w:rFonts w:cs="Times New Roman"/>
                <w:b/>
                <w:bCs/>
                <w:szCs w:val="28"/>
              </w:rPr>
              <w:t>:</w:t>
            </w:r>
          </w:p>
        </w:tc>
        <w:tc>
          <w:tcPr>
            <w:tcW w:w="4590" w:type="dxa"/>
          </w:tcPr>
          <w:p w14:paraId="660F8A0F" w14:textId="0371F966" w:rsidR="00D721D9" w:rsidRPr="00D721D9" w:rsidRDefault="72BDAEE1" w:rsidP="009230CB">
            <w:pPr>
              <w:ind w:left="72"/>
              <w:rPr>
                <w:rFonts w:cs="Times New Roman"/>
                <w:b/>
              </w:rPr>
            </w:pPr>
            <w:ins w:id="2" w:author="Tran Trong Nguyen 20225216" w:date="2025-05-20T14:17:00Z">
              <w:r w:rsidRPr="11ACAAAF">
                <w:rPr>
                  <w:rFonts w:cs="Times New Roman"/>
                  <w:b/>
                  <w:bCs/>
                </w:rPr>
                <w:t>TS. Trần Việt Trung</w:t>
              </w:r>
            </w:ins>
          </w:p>
        </w:tc>
      </w:tr>
      <w:tr w:rsidR="00D721D9" w:rsidRPr="00D721D9" w14:paraId="20E23AFC" w14:textId="77777777" w:rsidTr="009230CB">
        <w:trPr>
          <w:trHeight w:val="300"/>
        </w:trPr>
        <w:tc>
          <w:tcPr>
            <w:tcW w:w="3240" w:type="dxa"/>
          </w:tcPr>
          <w:p w14:paraId="48C40BA5" w14:textId="77777777" w:rsidR="00D721D9" w:rsidRDefault="00D721D9" w:rsidP="009230CB">
            <w:pPr>
              <w:ind w:left="72"/>
              <w:rPr>
                <w:rFonts w:cs="Times New Roman"/>
                <w:b/>
                <w:bCs/>
                <w:szCs w:val="28"/>
              </w:rPr>
            </w:pPr>
          </w:p>
        </w:tc>
        <w:tc>
          <w:tcPr>
            <w:tcW w:w="4590" w:type="dxa"/>
          </w:tcPr>
          <w:p w14:paraId="23FFA178" w14:textId="77777777" w:rsidR="00D721D9" w:rsidRPr="00D721D9" w:rsidRDefault="00D721D9" w:rsidP="009230CB">
            <w:pPr>
              <w:ind w:left="72"/>
              <w:rPr>
                <w:rFonts w:cs="Times New Roman"/>
                <w:b/>
                <w:bCs/>
                <w:szCs w:val="28"/>
              </w:rPr>
            </w:pPr>
          </w:p>
        </w:tc>
      </w:tr>
    </w:tbl>
    <w:p w14:paraId="1675389E" w14:textId="77777777" w:rsidR="00D721D9" w:rsidRDefault="00D721D9" w:rsidP="009230CB">
      <w:pPr>
        <w:rPr>
          <w:rFonts w:cs="Times New Roman"/>
          <w:b/>
          <w:bCs/>
          <w:sz w:val="36"/>
          <w:szCs w:val="36"/>
        </w:rPr>
      </w:pPr>
    </w:p>
    <w:p w14:paraId="5502D8A5" w14:textId="77777777" w:rsidR="00D721D9" w:rsidRDefault="00D721D9" w:rsidP="009230CB">
      <w:pPr>
        <w:rPr>
          <w:rFonts w:cs="Times New Roman"/>
          <w:b/>
          <w:bCs/>
          <w:sz w:val="36"/>
          <w:szCs w:val="36"/>
        </w:rPr>
      </w:pPr>
    </w:p>
    <w:p w14:paraId="0EB82DEA" w14:textId="77777777" w:rsidR="00D721D9" w:rsidRDefault="00D721D9" w:rsidP="009230CB">
      <w:pPr>
        <w:rPr>
          <w:rFonts w:cs="Times New Roman"/>
          <w:b/>
          <w:bCs/>
          <w:sz w:val="36"/>
          <w:szCs w:val="36"/>
        </w:rPr>
      </w:pPr>
    </w:p>
    <w:p w14:paraId="2EA2217F" w14:textId="77777777" w:rsidR="00D721D9" w:rsidRDefault="00D721D9" w:rsidP="009230CB">
      <w:pPr>
        <w:rPr>
          <w:rFonts w:cs="Times New Roman"/>
          <w:b/>
          <w:bCs/>
          <w:sz w:val="36"/>
          <w:szCs w:val="36"/>
        </w:rPr>
      </w:pPr>
    </w:p>
    <w:p w14:paraId="1B132554" w14:textId="77777777" w:rsidR="00D721D9" w:rsidRDefault="00D721D9" w:rsidP="009230CB">
      <w:pPr>
        <w:rPr>
          <w:rFonts w:cs="Times New Roman"/>
          <w:b/>
          <w:bCs/>
          <w:sz w:val="36"/>
          <w:szCs w:val="36"/>
        </w:rPr>
      </w:pPr>
    </w:p>
    <w:p w14:paraId="36A51083" w14:textId="77777777" w:rsidR="00D721D9" w:rsidRDefault="00D721D9" w:rsidP="009230CB">
      <w:pPr>
        <w:rPr>
          <w:rFonts w:cs="Times New Roman"/>
          <w:b/>
          <w:bCs/>
          <w:sz w:val="36"/>
          <w:szCs w:val="36"/>
        </w:rPr>
      </w:pPr>
    </w:p>
    <w:p w14:paraId="7A062A1E" w14:textId="77777777" w:rsidR="00D721D9" w:rsidRDefault="00D721D9" w:rsidP="00560456">
      <w:pPr>
        <w:rPr>
          <w:rFonts w:cs="Times New Roman"/>
          <w:b/>
          <w:bCs/>
          <w:sz w:val="36"/>
          <w:szCs w:val="36"/>
        </w:rPr>
      </w:pPr>
    </w:p>
    <w:p w14:paraId="20BBCE7D" w14:textId="49F164EB" w:rsidR="004A3B7A" w:rsidRDefault="00D721D9" w:rsidP="000B6250">
      <w:pPr>
        <w:jc w:val="center"/>
        <w:rPr>
          <w:rFonts w:cs="Times New Roman"/>
          <w:b/>
          <w:bCs/>
          <w:sz w:val="36"/>
          <w:szCs w:val="36"/>
        </w:rPr>
      </w:pPr>
      <w:r>
        <w:rPr>
          <w:rFonts w:cs="Times New Roman"/>
          <w:b/>
          <w:bCs/>
          <w:sz w:val="36"/>
          <w:szCs w:val="36"/>
        </w:rPr>
        <w:t>Hà Nội, ngày</w:t>
      </w:r>
      <w:r w:rsidR="00B66D55">
        <w:rPr>
          <w:rFonts w:cs="Times New Roman"/>
          <w:b/>
          <w:bCs/>
          <w:sz w:val="36"/>
          <w:szCs w:val="36"/>
        </w:rPr>
        <w:t xml:space="preserve"> 23</w:t>
      </w:r>
      <w:r>
        <w:rPr>
          <w:rFonts w:cs="Times New Roman"/>
          <w:b/>
          <w:bCs/>
          <w:sz w:val="36"/>
          <w:szCs w:val="36"/>
        </w:rPr>
        <w:t xml:space="preserve"> tháng</w:t>
      </w:r>
      <w:r w:rsidR="00B66D55">
        <w:rPr>
          <w:rFonts w:cs="Times New Roman"/>
          <w:b/>
          <w:bCs/>
          <w:sz w:val="36"/>
          <w:szCs w:val="36"/>
        </w:rPr>
        <w:t xml:space="preserve"> 5</w:t>
      </w:r>
      <w:r>
        <w:rPr>
          <w:rFonts w:cs="Times New Roman"/>
          <w:b/>
          <w:bCs/>
          <w:sz w:val="36"/>
          <w:szCs w:val="36"/>
        </w:rPr>
        <w:t xml:space="preserve"> n</w:t>
      </w:r>
      <w:r w:rsidR="008B4EE8">
        <w:rPr>
          <w:rFonts w:cs="Times New Roman"/>
          <w:b/>
          <w:bCs/>
          <w:sz w:val="36"/>
          <w:szCs w:val="36"/>
        </w:rPr>
        <w:t>ăm</w:t>
      </w:r>
      <w:r w:rsidR="00B66D55">
        <w:rPr>
          <w:rFonts w:cs="Times New Roman"/>
          <w:b/>
          <w:bCs/>
          <w:sz w:val="36"/>
          <w:szCs w:val="36"/>
        </w:rPr>
        <w:t xml:space="preserve"> 2025</w:t>
      </w:r>
    </w:p>
    <w:p w14:paraId="3D46D110" w14:textId="4A185615" w:rsidR="000B6250" w:rsidRDefault="00684C12" w:rsidP="000B6250">
      <w:pPr>
        <w:jc w:val="center"/>
        <w:rPr>
          <w:rFonts w:cs="Times New Roman"/>
          <w:b/>
          <w:bCs/>
          <w:sz w:val="36"/>
          <w:szCs w:val="36"/>
        </w:rPr>
      </w:pPr>
      <w:r>
        <w:rPr>
          <w:rFonts w:cs="Times New Roman"/>
          <w:b/>
          <w:bCs/>
          <w:sz w:val="36"/>
          <w:szCs w:val="36"/>
        </w:rPr>
        <w:lastRenderedPageBreak/>
        <w:t>MỤC LỤC</w:t>
      </w:r>
    </w:p>
    <w:sdt>
      <w:sdtPr>
        <w:rPr>
          <w:rFonts w:eastAsiaTheme="minorEastAsia"/>
        </w:rPr>
        <w:id w:val="-686834787"/>
        <w:docPartObj>
          <w:docPartGallery w:val="Table of Contents"/>
          <w:docPartUnique/>
        </w:docPartObj>
      </w:sdtPr>
      <w:sdtEndPr>
        <w:rPr>
          <w:b/>
        </w:rPr>
      </w:sdtEndPr>
      <w:sdtContent>
        <w:p w14:paraId="092096ED" w14:textId="08ADB0C9" w:rsidR="00684C12" w:rsidRDefault="00BE0414">
          <w:pPr>
            <w:pStyle w:val="TOC1"/>
            <w:tabs>
              <w:tab w:val="right" w:leader="dot" w:pos="9350"/>
            </w:tabs>
            <w:rPr>
              <w:rFonts w:asciiTheme="minorHAnsi" w:eastAsiaTheme="minorEastAsia" w:hAnsiTheme="minorHAnsi"/>
              <w:noProof/>
              <w:sz w:val="24"/>
            </w:rPr>
          </w:pPr>
          <w:r>
            <w:fldChar w:fldCharType="begin"/>
          </w:r>
          <w:r w:rsidR="20D25D68">
            <w:instrText xml:space="preserve"> TOC \h \z \t "Heading 1,2,Heading 2,3,Title,1" </w:instrText>
          </w:r>
          <w:r>
            <w:fldChar w:fldCharType="separate"/>
          </w:r>
          <w:hyperlink w:anchor="_Toc198899077" w:history="1">
            <w:r w:rsidR="00684C12" w:rsidRPr="00034B59">
              <w:rPr>
                <w:rStyle w:val="Hyperlink"/>
                <w:noProof/>
              </w:rPr>
              <w:t>CHƯƠNG 1: MÔ TẢ ĐỀ TÀI</w:t>
            </w:r>
            <w:r w:rsidR="00684C12">
              <w:rPr>
                <w:noProof/>
                <w:webHidden/>
              </w:rPr>
              <w:tab/>
            </w:r>
            <w:r w:rsidR="00684C12">
              <w:rPr>
                <w:noProof/>
                <w:webHidden/>
              </w:rPr>
              <w:fldChar w:fldCharType="begin"/>
            </w:r>
            <w:r w:rsidR="00684C12">
              <w:rPr>
                <w:noProof/>
                <w:webHidden/>
              </w:rPr>
              <w:instrText xml:space="preserve"> PAGEREF _Toc198899077 \h </w:instrText>
            </w:r>
            <w:r w:rsidR="00684C12">
              <w:rPr>
                <w:noProof/>
                <w:webHidden/>
              </w:rPr>
            </w:r>
            <w:r w:rsidR="00684C12">
              <w:rPr>
                <w:noProof/>
                <w:webHidden/>
              </w:rPr>
              <w:fldChar w:fldCharType="separate"/>
            </w:r>
            <w:r w:rsidR="00684C12">
              <w:rPr>
                <w:noProof/>
                <w:webHidden/>
              </w:rPr>
              <w:t>4</w:t>
            </w:r>
            <w:r w:rsidR="00684C12">
              <w:rPr>
                <w:noProof/>
                <w:webHidden/>
              </w:rPr>
              <w:fldChar w:fldCharType="end"/>
            </w:r>
          </w:hyperlink>
        </w:p>
        <w:p w14:paraId="424AB593" w14:textId="1501D708" w:rsidR="00684C12" w:rsidRDefault="00684C12">
          <w:pPr>
            <w:pStyle w:val="TOC2"/>
            <w:tabs>
              <w:tab w:val="left" w:pos="720"/>
              <w:tab w:val="right" w:leader="dot" w:pos="9350"/>
            </w:tabs>
            <w:rPr>
              <w:rFonts w:asciiTheme="minorHAnsi" w:eastAsiaTheme="minorEastAsia" w:hAnsiTheme="minorHAnsi"/>
              <w:noProof/>
              <w:sz w:val="24"/>
            </w:rPr>
          </w:pPr>
          <w:hyperlink w:anchor="_Toc198899078" w:history="1">
            <w:r w:rsidRPr="00034B59">
              <w:rPr>
                <w:rStyle w:val="Hyperlink"/>
                <w:noProof/>
              </w:rPr>
              <w:t>I.</w:t>
            </w:r>
            <w:r>
              <w:rPr>
                <w:rFonts w:asciiTheme="minorHAnsi" w:eastAsiaTheme="minorEastAsia" w:hAnsiTheme="minorHAnsi"/>
                <w:noProof/>
                <w:sz w:val="24"/>
              </w:rPr>
              <w:tab/>
            </w:r>
            <w:r w:rsidRPr="00034B59">
              <w:rPr>
                <w:rStyle w:val="Hyperlink"/>
                <w:noProof/>
              </w:rPr>
              <w:t>Lý do chọn đề tài</w:t>
            </w:r>
            <w:r>
              <w:rPr>
                <w:noProof/>
                <w:webHidden/>
              </w:rPr>
              <w:tab/>
            </w:r>
            <w:r>
              <w:rPr>
                <w:noProof/>
                <w:webHidden/>
              </w:rPr>
              <w:fldChar w:fldCharType="begin"/>
            </w:r>
            <w:r>
              <w:rPr>
                <w:noProof/>
                <w:webHidden/>
              </w:rPr>
              <w:instrText xml:space="preserve"> PAGEREF _Toc198899078 \h </w:instrText>
            </w:r>
            <w:r>
              <w:rPr>
                <w:noProof/>
                <w:webHidden/>
              </w:rPr>
            </w:r>
            <w:r>
              <w:rPr>
                <w:noProof/>
                <w:webHidden/>
              </w:rPr>
              <w:fldChar w:fldCharType="separate"/>
            </w:r>
            <w:r>
              <w:rPr>
                <w:noProof/>
                <w:webHidden/>
              </w:rPr>
              <w:t>4</w:t>
            </w:r>
            <w:r>
              <w:rPr>
                <w:noProof/>
                <w:webHidden/>
              </w:rPr>
              <w:fldChar w:fldCharType="end"/>
            </w:r>
          </w:hyperlink>
        </w:p>
        <w:p w14:paraId="47249A13" w14:textId="27D5F6F8" w:rsidR="00684C12" w:rsidRDefault="00684C12">
          <w:pPr>
            <w:pStyle w:val="TOC2"/>
            <w:tabs>
              <w:tab w:val="left" w:pos="960"/>
              <w:tab w:val="right" w:leader="dot" w:pos="9350"/>
            </w:tabs>
            <w:rPr>
              <w:rFonts w:asciiTheme="minorHAnsi" w:eastAsiaTheme="minorEastAsia" w:hAnsiTheme="minorHAnsi"/>
              <w:noProof/>
              <w:sz w:val="24"/>
            </w:rPr>
          </w:pPr>
          <w:hyperlink w:anchor="_Toc198899079" w:history="1">
            <w:r w:rsidRPr="00034B59">
              <w:rPr>
                <w:rStyle w:val="Hyperlink"/>
                <w:noProof/>
              </w:rPr>
              <w:t>II.</w:t>
            </w:r>
            <w:r>
              <w:rPr>
                <w:rFonts w:asciiTheme="minorHAnsi" w:eastAsiaTheme="minorEastAsia" w:hAnsiTheme="minorHAnsi"/>
                <w:noProof/>
                <w:sz w:val="24"/>
              </w:rPr>
              <w:tab/>
            </w:r>
            <w:r w:rsidRPr="00034B59">
              <w:rPr>
                <w:rStyle w:val="Hyperlink"/>
                <w:noProof/>
              </w:rPr>
              <w:t>Mô tả bài toán</w:t>
            </w:r>
            <w:r>
              <w:rPr>
                <w:noProof/>
                <w:webHidden/>
              </w:rPr>
              <w:tab/>
            </w:r>
            <w:r>
              <w:rPr>
                <w:noProof/>
                <w:webHidden/>
              </w:rPr>
              <w:fldChar w:fldCharType="begin"/>
            </w:r>
            <w:r>
              <w:rPr>
                <w:noProof/>
                <w:webHidden/>
              </w:rPr>
              <w:instrText xml:space="preserve"> PAGEREF _Toc198899079 \h </w:instrText>
            </w:r>
            <w:r>
              <w:rPr>
                <w:noProof/>
                <w:webHidden/>
              </w:rPr>
            </w:r>
            <w:r>
              <w:rPr>
                <w:noProof/>
                <w:webHidden/>
              </w:rPr>
              <w:fldChar w:fldCharType="separate"/>
            </w:r>
            <w:r>
              <w:rPr>
                <w:noProof/>
                <w:webHidden/>
              </w:rPr>
              <w:t>4</w:t>
            </w:r>
            <w:r>
              <w:rPr>
                <w:noProof/>
                <w:webHidden/>
              </w:rPr>
              <w:fldChar w:fldCharType="end"/>
            </w:r>
          </w:hyperlink>
        </w:p>
        <w:p w14:paraId="6237A44A" w14:textId="1641169A" w:rsidR="00684C12" w:rsidRDefault="00684C12">
          <w:pPr>
            <w:pStyle w:val="TOC3"/>
            <w:tabs>
              <w:tab w:val="left" w:pos="1200"/>
              <w:tab w:val="right" w:leader="dot" w:pos="9350"/>
            </w:tabs>
            <w:rPr>
              <w:rFonts w:asciiTheme="minorHAnsi" w:eastAsiaTheme="minorEastAsia" w:hAnsiTheme="minorHAnsi"/>
              <w:noProof/>
              <w:sz w:val="24"/>
            </w:rPr>
          </w:pPr>
          <w:hyperlink w:anchor="_Toc198899080" w:history="1">
            <w:r w:rsidRPr="00034B59">
              <w:rPr>
                <w:rStyle w:val="Hyperlink"/>
                <w:noProof/>
              </w:rPr>
              <w:t>1.</w:t>
            </w:r>
            <w:r>
              <w:rPr>
                <w:rFonts w:asciiTheme="minorHAnsi" w:eastAsiaTheme="minorEastAsia" w:hAnsiTheme="minorHAnsi"/>
                <w:noProof/>
                <w:sz w:val="24"/>
              </w:rPr>
              <w:tab/>
            </w:r>
            <w:r w:rsidRPr="00034B59">
              <w:rPr>
                <w:rStyle w:val="Hyperlink"/>
                <w:noProof/>
              </w:rPr>
              <w:t>Mục đích sử dụng</w:t>
            </w:r>
            <w:r>
              <w:rPr>
                <w:noProof/>
                <w:webHidden/>
              </w:rPr>
              <w:tab/>
            </w:r>
            <w:r>
              <w:rPr>
                <w:noProof/>
                <w:webHidden/>
              </w:rPr>
              <w:fldChar w:fldCharType="begin"/>
            </w:r>
            <w:r>
              <w:rPr>
                <w:noProof/>
                <w:webHidden/>
              </w:rPr>
              <w:instrText xml:space="preserve"> PAGEREF _Toc198899080 \h </w:instrText>
            </w:r>
            <w:r>
              <w:rPr>
                <w:noProof/>
                <w:webHidden/>
              </w:rPr>
            </w:r>
            <w:r>
              <w:rPr>
                <w:noProof/>
                <w:webHidden/>
              </w:rPr>
              <w:fldChar w:fldCharType="separate"/>
            </w:r>
            <w:r>
              <w:rPr>
                <w:noProof/>
                <w:webHidden/>
              </w:rPr>
              <w:t>4</w:t>
            </w:r>
            <w:r>
              <w:rPr>
                <w:noProof/>
                <w:webHidden/>
              </w:rPr>
              <w:fldChar w:fldCharType="end"/>
            </w:r>
          </w:hyperlink>
        </w:p>
        <w:p w14:paraId="0BA69F7A" w14:textId="180BB806" w:rsidR="00684C12" w:rsidRDefault="00684C12">
          <w:pPr>
            <w:pStyle w:val="TOC3"/>
            <w:tabs>
              <w:tab w:val="left" w:pos="1200"/>
              <w:tab w:val="right" w:leader="dot" w:pos="9350"/>
            </w:tabs>
            <w:rPr>
              <w:rFonts w:asciiTheme="minorHAnsi" w:eastAsiaTheme="minorEastAsia" w:hAnsiTheme="minorHAnsi"/>
              <w:noProof/>
              <w:sz w:val="24"/>
            </w:rPr>
          </w:pPr>
          <w:hyperlink w:anchor="_Toc198899081" w:history="1">
            <w:r w:rsidRPr="00034B59">
              <w:rPr>
                <w:rStyle w:val="Hyperlink"/>
                <w:bCs/>
                <w:noProof/>
                <w:lang w:val="vi-VN"/>
              </w:rPr>
              <w:t>2.</w:t>
            </w:r>
            <w:r>
              <w:rPr>
                <w:rFonts w:asciiTheme="minorHAnsi" w:eastAsiaTheme="minorEastAsia" w:hAnsiTheme="minorHAnsi"/>
                <w:noProof/>
                <w:sz w:val="24"/>
              </w:rPr>
              <w:tab/>
            </w:r>
            <w:r w:rsidRPr="00034B59">
              <w:rPr>
                <w:rStyle w:val="Hyperlink"/>
                <w:bCs/>
                <w:noProof/>
                <w:lang w:val="vi-VN"/>
              </w:rPr>
              <w:t>Phạm vi đề tài</w:t>
            </w:r>
            <w:r>
              <w:rPr>
                <w:noProof/>
                <w:webHidden/>
              </w:rPr>
              <w:tab/>
            </w:r>
            <w:r>
              <w:rPr>
                <w:noProof/>
                <w:webHidden/>
              </w:rPr>
              <w:fldChar w:fldCharType="begin"/>
            </w:r>
            <w:r>
              <w:rPr>
                <w:noProof/>
                <w:webHidden/>
              </w:rPr>
              <w:instrText xml:space="preserve"> PAGEREF _Toc198899081 \h </w:instrText>
            </w:r>
            <w:r>
              <w:rPr>
                <w:noProof/>
                <w:webHidden/>
              </w:rPr>
            </w:r>
            <w:r>
              <w:rPr>
                <w:noProof/>
                <w:webHidden/>
              </w:rPr>
              <w:fldChar w:fldCharType="separate"/>
            </w:r>
            <w:r>
              <w:rPr>
                <w:noProof/>
                <w:webHidden/>
              </w:rPr>
              <w:t>4</w:t>
            </w:r>
            <w:r>
              <w:rPr>
                <w:noProof/>
                <w:webHidden/>
              </w:rPr>
              <w:fldChar w:fldCharType="end"/>
            </w:r>
          </w:hyperlink>
        </w:p>
        <w:p w14:paraId="1240B0B6" w14:textId="1D190F74" w:rsidR="00684C12" w:rsidRDefault="00684C12">
          <w:pPr>
            <w:pStyle w:val="TOC2"/>
            <w:tabs>
              <w:tab w:val="left" w:pos="960"/>
              <w:tab w:val="right" w:leader="dot" w:pos="9350"/>
            </w:tabs>
            <w:rPr>
              <w:rFonts w:asciiTheme="minorHAnsi" w:eastAsiaTheme="minorEastAsia" w:hAnsiTheme="minorHAnsi"/>
              <w:noProof/>
              <w:sz w:val="24"/>
            </w:rPr>
          </w:pPr>
          <w:hyperlink w:anchor="_Toc198899082" w:history="1">
            <w:r w:rsidRPr="00034B59">
              <w:rPr>
                <w:rStyle w:val="Hyperlink"/>
                <w:noProof/>
                <w:lang w:val="vi-VN"/>
              </w:rPr>
              <w:t>III.</w:t>
            </w:r>
            <w:r>
              <w:rPr>
                <w:rFonts w:asciiTheme="minorHAnsi" w:eastAsiaTheme="minorEastAsia" w:hAnsiTheme="minorHAnsi"/>
                <w:noProof/>
                <w:sz w:val="24"/>
              </w:rPr>
              <w:tab/>
            </w:r>
            <w:r w:rsidRPr="00034B59">
              <w:rPr>
                <w:rStyle w:val="Hyperlink"/>
                <w:noProof/>
                <w:lang w:val="vi-VN"/>
              </w:rPr>
              <w:t>Kế hoạch thực hiện</w:t>
            </w:r>
            <w:r>
              <w:rPr>
                <w:noProof/>
                <w:webHidden/>
              </w:rPr>
              <w:tab/>
            </w:r>
            <w:r>
              <w:rPr>
                <w:noProof/>
                <w:webHidden/>
              </w:rPr>
              <w:fldChar w:fldCharType="begin"/>
            </w:r>
            <w:r>
              <w:rPr>
                <w:noProof/>
                <w:webHidden/>
              </w:rPr>
              <w:instrText xml:space="preserve"> PAGEREF _Toc198899082 \h </w:instrText>
            </w:r>
            <w:r>
              <w:rPr>
                <w:noProof/>
                <w:webHidden/>
              </w:rPr>
            </w:r>
            <w:r>
              <w:rPr>
                <w:noProof/>
                <w:webHidden/>
              </w:rPr>
              <w:fldChar w:fldCharType="separate"/>
            </w:r>
            <w:r>
              <w:rPr>
                <w:noProof/>
                <w:webHidden/>
              </w:rPr>
              <w:t>5</w:t>
            </w:r>
            <w:r>
              <w:rPr>
                <w:noProof/>
                <w:webHidden/>
              </w:rPr>
              <w:fldChar w:fldCharType="end"/>
            </w:r>
          </w:hyperlink>
        </w:p>
        <w:p w14:paraId="56C80218" w14:textId="4DD25641" w:rsidR="00684C12" w:rsidRDefault="00684C12">
          <w:pPr>
            <w:pStyle w:val="TOC3"/>
            <w:tabs>
              <w:tab w:val="left" w:pos="1200"/>
              <w:tab w:val="right" w:leader="dot" w:pos="9350"/>
            </w:tabs>
            <w:rPr>
              <w:rFonts w:asciiTheme="minorHAnsi" w:eastAsiaTheme="minorEastAsia" w:hAnsiTheme="minorHAnsi"/>
              <w:noProof/>
              <w:sz w:val="24"/>
            </w:rPr>
          </w:pPr>
          <w:hyperlink w:anchor="_Toc198899083" w:history="1">
            <w:r w:rsidRPr="00034B59">
              <w:rPr>
                <w:rStyle w:val="Hyperlink"/>
                <w:noProof/>
                <w:lang w:val="vi-VN"/>
              </w:rPr>
              <w:t>1.</w:t>
            </w:r>
            <w:r>
              <w:rPr>
                <w:rFonts w:asciiTheme="minorHAnsi" w:eastAsiaTheme="minorEastAsia" w:hAnsiTheme="minorHAnsi"/>
                <w:noProof/>
                <w:sz w:val="24"/>
              </w:rPr>
              <w:tab/>
            </w:r>
            <w:r w:rsidRPr="00034B59">
              <w:rPr>
                <w:rStyle w:val="Hyperlink"/>
                <w:noProof/>
                <w:lang w:val="vi-VN"/>
              </w:rPr>
              <w:t>Lập kế hoạch dựa trên Scrum</w:t>
            </w:r>
            <w:r>
              <w:rPr>
                <w:noProof/>
                <w:webHidden/>
              </w:rPr>
              <w:tab/>
            </w:r>
            <w:r>
              <w:rPr>
                <w:noProof/>
                <w:webHidden/>
              </w:rPr>
              <w:fldChar w:fldCharType="begin"/>
            </w:r>
            <w:r>
              <w:rPr>
                <w:noProof/>
                <w:webHidden/>
              </w:rPr>
              <w:instrText xml:space="preserve"> PAGEREF _Toc198899083 \h </w:instrText>
            </w:r>
            <w:r>
              <w:rPr>
                <w:noProof/>
                <w:webHidden/>
              </w:rPr>
            </w:r>
            <w:r>
              <w:rPr>
                <w:noProof/>
                <w:webHidden/>
              </w:rPr>
              <w:fldChar w:fldCharType="separate"/>
            </w:r>
            <w:r>
              <w:rPr>
                <w:noProof/>
                <w:webHidden/>
              </w:rPr>
              <w:t>5</w:t>
            </w:r>
            <w:r>
              <w:rPr>
                <w:noProof/>
                <w:webHidden/>
              </w:rPr>
              <w:fldChar w:fldCharType="end"/>
            </w:r>
          </w:hyperlink>
        </w:p>
        <w:p w14:paraId="5205339A" w14:textId="00FC1A5E" w:rsidR="00684C12" w:rsidRDefault="00684C12">
          <w:pPr>
            <w:pStyle w:val="TOC3"/>
            <w:tabs>
              <w:tab w:val="left" w:pos="1200"/>
              <w:tab w:val="right" w:leader="dot" w:pos="9350"/>
            </w:tabs>
            <w:rPr>
              <w:rFonts w:asciiTheme="minorHAnsi" w:eastAsiaTheme="minorEastAsia" w:hAnsiTheme="minorHAnsi"/>
              <w:noProof/>
              <w:sz w:val="24"/>
            </w:rPr>
          </w:pPr>
          <w:hyperlink w:anchor="_Toc198899084" w:history="1">
            <w:r w:rsidRPr="00034B59">
              <w:rPr>
                <w:rStyle w:val="Hyperlink"/>
                <w:noProof/>
                <w:lang w:val="vi-VN"/>
              </w:rPr>
              <w:t>2.</w:t>
            </w:r>
            <w:r>
              <w:rPr>
                <w:rFonts w:asciiTheme="minorHAnsi" w:eastAsiaTheme="minorEastAsia" w:hAnsiTheme="minorHAnsi"/>
                <w:noProof/>
                <w:sz w:val="24"/>
              </w:rPr>
              <w:tab/>
            </w:r>
            <w:r w:rsidRPr="00034B59">
              <w:rPr>
                <w:rStyle w:val="Hyperlink"/>
                <w:noProof/>
                <w:lang w:val="vi-VN"/>
              </w:rPr>
              <w:t>Tiến độ công việc</w:t>
            </w:r>
            <w:r>
              <w:rPr>
                <w:noProof/>
                <w:webHidden/>
              </w:rPr>
              <w:tab/>
            </w:r>
            <w:r>
              <w:rPr>
                <w:noProof/>
                <w:webHidden/>
              </w:rPr>
              <w:fldChar w:fldCharType="begin"/>
            </w:r>
            <w:r>
              <w:rPr>
                <w:noProof/>
                <w:webHidden/>
              </w:rPr>
              <w:instrText xml:space="preserve"> PAGEREF _Toc198899084 \h </w:instrText>
            </w:r>
            <w:r>
              <w:rPr>
                <w:noProof/>
                <w:webHidden/>
              </w:rPr>
            </w:r>
            <w:r>
              <w:rPr>
                <w:noProof/>
                <w:webHidden/>
              </w:rPr>
              <w:fldChar w:fldCharType="separate"/>
            </w:r>
            <w:r>
              <w:rPr>
                <w:noProof/>
                <w:webHidden/>
              </w:rPr>
              <w:t>6</w:t>
            </w:r>
            <w:r>
              <w:rPr>
                <w:noProof/>
                <w:webHidden/>
              </w:rPr>
              <w:fldChar w:fldCharType="end"/>
            </w:r>
          </w:hyperlink>
        </w:p>
        <w:p w14:paraId="2C996F77" w14:textId="2EAA3AF5" w:rsidR="00684C12" w:rsidRDefault="00684C12">
          <w:pPr>
            <w:pStyle w:val="TOC1"/>
            <w:tabs>
              <w:tab w:val="right" w:leader="dot" w:pos="9350"/>
            </w:tabs>
            <w:rPr>
              <w:rFonts w:asciiTheme="minorHAnsi" w:eastAsiaTheme="minorEastAsia" w:hAnsiTheme="minorHAnsi"/>
              <w:noProof/>
              <w:sz w:val="24"/>
            </w:rPr>
          </w:pPr>
          <w:hyperlink w:anchor="_Toc198899085" w:history="1">
            <w:r w:rsidRPr="00034B59">
              <w:rPr>
                <w:rStyle w:val="Hyperlink"/>
                <w:noProof/>
                <w:lang w:val="vi-VN"/>
              </w:rPr>
              <w:t>CHƯƠNG 2: ĐẶC TẢ YÊU CẦU BÀI TOÁN</w:t>
            </w:r>
            <w:r>
              <w:rPr>
                <w:noProof/>
                <w:webHidden/>
              </w:rPr>
              <w:tab/>
            </w:r>
            <w:r>
              <w:rPr>
                <w:noProof/>
                <w:webHidden/>
              </w:rPr>
              <w:fldChar w:fldCharType="begin"/>
            </w:r>
            <w:r>
              <w:rPr>
                <w:noProof/>
                <w:webHidden/>
              </w:rPr>
              <w:instrText xml:space="preserve"> PAGEREF _Toc198899085 \h </w:instrText>
            </w:r>
            <w:r>
              <w:rPr>
                <w:noProof/>
                <w:webHidden/>
              </w:rPr>
            </w:r>
            <w:r>
              <w:rPr>
                <w:noProof/>
                <w:webHidden/>
              </w:rPr>
              <w:fldChar w:fldCharType="separate"/>
            </w:r>
            <w:r>
              <w:rPr>
                <w:noProof/>
                <w:webHidden/>
              </w:rPr>
              <w:t>8</w:t>
            </w:r>
            <w:r>
              <w:rPr>
                <w:noProof/>
                <w:webHidden/>
              </w:rPr>
              <w:fldChar w:fldCharType="end"/>
            </w:r>
          </w:hyperlink>
        </w:p>
        <w:p w14:paraId="1555FDE0" w14:textId="756E6B07" w:rsidR="00684C12" w:rsidRDefault="00684C12">
          <w:pPr>
            <w:pStyle w:val="TOC2"/>
            <w:tabs>
              <w:tab w:val="left" w:pos="720"/>
              <w:tab w:val="right" w:leader="dot" w:pos="9350"/>
            </w:tabs>
            <w:rPr>
              <w:rFonts w:asciiTheme="minorHAnsi" w:eastAsiaTheme="minorEastAsia" w:hAnsiTheme="minorHAnsi"/>
              <w:noProof/>
              <w:sz w:val="24"/>
            </w:rPr>
          </w:pPr>
          <w:hyperlink w:anchor="_Toc198899086" w:history="1">
            <w:r w:rsidRPr="00034B59">
              <w:rPr>
                <w:rStyle w:val="Hyperlink"/>
                <w:noProof/>
                <w:lang w:val="vi-VN"/>
              </w:rPr>
              <w:t>I.</w:t>
            </w:r>
            <w:r>
              <w:rPr>
                <w:rFonts w:asciiTheme="minorHAnsi" w:eastAsiaTheme="minorEastAsia" w:hAnsiTheme="minorHAnsi"/>
                <w:noProof/>
                <w:sz w:val="24"/>
              </w:rPr>
              <w:tab/>
            </w:r>
            <w:r w:rsidRPr="00034B59">
              <w:rPr>
                <w:rStyle w:val="Hyperlink"/>
                <w:noProof/>
                <w:lang w:val="vi-VN"/>
              </w:rPr>
              <w:t>Phân tích yêu cầu chức năng</w:t>
            </w:r>
            <w:r>
              <w:rPr>
                <w:noProof/>
                <w:webHidden/>
              </w:rPr>
              <w:tab/>
            </w:r>
            <w:r>
              <w:rPr>
                <w:noProof/>
                <w:webHidden/>
              </w:rPr>
              <w:fldChar w:fldCharType="begin"/>
            </w:r>
            <w:r>
              <w:rPr>
                <w:noProof/>
                <w:webHidden/>
              </w:rPr>
              <w:instrText xml:space="preserve"> PAGEREF _Toc198899086 \h </w:instrText>
            </w:r>
            <w:r>
              <w:rPr>
                <w:noProof/>
                <w:webHidden/>
              </w:rPr>
            </w:r>
            <w:r>
              <w:rPr>
                <w:noProof/>
                <w:webHidden/>
              </w:rPr>
              <w:fldChar w:fldCharType="separate"/>
            </w:r>
            <w:r>
              <w:rPr>
                <w:noProof/>
                <w:webHidden/>
              </w:rPr>
              <w:t>8</w:t>
            </w:r>
            <w:r>
              <w:rPr>
                <w:noProof/>
                <w:webHidden/>
              </w:rPr>
              <w:fldChar w:fldCharType="end"/>
            </w:r>
          </w:hyperlink>
        </w:p>
        <w:p w14:paraId="1EF94575" w14:textId="4EFD408E" w:rsidR="00684C12" w:rsidRDefault="00684C12">
          <w:pPr>
            <w:pStyle w:val="TOC3"/>
            <w:tabs>
              <w:tab w:val="left" w:pos="1200"/>
              <w:tab w:val="right" w:leader="dot" w:pos="9350"/>
            </w:tabs>
            <w:rPr>
              <w:rFonts w:asciiTheme="minorHAnsi" w:eastAsiaTheme="minorEastAsia" w:hAnsiTheme="minorHAnsi"/>
              <w:noProof/>
              <w:sz w:val="24"/>
            </w:rPr>
          </w:pPr>
          <w:hyperlink w:anchor="_Toc198899087" w:history="1">
            <w:r w:rsidRPr="00034B59">
              <w:rPr>
                <w:rStyle w:val="Hyperlink"/>
                <w:noProof/>
                <w:lang w:val="vi-VN"/>
              </w:rPr>
              <w:t>1.</w:t>
            </w:r>
            <w:r>
              <w:rPr>
                <w:rFonts w:asciiTheme="minorHAnsi" w:eastAsiaTheme="minorEastAsia" w:hAnsiTheme="minorHAnsi"/>
                <w:noProof/>
                <w:sz w:val="24"/>
              </w:rPr>
              <w:tab/>
            </w:r>
            <w:r w:rsidRPr="00034B59">
              <w:rPr>
                <w:rStyle w:val="Hyperlink"/>
                <w:noProof/>
                <w:lang w:val="vi-VN"/>
              </w:rPr>
              <w:t>Xác định các tác nhân hệ thống</w:t>
            </w:r>
            <w:r>
              <w:rPr>
                <w:noProof/>
                <w:webHidden/>
              </w:rPr>
              <w:tab/>
            </w:r>
            <w:r>
              <w:rPr>
                <w:noProof/>
                <w:webHidden/>
              </w:rPr>
              <w:fldChar w:fldCharType="begin"/>
            </w:r>
            <w:r>
              <w:rPr>
                <w:noProof/>
                <w:webHidden/>
              </w:rPr>
              <w:instrText xml:space="preserve"> PAGEREF _Toc198899087 \h </w:instrText>
            </w:r>
            <w:r>
              <w:rPr>
                <w:noProof/>
                <w:webHidden/>
              </w:rPr>
            </w:r>
            <w:r>
              <w:rPr>
                <w:noProof/>
                <w:webHidden/>
              </w:rPr>
              <w:fldChar w:fldCharType="separate"/>
            </w:r>
            <w:r>
              <w:rPr>
                <w:noProof/>
                <w:webHidden/>
              </w:rPr>
              <w:t>8</w:t>
            </w:r>
            <w:r>
              <w:rPr>
                <w:noProof/>
                <w:webHidden/>
              </w:rPr>
              <w:fldChar w:fldCharType="end"/>
            </w:r>
          </w:hyperlink>
        </w:p>
        <w:p w14:paraId="5BEA4D21" w14:textId="6F133EA4" w:rsidR="00684C12" w:rsidRDefault="00684C12">
          <w:pPr>
            <w:pStyle w:val="TOC3"/>
            <w:tabs>
              <w:tab w:val="left" w:pos="1200"/>
              <w:tab w:val="right" w:leader="dot" w:pos="9350"/>
            </w:tabs>
            <w:rPr>
              <w:rFonts w:asciiTheme="minorHAnsi" w:eastAsiaTheme="minorEastAsia" w:hAnsiTheme="minorHAnsi"/>
              <w:noProof/>
              <w:sz w:val="24"/>
            </w:rPr>
          </w:pPr>
          <w:hyperlink w:anchor="_Toc198899088" w:history="1">
            <w:r w:rsidRPr="00034B59">
              <w:rPr>
                <w:rStyle w:val="Hyperlink"/>
                <w:rFonts w:eastAsia="Times New Roman"/>
                <w:noProof/>
                <w:lang w:val="vi-VN"/>
              </w:rPr>
              <w:t>2.</w:t>
            </w:r>
            <w:r>
              <w:rPr>
                <w:rFonts w:asciiTheme="minorHAnsi" w:eastAsiaTheme="minorEastAsia" w:hAnsiTheme="minorHAnsi"/>
                <w:noProof/>
                <w:sz w:val="24"/>
              </w:rPr>
              <w:tab/>
            </w:r>
            <w:r w:rsidRPr="00034B59">
              <w:rPr>
                <w:rStyle w:val="Hyperlink"/>
                <w:rFonts w:eastAsia="Times New Roman"/>
                <w:noProof/>
                <w:lang w:val="vi-VN"/>
              </w:rPr>
              <w:t>Sơ đồ ca sử dụng tổng quan hệ thống</w:t>
            </w:r>
            <w:r>
              <w:rPr>
                <w:noProof/>
                <w:webHidden/>
              </w:rPr>
              <w:tab/>
            </w:r>
            <w:r>
              <w:rPr>
                <w:noProof/>
                <w:webHidden/>
              </w:rPr>
              <w:fldChar w:fldCharType="begin"/>
            </w:r>
            <w:r>
              <w:rPr>
                <w:noProof/>
                <w:webHidden/>
              </w:rPr>
              <w:instrText xml:space="preserve"> PAGEREF _Toc198899088 \h </w:instrText>
            </w:r>
            <w:r>
              <w:rPr>
                <w:noProof/>
                <w:webHidden/>
              </w:rPr>
            </w:r>
            <w:r>
              <w:rPr>
                <w:noProof/>
                <w:webHidden/>
              </w:rPr>
              <w:fldChar w:fldCharType="separate"/>
            </w:r>
            <w:r>
              <w:rPr>
                <w:noProof/>
                <w:webHidden/>
              </w:rPr>
              <w:t>8</w:t>
            </w:r>
            <w:r>
              <w:rPr>
                <w:noProof/>
                <w:webHidden/>
              </w:rPr>
              <w:fldChar w:fldCharType="end"/>
            </w:r>
          </w:hyperlink>
        </w:p>
        <w:p w14:paraId="469DCA99" w14:textId="0454F8CA" w:rsidR="00684C12" w:rsidRDefault="00684C12">
          <w:pPr>
            <w:pStyle w:val="TOC3"/>
            <w:tabs>
              <w:tab w:val="left" w:pos="1200"/>
              <w:tab w:val="right" w:leader="dot" w:pos="9350"/>
            </w:tabs>
            <w:rPr>
              <w:rFonts w:asciiTheme="minorHAnsi" w:eastAsiaTheme="minorEastAsia" w:hAnsiTheme="minorHAnsi"/>
              <w:noProof/>
              <w:sz w:val="24"/>
            </w:rPr>
          </w:pPr>
          <w:hyperlink w:anchor="_Toc198899089" w:history="1">
            <w:r w:rsidRPr="00034B59">
              <w:rPr>
                <w:rStyle w:val="Hyperlink"/>
                <w:noProof/>
              </w:rPr>
              <w:t>3.</w:t>
            </w:r>
            <w:r>
              <w:rPr>
                <w:rFonts w:asciiTheme="minorHAnsi" w:eastAsiaTheme="minorEastAsia" w:hAnsiTheme="minorHAnsi"/>
                <w:noProof/>
                <w:sz w:val="24"/>
              </w:rPr>
              <w:tab/>
            </w:r>
            <w:r w:rsidRPr="00034B59">
              <w:rPr>
                <w:rStyle w:val="Hyperlink"/>
                <w:noProof/>
              </w:rPr>
              <w:t>Sơ đồ phân rã các ca sử dụng</w:t>
            </w:r>
            <w:r>
              <w:rPr>
                <w:noProof/>
                <w:webHidden/>
              </w:rPr>
              <w:tab/>
            </w:r>
            <w:r>
              <w:rPr>
                <w:noProof/>
                <w:webHidden/>
              </w:rPr>
              <w:fldChar w:fldCharType="begin"/>
            </w:r>
            <w:r>
              <w:rPr>
                <w:noProof/>
                <w:webHidden/>
              </w:rPr>
              <w:instrText xml:space="preserve"> PAGEREF _Toc198899089 \h </w:instrText>
            </w:r>
            <w:r>
              <w:rPr>
                <w:noProof/>
                <w:webHidden/>
              </w:rPr>
            </w:r>
            <w:r>
              <w:rPr>
                <w:noProof/>
                <w:webHidden/>
              </w:rPr>
              <w:fldChar w:fldCharType="separate"/>
            </w:r>
            <w:r>
              <w:rPr>
                <w:noProof/>
                <w:webHidden/>
              </w:rPr>
              <w:t>9</w:t>
            </w:r>
            <w:r>
              <w:rPr>
                <w:noProof/>
                <w:webHidden/>
              </w:rPr>
              <w:fldChar w:fldCharType="end"/>
            </w:r>
          </w:hyperlink>
        </w:p>
        <w:p w14:paraId="2E7220BB" w14:textId="65010E04" w:rsidR="00684C12" w:rsidRDefault="00684C12">
          <w:pPr>
            <w:pStyle w:val="TOC3"/>
            <w:tabs>
              <w:tab w:val="left" w:pos="1200"/>
              <w:tab w:val="right" w:leader="dot" w:pos="9350"/>
            </w:tabs>
            <w:rPr>
              <w:rFonts w:asciiTheme="minorHAnsi" w:eastAsiaTheme="minorEastAsia" w:hAnsiTheme="minorHAnsi"/>
              <w:noProof/>
              <w:sz w:val="24"/>
            </w:rPr>
          </w:pPr>
          <w:hyperlink w:anchor="_Toc198899090" w:history="1">
            <w:r w:rsidRPr="00034B59">
              <w:rPr>
                <w:rStyle w:val="Hyperlink"/>
                <w:noProof/>
              </w:rPr>
              <w:t>4.</w:t>
            </w:r>
            <w:r>
              <w:rPr>
                <w:rFonts w:asciiTheme="minorHAnsi" w:eastAsiaTheme="minorEastAsia" w:hAnsiTheme="minorHAnsi"/>
                <w:noProof/>
                <w:sz w:val="24"/>
              </w:rPr>
              <w:tab/>
            </w:r>
            <w:r w:rsidRPr="00034B59">
              <w:rPr>
                <w:rStyle w:val="Hyperlink"/>
                <w:noProof/>
              </w:rPr>
              <w:t>Đặc tả các ca sử dụng</w:t>
            </w:r>
            <w:r>
              <w:rPr>
                <w:noProof/>
                <w:webHidden/>
              </w:rPr>
              <w:tab/>
            </w:r>
            <w:r>
              <w:rPr>
                <w:noProof/>
                <w:webHidden/>
              </w:rPr>
              <w:fldChar w:fldCharType="begin"/>
            </w:r>
            <w:r>
              <w:rPr>
                <w:noProof/>
                <w:webHidden/>
              </w:rPr>
              <w:instrText xml:space="preserve"> PAGEREF _Toc198899090 \h </w:instrText>
            </w:r>
            <w:r>
              <w:rPr>
                <w:noProof/>
                <w:webHidden/>
              </w:rPr>
            </w:r>
            <w:r>
              <w:rPr>
                <w:noProof/>
                <w:webHidden/>
              </w:rPr>
              <w:fldChar w:fldCharType="separate"/>
            </w:r>
            <w:r>
              <w:rPr>
                <w:noProof/>
                <w:webHidden/>
              </w:rPr>
              <w:t>11</w:t>
            </w:r>
            <w:r>
              <w:rPr>
                <w:noProof/>
                <w:webHidden/>
              </w:rPr>
              <w:fldChar w:fldCharType="end"/>
            </w:r>
          </w:hyperlink>
        </w:p>
        <w:p w14:paraId="6B5E74E8" w14:textId="5C91D4D5" w:rsidR="00684C12" w:rsidRDefault="00684C12">
          <w:pPr>
            <w:pStyle w:val="TOC3"/>
            <w:tabs>
              <w:tab w:val="left" w:pos="1200"/>
              <w:tab w:val="right" w:leader="dot" w:pos="9350"/>
            </w:tabs>
            <w:rPr>
              <w:rFonts w:asciiTheme="minorHAnsi" w:eastAsiaTheme="minorEastAsia" w:hAnsiTheme="minorHAnsi"/>
              <w:noProof/>
              <w:sz w:val="24"/>
            </w:rPr>
          </w:pPr>
          <w:hyperlink w:anchor="_Toc198899091" w:history="1">
            <w:r w:rsidRPr="00034B59">
              <w:rPr>
                <w:rStyle w:val="Hyperlink"/>
                <w:noProof/>
                <w:lang w:val="vi-VN"/>
              </w:rPr>
              <w:t>5.</w:t>
            </w:r>
            <w:r>
              <w:rPr>
                <w:rFonts w:asciiTheme="minorHAnsi" w:eastAsiaTheme="minorEastAsia" w:hAnsiTheme="minorHAnsi"/>
                <w:noProof/>
                <w:sz w:val="24"/>
              </w:rPr>
              <w:tab/>
            </w:r>
            <w:r w:rsidRPr="00034B59">
              <w:rPr>
                <w:rStyle w:val="Hyperlink"/>
                <w:noProof/>
                <w:lang w:val="vi-VN"/>
              </w:rPr>
              <w:t>Sơ đồ hoạt động cho các ca sử dụng</w:t>
            </w:r>
            <w:r>
              <w:rPr>
                <w:noProof/>
                <w:webHidden/>
              </w:rPr>
              <w:tab/>
            </w:r>
            <w:r>
              <w:rPr>
                <w:noProof/>
                <w:webHidden/>
              </w:rPr>
              <w:fldChar w:fldCharType="begin"/>
            </w:r>
            <w:r>
              <w:rPr>
                <w:noProof/>
                <w:webHidden/>
              </w:rPr>
              <w:instrText xml:space="preserve"> PAGEREF _Toc198899091 \h </w:instrText>
            </w:r>
            <w:r>
              <w:rPr>
                <w:noProof/>
                <w:webHidden/>
              </w:rPr>
            </w:r>
            <w:r>
              <w:rPr>
                <w:noProof/>
                <w:webHidden/>
              </w:rPr>
              <w:fldChar w:fldCharType="separate"/>
            </w:r>
            <w:r>
              <w:rPr>
                <w:noProof/>
                <w:webHidden/>
              </w:rPr>
              <w:t>24</w:t>
            </w:r>
            <w:r>
              <w:rPr>
                <w:noProof/>
                <w:webHidden/>
              </w:rPr>
              <w:fldChar w:fldCharType="end"/>
            </w:r>
          </w:hyperlink>
        </w:p>
        <w:p w14:paraId="21B7D35B" w14:textId="2F4DDF73" w:rsidR="00684C12" w:rsidRDefault="00684C12">
          <w:pPr>
            <w:pStyle w:val="TOC1"/>
            <w:tabs>
              <w:tab w:val="right" w:leader="dot" w:pos="9350"/>
            </w:tabs>
            <w:rPr>
              <w:rFonts w:asciiTheme="minorHAnsi" w:eastAsiaTheme="minorEastAsia" w:hAnsiTheme="minorHAnsi"/>
              <w:noProof/>
              <w:sz w:val="24"/>
            </w:rPr>
          </w:pPr>
          <w:hyperlink w:anchor="_Toc198899092" w:history="1">
            <w:r w:rsidRPr="00034B59">
              <w:rPr>
                <w:rStyle w:val="Hyperlink"/>
                <w:noProof/>
              </w:rPr>
              <w:t>CHƯƠNG III. THIẾT KẾ HỆ THỐNG</w:t>
            </w:r>
            <w:r>
              <w:rPr>
                <w:noProof/>
                <w:webHidden/>
              </w:rPr>
              <w:tab/>
            </w:r>
            <w:r>
              <w:rPr>
                <w:noProof/>
                <w:webHidden/>
              </w:rPr>
              <w:fldChar w:fldCharType="begin"/>
            </w:r>
            <w:r>
              <w:rPr>
                <w:noProof/>
                <w:webHidden/>
              </w:rPr>
              <w:instrText xml:space="preserve"> PAGEREF _Toc198899092 \h </w:instrText>
            </w:r>
            <w:r>
              <w:rPr>
                <w:noProof/>
                <w:webHidden/>
              </w:rPr>
            </w:r>
            <w:r>
              <w:rPr>
                <w:noProof/>
                <w:webHidden/>
              </w:rPr>
              <w:fldChar w:fldCharType="separate"/>
            </w:r>
            <w:r>
              <w:rPr>
                <w:noProof/>
                <w:webHidden/>
              </w:rPr>
              <w:t>36</w:t>
            </w:r>
            <w:r>
              <w:rPr>
                <w:noProof/>
                <w:webHidden/>
              </w:rPr>
              <w:fldChar w:fldCharType="end"/>
            </w:r>
          </w:hyperlink>
        </w:p>
        <w:p w14:paraId="24341344" w14:textId="743E05D6" w:rsidR="00684C12" w:rsidRDefault="00684C12">
          <w:pPr>
            <w:pStyle w:val="TOC2"/>
            <w:tabs>
              <w:tab w:val="left" w:pos="960"/>
              <w:tab w:val="right" w:leader="dot" w:pos="9350"/>
            </w:tabs>
            <w:rPr>
              <w:rFonts w:asciiTheme="minorHAnsi" w:eastAsiaTheme="minorEastAsia" w:hAnsiTheme="minorHAnsi"/>
              <w:noProof/>
              <w:sz w:val="24"/>
            </w:rPr>
          </w:pPr>
          <w:hyperlink w:anchor="_Toc198899093" w:history="1">
            <w:r w:rsidRPr="00034B59">
              <w:rPr>
                <w:rStyle w:val="Hyperlink"/>
                <w:noProof/>
              </w:rPr>
              <w:t>II.</w:t>
            </w:r>
            <w:r>
              <w:rPr>
                <w:rFonts w:asciiTheme="minorHAnsi" w:eastAsiaTheme="minorEastAsia" w:hAnsiTheme="minorHAnsi"/>
                <w:noProof/>
                <w:sz w:val="24"/>
              </w:rPr>
              <w:tab/>
            </w:r>
            <w:r w:rsidRPr="00034B59">
              <w:rPr>
                <w:rStyle w:val="Hyperlink"/>
                <w:noProof/>
              </w:rPr>
              <w:t>Mô hình hóa cấu trúc</w:t>
            </w:r>
            <w:r>
              <w:rPr>
                <w:noProof/>
                <w:webHidden/>
              </w:rPr>
              <w:tab/>
            </w:r>
            <w:r>
              <w:rPr>
                <w:noProof/>
                <w:webHidden/>
              </w:rPr>
              <w:fldChar w:fldCharType="begin"/>
            </w:r>
            <w:r>
              <w:rPr>
                <w:noProof/>
                <w:webHidden/>
              </w:rPr>
              <w:instrText xml:space="preserve"> PAGEREF _Toc198899093 \h </w:instrText>
            </w:r>
            <w:r>
              <w:rPr>
                <w:noProof/>
                <w:webHidden/>
              </w:rPr>
            </w:r>
            <w:r>
              <w:rPr>
                <w:noProof/>
                <w:webHidden/>
              </w:rPr>
              <w:fldChar w:fldCharType="separate"/>
            </w:r>
            <w:r>
              <w:rPr>
                <w:noProof/>
                <w:webHidden/>
              </w:rPr>
              <w:t>36</w:t>
            </w:r>
            <w:r>
              <w:rPr>
                <w:noProof/>
                <w:webHidden/>
              </w:rPr>
              <w:fldChar w:fldCharType="end"/>
            </w:r>
          </w:hyperlink>
        </w:p>
        <w:p w14:paraId="7CD3DCEF" w14:textId="7E0AFC4E" w:rsidR="00684C12" w:rsidRDefault="00684C12">
          <w:pPr>
            <w:pStyle w:val="TOC3"/>
            <w:tabs>
              <w:tab w:val="left" w:pos="1200"/>
              <w:tab w:val="right" w:leader="dot" w:pos="9350"/>
            </w:tabs>
            <w:rPr>
              <w:rFonts w:asciiTheme="minorHAnsi" w:eastAsiaTheme="minorEastAsia" w:hAnsiTheme="minorHAnsi"/>
              <w:noProof/>
              <w:sz w:val="24"/>
            </w:rPr>
          </w:pPr>
          <w:hyperlink w:anchor="_Toc198899094" w:history="1">
            <w:r w:rsidRPr="00034B59">
              <w:rPr>
                <w:rStyle w:val="Hyperlink"/>
                <w:noProof/>
              </w:rPr>
              <w:t>1.</w:t>
            </w:r>
            <w:r>
              <w:rPr>
                <w:rFonts w:asciiTheme="minorHAnsi" w:eastAsiaTheme="minorEastAsia" w:hAnsiTheme="minorHAnsi"/>
                <w:noProof/>
                <w:sz w:val="24"/>
              </w:rPr>
              <w:tab/>
            </w:r>
            <w:r w:rsidRPr="00034B59">
              <w:rPr>
                <w:rStyle w:val="Hyperlink"/>
                <w:noProof/>
              </w:rPr>
              <w:t>Biểu đồ phân tích lớp</w:t>
            </w:r>
            <w:r>
              <w:rPr>
                <w:noProof/>
                <w:webHidden/>
              </w:rPr>
              <w:tab/>
            </w:r>
            <w:r>
              <w:rPr>
                <w:noProof/>
                <w:webHidden/>
              </w:rPr>
              <w:fldChar w:fldCharType="begin"/>
            </w:r>
            <w:r>
              <w:rPr>
                <w:noProof/>
                <w:webHidden/>
              </w:rPr>
              <w:instrText xml:space="preserve"> PAGEREF _Toc198899094 \h </w:instrText>
            </w:r>
            <w:r>
              <w:rPr>
                <w:noProof/>
                <w:webHidden/>
              </w:rPr>
            </w:r>
            <w:r>
              <w:rPr>
                <w:noProof/>
                <w:webHidden/>
              </w:rPr>
              <w:fldChar w:fldCharType="separate"/>
            </w:r>
            <w:r>
              <w:rPr>
                <w:noProof/>
                <w:webHidden/>
              </w:rPr>
              <w:t>36</w:t>
            </w:r>
            <w:r>
              <w:rPr>
                <w:noProof/>
                <w:webHidden/>
              </w:rPr>
              <w:fldChar w:fldCharType="end"/>
            </w:r>
          </w:hyperlink>
        </w:p>
        <w:p w14:paraId="66CFB6BB" w14:textId="6C85E9AA" w:rsidR="00684C12" w:rsidRDefault="00684C12">
          <w:pPr>
            <w:pStyle w:val="TOC3"/>
            <w:tabs>
              <w:tab w:val="left" w:pos="1200"/>
              <w:tab w:val="right" w:leader="dot" w:pos="9350"/>
            </w:tabs>
            <w:rPr>
              <w:rFonts w:asciiTheme="minorHAnsi" w:eastAsiaTheme="minorEastAsia" w:hAnsiTheme="minorHAnsi"/>
              <w:noProof/>
              <w:sz w:val="24"/>
            </w:rPr>
          </w:pPr>
          <w:hyperlink w:anchor="_Toc198899095" w:history="1">
            <w:r w:rsidRPr="00034B59">
              <w:rPr>
                <w:rStyle w:val="Hyperlink"/>
                <w:noProof/>
              </w:rPr>
              <w:t>2.</w:t>
            </w:r>
            <w:r>
              <w:rPr>
                <w:rFonts w:asciiTheme="minorHAnsi" w:eastAsiaTheme="minorEastAsia" w:hAnsiTheme="minorHAnsi"/>
                <w:noProof/>
                <w:sz w:val="24"/>
              </w:rPr>
              <w:tab/>
            </w:r>
            <w:r w:rsidRPr="00034B59">
              <w:rPr>
                <w:rStyle w:val="Hyperlink"/>
                <w:noProof/>
              </w:rPr>
              <w:t>Biểu đồ phân tích lớp cho các ca sử dụng</w:t>
            </w:r>
            <w:r>
              <w:rPr>
                <w:noProof/>
                <w:webHidden/>
              </w:rPr>
              <w:tab/>
            </w:r>
            <w:r>
              <w:rPr>
                <w:noProof/>
                <w:webHidden/>
              </w:rPr>
              <w:fldChar w:fldCharType="begin"/>
            </w:r>
            <w:r>
              <w:rPr>
                <w:noProof/>
                <w:webHidden/>
              </w:rPr>
              <w:instrText xml:space="preserve"> PAGEREF _Toc198899095 \h </w:instrText>
            </w:r>
            <w:r>
              <w:rPr>
                <w:noProof/>
                <w:webHidden/>
              </w:rPr>
            </w:r>
            <w:r>
              <w:rPr>
                <w:noProof/>
                <w:webHidden/>
              </w:rPr>
              <w:fldChar w:fldCharType="separate"/>
            </w:r>
            <w:r>
              <w:rPr>
                <w:noProof/>
                <w:webHidden/>
              </w:rPr>
              <w:t>37</w:t>
            </w:r>
            <w:r>
              <w:rPr>
                <w:noProof/>
                <w:webHidden/>
              </w:rPr>
              <w:fldChar w:fldCharType="end"/>
            </w:r>
          </w:hyperlink>
        </w:p>
        <w:p w14:paraId="49A21227" w14:textId="396A49AA" w:rsidR="00684C12" w:rsidRDefault="00684C12">
          <w:pPr>
            <w:pStyle w:val="TOC2"/>
            <w:tabs>
              <w:tab w:val="left" w:pos="960"/>
              <w:tab w:val="right" w:leader="dot" w:pos="9350"/>
            </w:tabs>
            <w:rPr>
              <w:rFonts w:asciiTheme="minorHAnsi" w:eastAsiaTheme="minorEastAsia" w:hAnsiTheme="minorHAnsi"/>
              <w:noProof/>
              <w:sz w:val="24"/>
            </w:rPr>
          </w:pPr>
          <w:hyperlink w:anchor="_Toc198899096" w:history="1">
            <w:r w:rsidRPr="00034B59">
              <w:rPr>
                <w:rStyle w:val="Hyperlink"/>
                <w:noProof/>
              </w:rPr>
              <w:t>IV.</w:t>
            </w:r>
            <w:r>
              <w:rPr>
                <w:rFonts w:asciiTheme="minorHAnsi" w:eastAsiaTheme="minorEastAsia" w:hAnsiTheme="minorHAnsi"/>
                <w:noProof/>
                <w:sz w:val="24"/>
              </w:rPr>
              <w:tab/>
            </w:r>
            <w:r w:rsidRPr="00034B59">
              <w:rPr>
                <w:rStyle w:val="Hyperlink"/>
                <w:noProof/>
              </w:rPr>
              <w:t>Mô hình hóa tương tác</w:t>
            </w:r>
            <w:r>
              <w:rPr>
                <w:noProof/>
                <w:webHidden/>
              </w:rPr>
              <w:tab/>
            </w:r>
            <w:r>
              <w:rPr>
                <w:noProof/>
                <w:webHidden/>
              </w:rPr>
              <w:fldChar w:fldCharType="begin"/>
            </w:r>
            <w:r>
              <w:rPr>
                <w:noProof/>
                <w:webHidden/>
              </w:rPr>
              <w:instrText xml:space="preserve"> PAGEREF _Toc198899096 \h </w:instrText>
            </w:r>
            <w:r>
              <w:rPr>
                <w:noProof/>
                <w:webHidden/>
              </w:rPr>
            </w:r>
            <w:r>
              <w:rPr>
                <w:noProof/>
                <w:webHidden/>
              </w:rPr>
              <w:fldChar w:fldCharType="separate"/>
            </w:r>
            <w:r>
              <w:rPr>
                <w:noProof/>
                <w:webHidden/>
              </w:rPr>
              <w:t>41</w:t>
            </w:r>
            <w:r>
              <w:rPr>
                <w:noProof/>
                <w:webHidden/>
              </w:rPr>
              <w:fldChar w:fldCharType="end"/>
            </w:r>
          </w:hyperlink>
        </w:p>
        <w:p w14:paraId="699F436C" w14:textId="414DBBE1" w:rsidR="00684C12" w:rsidRDefault="00684C12">
          <w:pPr>
            <w:pStyle w:val="TOC3"/>
            <w:tabs>
              <w:tab w:val="left" w:pos="1200"/>
              <w:tab w:val="right" w:leader="dot" w:pos="9350"/>
            </w:tabs>
            <w:rPr>
              <w:rFonts w:asciiTheme="minorHAnsi" w:eastAsiaTheme="minorEastAsia" w:hAnsiTheme="minorHAnsi"/>
              <w:noProof/>
              <w:sz w:val="24"/>
            </w:rPr>
          </w:pPr>
          <w:hyperlink w:anchor="_Toc198899097" w:history="1">
            <w:r w:rsidRPr="00034B59">
              <w:rPr>
                <w:rStyle w:val="Hyperlink"/>
                <w:noProof/>
              </w:rPr>
              <w:t>1.</w:t>
            </w:r>
            <w:r>
              <w:rPr>
                <w:rFonts w:asciiTheme="minorHAnsi" w:eastAsiaTheme="minorEastAsia" w:hAnsiTheme="minorHAnsi"/>
                <w:noProof/>
                <w:sz w:val="24"/>
              </w:rPr>
              <w:tab/>
            </w:r>
            <w:r w:rsidRPr="00034B59">
              <w:rPr>
                <w:rStyle w:val="Hyperlink"/>
                <w:noProof/>
              </w:rPr>
              <w:t>Ca sử dụng “Quản lý khóa học”</w:t>
            </w:r>
            <w:r>
              <w:rPr>
                <w:noProof/>
                <w:webHidden/>
              </w:rPr>
              <w:tab/>
            </w:r>
            <w:r>
              <w:rPr>
                <w:noProof/>
                <w:webHidden/>
              </w:rPr>
              <w:fldChar w:fldCharType="begin"/>
            </w:r>
            <w:r>
              <w:rPr>
                <w:noProof/>
                <w:webHidden/>
              </w:rPr>
              <w:instrText xml:space="preserve"> PAGEREF _Toc198899097 \h </w:instrText>
            </w:r>
            <w:r>
              <w:rPr>
                <w:noProof/>
                <w:webHidden/>
              </w:rPr>
            </w:r>
            <w:r>
              <w:rPr>
                <w:noProof/>
                <w:webHidden/>
              </w:rPr>
              <w:fldChar w:fldCharType="separate"/>
            </w:r>
            <w:r>
              <w:rPr>
                <w:noProof/>
                <w:webHidden/>
              </w:rPr>
              <w:t>41</w:t>
            </w:r>
            <w:r>
              <w:rPr>
                <w:noProof/>
                <w:webHidden/>
              </w:rPr>
              <w:fldChar w:fldCharType="end"/>
            </w:r>
          </w:hyperlink>
        </w:p>
        <w:p w14:paraId="1DEA7D99" w14:textId="0A49796A" w:rsidR="00684C12" w:rsidRDefault="00684C12">
          <w:pPr>
            <w:pStyle w:val="TOC3"/>
            <w:tabs>
              <w:tab w:val="left" w:pos="1200"/>
              <w:tab w:val="right" w:leader="dot" w:pos="9350"/>
            </w:tabs>
            <w:rPr>
              <w:rFonts w:asciiTheme="minorHAnsi" w:eastAsiaTheme="minorEastAsia" w:hAnsiTheme="minorHAnsi"/>
              <w:noProof/>
              <w:sz w:val="24"/>
            </w:rPr>
          </w:pPr>
          <w:hyperlink w:anchor="_Toc198899098" w:history="1">
            <w:r w:rsidRPr="00034B59">
              <w:rPr>
                <w:rStyle w:val="Hyperlink"/>
                <w:noProof/>
              </w:rPr>
              <w:t>2.</w:t>
            </w:r>
            <w:r>
              <w:rPr>
                <w:rFonts w:asciiTheme="minorHAnsi" w:eastAsiaTheme="minorEastAsia" w:hAnsiTheme="minorHAnsi"/>
                <w:noProof/>
                <w:sz w:val="24"/>
              </w:rPr>
              <w:tab/>
            </w:r>
            <w:r w:rsidRPr="00034B59">
              <w:rPr>
                <w:rStyle w:val="Hyperlink"/>
                <w:noProof/>
              </w:rPr>
              <w:t>Ca sử dụng “Tham gia học tập”</w:t>
            </w:r>
            <w:r>
              <w:rPr>
                <w:noProof/>
                <w:webHidden/>
              </w:rPr>
              <w:tab/>
            </w:r>
            <w:r>
              <w:rPr>
                <w:noProof/>
                <w:webHidden/>
              </w:rPr>
              <w:fldChar w:fldCharType="begin"/>
            </w:r>
            <w:r>
              <w:rPr>
                <w:noProof/>
                <w:webHidden/>
              </w:rPr>
              <w:instrText xml:space="preserve"> PAGEREF _Toc198899098 \h </w:instrText>
            </w:r>
            <w:r>
              <w:rPr>
                <w:noProof/>
                <w:webHidden/>
              </w:rPr>
            </w:r>
            <w:r>
              <w:rPr>
                <w:noProof/>
                <w:webHidden/>
              </w:rPr>
              <w:fldChar w:fldCharType="separate"/>
            </w:r>
            <w:r>
              <w:rPr>
                <w:noProof/>
                <w:webHidden/>
              </w:rPr>
              <w:t>42</w:t>
            </w:r>
            <w:r>
              <w:rPr>
                <w:noProof/>
                <w:webHidden/>
              </w:rPr>
              <w:fldChar w:fldCharType="end"/>
            </w:r>
          </w:hyperlink>
        </w:p>
        <w:p w14:paraId="47E1179F" w14:textId="4A6F5953" w:rsidR="00684C12" w:rsidRDefault="00684C12">
          <w:pPr>
            <w:pStyle w:val="TOC3"/>
            <w:tabs>
              <w:tab w:val="left" w:pos="1200"/>
              <w:tab w:val="right" w:leader="dot" w:pos="9350"/>
            </w:tabs>
            <w:rPr>
              <w:rFonts w:asciiTheme="minorHAnsi" w:eastAsiaTheme="minorEastAsia" w:hAnsiTheme="minorHAnsi"/>
              <w:noProof/>
              <w:sz w:val="24"/>
            </w:rPr>
          </w:pPr>
          <w:hyperlink w:anchor="_Toc198899099" w:history="1">
            <w:r w:rsidRPr="00034B59">
              <w:rPr>
                <w:rStyle w:val="Hyperlink"/>
                <w:noProof/>
              </w:rPr>
              <w:t>3.</w:t>
            </w:r>
            <w:r>
              <w:rPr>
                <w:rFonts w:asciiTheme="minorHAnsi" w:eastAsiaTheme="minorEastAsia" w:hAnsiTheme="minorHAnsi"/>
                <w:noProof/>
                <w:sz w:val="24"/>
              </w:rPr>
              <w:tab/>
            </w:r>
            <w:r w:rsidRPr="00034B59">
              <w:rPr>
                <w:rStyle w:val="Hyperlink"/>
                <w:noProof/>
              </w:rPr>
              <w:t>Ca sử dụng “Quản lý tài khoản”</w:t>
            </w:r>
            <w:r>
              <w:rPr>
                <w:noProof/>
                <w:webHidden/>
              </w:rPr>
              <w:tab/>
            </w:r>
            <w:r>
              <w:rPr>
                <w:noProof/>
                <w:webHidden/>
              </w:rPr>
              <w:fldChar w:fldCharType="begin"/>
            </w:r>
            <w:r>
              <w:rPr>
                <w:noProof/>
                <w:webHidden/>
              </w:rPr>
              <w:instrText xml:space="preserve"> PAGEREF _Toc198899099 \h </w:instrText>
            </w:r>
            <w:r>
              <w:rPr>
                <w:noProof/>
                <w:webHidden/>
              </w:rPr>
            </w:r>
            <w:r>
              <w:rPr>
                <w:noProof/>
                <w:webHidden/>
              </w:rPr>
              <w:fldChar w:fldCharType="separate"/>
            </w:r>
            <w:r>
              <w:rPr>
                <w:noProof/>
                <w:webHidden/>
              </w:rPr>
              <w:t>44</w:t>
            </w:r>
            <w:r>
              <w:rPr>
                <w:noProof/>
                <w:webHidden/>
              </w:rPr>
              <w:fldChar w:fldCharType="end"/>
            </w:r>
          </w:hyperlink>
        </w:p>
        <w:p w14:paraId="2153FBB7" w14:textId="11F5B63C" w:rsidR="00684C12" w:rsidRDefault="00684C12">
          <w:pPr>
            <w:pStyle w:val="TOC3"/>
            <w:tabs>
              <w:tab w:val="left" w:pos="1200"/>
              <w:tab w:val="right" w:leader="dot" w:pos="9350"/>
            </w:tabs>
            <w:rPr>
              <w:rFonts w:asciiTheme="minorHAnsi" w:eastAsiaTheme="minorEastAsia" w:hAnsiTheme="minorHAnsi"/>
              <w:noProof/>
              <w:sz w:val="24"/>
            </w:rPr>
          </w:pPr>
          <w:hyperlink w:anchor="_Toc198899100" w:history="1">
            <w:r w:rsidRPr="00034B59">
              <w:rPr>
                <w:rStyle w:val="Hyperlink"/>
                <w:noProof/>
              </w:rPr>
              <w:t>4.</w:t>
            </w:r>
            <w:r>
              <w:rPr>
                <w:rFonts w:asciiTheme="minorHAnsi" w:eastAsiaTheme="minorEastAsia" w:hAnsiTheme="minorHAnsi"/>
                <w:noProof/>
                <w:sz w:val="24"/>
              </w:rPr>
              <w:tab/>
            </w:r>
            <w:r w:rsidRPr="00034B59">
              <w:rPr>
                <w:rStyle w:val="Hyperlink"/>
                <w:noProof/>
              </w:rPr>
              <w:t>Ca sử dụng “Đăng ký khóa học”</w:t>
            </w:r>
            <w:r>
              <w:rPr>
                <w:noProof/>
                <w:webHidden/>
              </w:rPr>
              <w:tab/>
            </w:r>
            <w:r>
              <w:rPr>
                <w:noProof/>
                <w:webHidden/>
              </w:rPr>
              <w:fldChar w:fldCharType="begin"/>
            </w:r>
            <w:r>
              <w:rPr>
                <w:noProof/>
                <w:webHidden/>
              </w:rPr>
              <w:instrText xml:space="preserve"> PAGEREF _Toc198899100 \h </w:instrText>
            </w:r>
            <w:r>
              <w:rPr>
                <w:noProof/>
                <w:webHidden/>
              </w:rPr>
            </w:r>
            <w:r>
              <w:rPr>
                <w:noProof/>
                <w:webHidden/>
              </w:rPr>
              <w:fldChar w:fldCharType="separate"/>
            </w:r>
            <w:r>
              <w:rPr>
                <w:noProof/>
                <w:webHidden/>
              </w:rPr>
              <w:t>46</w:t>
            </w:r>
            <w:r>
              <w:rPr>
                <w:noProof/>
                <w:webHidden/>
              </w:rPr>
              <w:fldChar w:fldCharType="end"/>
            </w:r>
          </w:hyperlink>
        </w:p>
        <w:p w14:paraId="2DEC63DD" w14:textId="5BA81966" w:rsidR="00684C12" w:rsidRDefault="00684C12">
          <w:pPr>
            <w:pStyle w:val="TOC3"/>
            <w:tabs>
              <w:tab w:val="left" w:pos="1200"/>
              <w:tab w:val="right" w:leader="dot" w:pos="9350"/>
            </w:tabs>
            <w:rPr>
              <w:rFonts w:asciiTheme="minorHAnsi" w:eastAsiaTheme="minorEastAsia" w:hAnsiTheme="minorHAnsi"/>
              <w:noProof/>
              <w:sz w:val="24"/>
            </w:rPr>
          </w:pPr>
          <w:hyperlink w:anchor="_Toc198899101" w:history="1">
            <w:r w:rsidRPr="00034B59">
              <w:rPr>
                <w:rStyle w:val="Hyperlink"/>
                <w:noProof/>
              </w:rPr>
              <w:t>5.</w:t>
            </w:r>
            <w:r>
              <w:rPr>
                <w:rFonts w:asciiTheme="minorHAnsi" w:eastAsiaTheme="minorEastAsia" w:hAnsiTheme="minorHAnsi"/>
                <w:noProof/>
                <w:sz w:val="24"/>
              </w:rPr>
              <w:tab/>
            </w:r>
            <w:r w:rsidRPr="00034B59">
              <w:rPr>
                <w:rStyle w:val="Hyperlink"/>
                <w:noProof/>
              </w:rPr>
              <w:t>Ca sử dụng “Đăng ký làm giảng viên”</w:t>
            </w:r>
            <w:r>
              <w:rPr>
                <w:noProof/>
                <w:webHidden/>
              </w:rPr>
              <w:tab/>
            </w:r>
            <w:r>
              <w:rPr>
                <w:noProof/>
                <w:webHidden/>
              </w:rPr>
              <w:fldChar w:fldCharType="begin"/>
            </w:r>
            <w:r>
              <w:rPr>
                <w:noProof/>
                <w:webHidden/>
              </w:rPr>
              <w:instrText xml:space="preserve"> PAGEREF _Toc198899101 \h </w:instrText>
            </w:r>
            <w:r>
              <w:rPr>
                <w:noProof/>
                <w:webHidden/>
              </w:rPr>
            </w:r>
            <w:r>
              <w:rPr>
                <w:noProof/>
                <w:webHidden/>
              </w:rPr>
              <w:fldChar w:fldCharType="separate"/>
            </w:r>
            <w:r>
              <w:rPr>
                <w:noProof/>
                <w:webHidden/>
              </w:rPr>
              <w:t>46</w:t>
            </w:r>
            <w:r>
              <w:rPr>
                <w:noProof/>
                <w:webHidden/>
              </w:rPr>
              <w:fldChar w:fldCharType="end"/>
            </w:r>
          </w:hyperlink>
        </w:p>
        <w:p w14:paraId="60BFDA98" w14:textId="3E837057" w:rsidR="00684C12" w:rsidRDefault="00684C12">
          <w:pPr>
            <w:pStyle w:val="TOC3"/>
            <w:tabs>
              <w:tab w:val="left" w:pos="1200"/>
              <w:tab w:val="right" w:leader="dot" w:pos="9350"/>
            </w:tabs>
            <w:rPr>
              <w:rFonts w:asciiTheme="minorHAnsi" w:eastAsiaTheme="minorEastAsia" w:hAnsiTheme="minorHAnsi"/>
              <w:noProof/>
              <w:sz w:val="24"/>
            </w:rPr>
          </w:pPr>
          <w:hyperlink w:anchor="_Toc198899102" w:history="1">
            <w:r w:rsidRPr="00034B59">
              <w:rPr>
                <w:rStyle w:val="Hyperlink"/>
                <w:noProof/>
              </w:rPr>
              <w:t>6.</w:t>
            </w:r>
            <w:r>
              <w:rPr>
                <w:rFonts w:asciiTheme="minorHAnsi" w:eastAsiaTheme="minorEastAsia" w:hAnsiTheme="minorHAnsi"/>
                <w:noProof/>
                <w:sz w:val="24"/>
              </w:rPr>
              <w:tab/>
            </w:r>
            <w:r w:rsidRPr="00034B59">
              <w:rPr>
                <w:rStyle w:val="Hyperlink"/>
                <w:noProof/>
              </w:rPr>
              <w:t>Ca sử dụng “Quản lý tài liệu”</w:t>
            </w:r>
            <w:r>
              <w:rPr>
                <w:noProof/>
                <w:webHidden/>
              </w:rPr>
              <w:tab/>
            </w:r>
            <w:r>
              <w:rPr>
                <w:noProof/>
                <w:webHidden/>
              </w:rPr>
              <w:fldChar w:fldCharType="begin"/>
            </w:r>
            <w:r>
              <w:rPr>
                <w:noProof/>
                <w:webHidden/>
              </w:rPr>
              <w:instrText xml:space="preserve"> PAGEREF _Toc198899102 \h </w:instrText>
            </w:r>
            <w:r>
              <w:rPr>
                <w:noProof/>
                <w:webHidden/>
              </w:rPr>
            </w:r>
            <w:r>
              <w:rPr>
                <w:noProof/>
                <w:webHidden/>
              </w:rPr>
              <w:fldChar w:fldCharType="separate"/>
            </w:r>
            <w:r>
              <w:rPr>
                <w:noProof/>
                <w:webHidden/>
              </w:rPr>
              <w:t>47</w:t>
            </w:r>
            <w:r>
              <w:rPr>
                <w:noProof/>
                <w:webHidden/>
              </w:rPr>
              <w:fldChar w:fldCharType="end"/>
            </w:r>
          </w:hyperlink>
        </w:p>
        <w:p w14:paraId="3B31D3BC" w14:textId="1BB57C9C" w:rsidR="00684C12" w:rsidRDefault="00684C12">
          <w:pPr>
            <w:pStyle w:val="TOC2"/>
            <w:tabs>
              <w:tab w:val="left" w:pos="960"/>
              <w:tab w:val="right" w:leader="dot" w:pos="9350"/>
            </w:tabs>
            <w:rPr>
              <w:rFonts w:asciiTheme="minorHAnsi" w:eastAsiaTheme="minorEastAsia" w:hAnsiTheme="minorHAnsi"/>
              <w:noProof/>
              <w:sz w:val="24"/>
            </w:rPr>
          </w:pPr>
          <w:hyperlink w:anchor="_Toc198899103" w:history="1">
            <w:r w:rsidRPr="00034B59">
              <w:rPr>
                <w:rStyle w:val="Hyperlink"/>
                <w:noProof/>
              </w:rPr>
              <w:t>V.</w:t>
            </w:r>
            <w:r>
              <w:rPr>
                <w:rFonts w:asciiTheme="minorHAnsi" w:eastAsiaTheme="minorEastAsia" w:hAnsiTheme="minorHAnsi"/>
                <w:noProof/>
                <w:sz w:val="24"/>
              </w:rPr>
              <w:tab/>
            </w:r>
            <w:r w:rsidRPr="00034B59">
              <w:rPr>
                <w:rStyle w:val="Hyperlink"/>
                <w:noProof/>
              </w:rPr>
              <w:t>Mô hình hóa hành vi</w:t>
            </w:r>
            <w:r>
              <w:rPr>
                <w:noProof/>
                <w:webHidden/>
              </w:rPr>
              <w:tab/>
            </w:r>
            <w:r>
              <w:rPr>
                <w:noProof/>
                <w:webHidden/>
              </w:rPr>
              <w:fldChar w:fldCharType="begin"/>
            </w:r>
            <w:r>
              <w:rPr>
                <w:noProof/>
                <w:webHidden/>
              </w:rPr>
              <w:instrText xml:space="preserve"> PAGEREF _Toc198899103 \h </w:instrText>
            </w:r>
            <w:r>
              <w:rPr>
                <w:noProof/>
                <w:webHidden/>
              </w:rPr>
            </w:r>
            <w:r>
              <w:rPr>
                <w:noProof/>
                <w:webHidden/>
              </w:rPr>
              <w:fldChar w:fldCharType="separate"/>
            </w:r>
            <w:r>
              <w:rPr>
                <w:noProof/>
                <w:webHidden/>
              </w:rPr>
              <w:t>49</w:t>
            </w:r>
            <w:r>
              <w:rPr>
                <w:noProof/>
                <w:webHidden/>
              </w:rPr>
              <w:fldChar w:fldCharType="end"/>
            </w:r>
          </w:hyperlink>
        </w:p>
        <w:p w14:paraId="019496F6" w14:textId="2B3619D7" w:rsidR="00684C12" w:rsidRDefault="00684C12">
          <w:pPr>
            <w:pStyle w:val="TOC3"/>
            <w:tabs>
              <w:tab w:val="left" w:pos="1200"/>
              <w:tab w:val="right" w:leader="dot" w:pos="9350"/>
            </w:tabs>
            <w:rPr>
              <w:rFonts w:asciiTheme="minorHAnsi" w:eastAsiaTheme="minorEastAsia" w:hAnsiTheme="minorHAnsi"/>
              <w:noProof/>
              <w:sz w:val="24"/>
            </w:rPr>
          </w:pPr>
          <w:hyperlink w:anchor="_Toc198899104" w:history="1">
            <w:r w:rsidRPr="00034B59">
              <w:rPr>
                <w:rStyle w:val="Hyperlink"/>
                <w:noProof/>
              </w:rPr>
              <w:t>1.</w:t>
            </w:r>
            <w:r>
              <w:rPr>
                <w:rFonts w:asciiTheme="minorHAnsi" w:eastAsiaTheme="minorEastAsia" w:hAnsiTheme="minorHAnsi"/>
                <w:noProof/>
                <w:sz w:val="24"/>
              </w:rPr>
              <w:tab/>
            </w:r>
            <w:r w:rsidRPr="00034B59">
              <w:rPr>
                <w:rStyle w:val="Hyperlink"/>
                <w:noProof/>
              </w:rPr>
              <w:t>Biểu đồ máy trạng thái đối tượng “Course”</w:t>
            </w:r>
            <w:r>
              <w:rPr>
                <w:noProof/>
                <w:webHidden/>
              </w:rPr>
              <w:tab/>
            </w:r>
            <w:r>
              <w:rPr>
                <w:noProof/>
                <w:webHidden/>
              </w:rPr>
              <w:fldChar w:fldCharType="begin"/>
            </w:r>
            <w:r>
              <w:rPr>
                <w:noProof/>
                <w:webHidden/>
              </w:rPr>
              <w:instrText xml:space="preserve"> PAGEREF _Toc198899104 \h </w:instrText>
            </w:r>
            <w:r>
              <w:rPr>
                <w:noProof/>
                <w:webHidden/>
              </w:rPr>
            </w:r>
            <w:r>
              <w:rPr>
                <w:noProof/>
                <w:webHidden/>
              </w:rPr>
              <w:fldChar w:fldCharType="separate"/>
            </w:r>
            <w:r>
              <w:rPr>
                <w:noProof/>
                <w:webHidden/>
              </w:rPr>
              <w:t>49</w:t>
            </w:r>
            <w:r>
              <w:rPr>
                <w:noProof/>
                <w:webHidden/>
              </w:rPr>
              <w:fldChar w:fldCharType="end"/>
            </w:r>
          </w:hyperlink>
        </w:p>
        <w:p w14:paraId="3C700FAB" w14:textId="602F2B75" w:rsidR="00684C12" w:rsidRDefault="00684C12">
          <w:pPr>
            <w:pStyle w:val="TOC3"/>
            <w:tabs>
              <w:tab w:val="left" w:pos="1200"/>
              <w:tab w:val="right" w:leader="dot" w:pos="9350"/>
            </w:tabs>
            <w:rPr>
              <w:rFonts w:asciiTheme="minorHAnsi" w:eastAsiaTheme="minorEastAsia" w:hAnsiTheme="minorHAnsi"/>
              <w:noProof/>
              <w:sz w:val="24"/>
            </w:rPr>
          </w:pPr>
          <w:hyperlink w:anchor="_Toc198899105" w:history="1">
            <w:r w:rsidRPr="00034B59">
              <w:rPr>
                <w:rStyle w:val="Hyperlink"/>
                <w:noProof/>
              </w:rPr>
              <w:t>2.</w:t>
            </w:r>
            <w:r>
              <w:rPr>
                <w:rFonts w:asciiTheme="minorHAnsi" w:eastAsiaTheme="minorEastAsia" w:hAnsiTheme="minorHAnsi"/>
                <w:noProof/>
                <w:sz w:val="24"/>
              </w:rPr>
              <w:tab/>
            </w:r>
            <w:r w:rsidRPr="00034B59">
              <w:rPr>
                <w:rStyle w:val="Hyperlink"/>
                <w:noProof/>
              </w:rPr>
              <w:t>Biểu đồ máy trạng thái đối tượng “UserExam”</w:t>
            </w:r>
            <w:r>
              <w:rPr>
                <w:noProof/>
                <w:webHidden/>
              </w:rPr>
              <w:tab/>
            </w:r>
            <w:r>
              <w:rPr>
                <w:noProof/>
                <w:webHidden/>
              </w:rPr>
              <w:fldChar w:fldCharType="begin"/>
            </w:r>
            <w:r>
              <w:rPr>
                <w:noProof/>
                <w:webHidden/>
              </w:rPr>
              <w:instrText xml:space="preserve"> PAGEREF _Toc198899105 \h </w:instrText>
            </w:r>
            <w:r>
              <w:rPr>
                <w:noProof/>
                <w:webHidden/>
              </w:rPr>
            </w:r>
            <w:r>
              <w:rPr>
                <w:noProof/>
                <w:webHidden/>
              </w:rPr>
              <w:fldChar w:fldCharType="separate"/>
            </w:r>
            <w:r>
              <w:rPr>
                <w:noProof/>
                <w:webHidden/>
              </w:rPr>
              <w:t>50</w:t>
            </w:r>
            <w:r>
              <w:rPr>
                <w:noProof/>
                <w:webHidden/>
              </w:rPr>
              <w:fldChar w:fldCharType="end"/>
            </w:r>
          </w:hyperlink>
        </w:p>
        <w:p w14:paraId="3215E4B8" w14:textId="1A8920D4" w:rsidR="00684C12" w:rsidRDefault="00684C12">
          <w:pPr>
            <w:pStyle w:val="TOC3"/>
            <w:tabs>
              <w:tab w:val="left" w:pos="1200"/>
              <w:tab w:val="right" w:leader="dot" w:pos="9350"/>
            </w:tabs>
            <w:rPr>
              <w:rFonts w:asciiTheme="minorHAnsi" w:eastAsiaTheme="minorEastAsia" w:hAnsiTheme="minorHAnsi"/>
              <w:noProof/>
              <w:sz w:val="24"/>
            </w:rPr>
          </w:pPr>
          <w:hyperlink w:anchor="_Toc198899106" w:history="1">
            <w:r w:rsidRPr="00034B59">
              <w:rPr>
                <w:rStyle w:val="Hyperlink"/>
                <w:noProof/>
              </w:rPr>
              <w:t>3.</w:t>
            </w:r>
            <w:r>
              <w:rPr>
                <w:rFonts w:asciiTheme="minorHAnsi" w:eastAsiaTheme="minorEastAsia" w:hAnsiTheme="minorHAnsi"/>
                <w:noProof/>
                <w:sz w:val="24"/>
              </w:rPr>
              <w:tab/>
            </w:r>
            <w:r w:rsidRPr="00034B59">
              <w:rPr>
                <w:rStyle w:val="Hyperlink"/>
                <w:noProof/>
              </w:rPr>
              <w:t>Biểu đồ máy trạng thái đối tượng “User”</w:t>
            </w:r>
            <w:r>
              <w:rPr>
                <w:noProof/>
                <w:webHidden/>
              </w:rPr>
              <w:tab/>
            </w:r>
            <w:r>
              <w:rPr>
                <w:noProof/>
                <w:webHidden/>
              </w:rPr>
              <w:fldChar w:fldCharType="begin"/>
            </w:r>
            <w:r>
              <w:rPr>
                <w:noProof/>
                <w:webHidden/>
              </w:rPr>
              <w:instrText xml:space="preserve"> PAGEREF _Toc198899106 \h </w:instrText>
            </w:r>
            <w:r>
              <w:rPr>
                <w:noProof/>
                <w:webHidden/>
              </w:rPr>
            </w:r>
            <w:r>
              <w:rPr>
                <w:noProof/>
                <w:webHidden/>
              </w:rPr>
              <w:fldChar w:fldCharType="separate"/>
            </w:r>
            <w:r>
              <w:rPr>
                <w:noProof/>
                <w:webHidden/>
              </w:rPr>
              <w:t>50</w:t>
            </w:r>
            <w:r>
              <w:rPr>
                <w:noProof/>
                <w:webHidden/>
              </w:rPr>
              <w:fldChar w:fldCharType="end"/>
            </w:r>
          </w:hyperlink>
        </w:p>
        <w:p w14:paraId="0CF444BB" w14:textId="5FA31DFD" w:rsidR="00684C12" w:rsidRDefault="00684C12">
          <w:pPr>
            <w:pStyle w:val="TOC2"/>
            <w:tabs>
              <w:tab w:val="left" w:pos="960"/>
              <w:tab w:val="right" w:leader="dot" w:pos="9350"/>
            </w:tabs>
            <w:rPr>
              <w:rFonts w:asciiTheme="minorHAnsi" w:eastAsiaTheme="minorEastAsia" w:hAnsiTheme="minorHAnsi"/>
              <w:noProof/>
              <w:sz w:val="24"/>
            </w:rPr>
          </w:pPr>
          <w:hyperlink w:anchor="_Toc198899107" w:history="1">
            <w:r w:rsidRPr="00034B59">
              <w:rPr>
                <w:rStyle w:val="Hyperlink"/>
                <w:noProof/>
              </w:rPr>
              <w:t>VI.</w:t>
            </w:r>
            <w:r>
              <w:rPr>
                <w:rFonts w:asciiTheme="minorHAnsi" w:eastAsiaTheme="minorEastAsia" w:hAnsiTheme="minorHAnsi"/>
                <w:noProof/>
                <w:sz w:val="24"/>
              </w:rPr>
              <w:tab/>
            </w:r>
            <w:r w:rsidRPr="00034B59">
              <w:rPr>
                <w:rStyle w:val="Hyperlink"/>
                <w:noProof/>
              </w:rPr>
              <w:t>Kiến trúc hệ thống</w:t>
            </w:r>
            <w:r>
              <w:rPr>
                <w:noProof/>
                <w:webHidden/>
              </w:rPr>
              <w:tab/>
            </w:r>
            <w:r>
              <w:rPr>
                <w:noProof/>
                <w:webHidden/>
              </w:rPr>
              <w:fldChar w:fldCharType="begin"/>
            </w:r>
            <w:r>
              <w:rPr>
                <w:noProof/>
                <w:webHidden/>
              </w:rPr>
              <w:instrText xml:space="preserve"> PAGEREF _Toc198899107 \h </w:instrText>
            </w:r>
            <w:r>
              <w:rPr>
                <w:noProof/>
                <w:webHidden/>
              </w:rPr>
            </w:r>
            <w:r>
              <w:rPr>
                <w:noProof/>
                <w:webHidden/>
              </w:rPr>
              <w:fldChar w:fldCharType="separate"/>
            </w:r>
            <w:r>
              <w:rPr>
                <w:noProof/>
                <w:webHidden/>
              </w:rPr>
              <w:t>51</w:t>
            </w:r>
            <w:r>
              <w:rPr>
                <w:noProof/>
                <w:webHidden/>
              </w:rPr>
              <w:fldChar w:fldCharType="end"/>
            </w:r>
          </w:hyperlink>
        </w:p>
        <w:p w14:paraId="11FD8444" w14:textId="326BAB74" w:rsidR="00684C12" w:rsidRDefault="00684C12">
          <w:pPr>
            <w:pStyle w:val="TOC3"/>
            <w:tabs>
              <w:tab w:val="left" w:pos="1200"/>
              <w:tab w:val="right" w:leader="dot" w:pos="9350"/>
            </w:tabs>
            <w:rPr>
              <w:rFonts w:asciiTheme="minorHAnsi" w:eastAsiaTheme="minorEastAsia" w:hAnsiTheme="minorHAnsi"/>
              <w:noProof/>
              <w:sz w:val="24"/>
            </w:rPr>
          </w:pPr>
          <w:hyperlink w:anchor="_Toc198899108" w:history="1">
            <w:r w:rsidRPr="00034B59">
              <w:rPr>
                <w:rStyle w:val="Hyperlink"/>
                <w:noProof/>
              </w:rPr>
              <w:t>1.</w:t>
            </w:r>
            <w:r>
              <w:rPr>
                <w:rFonts w:asciiTheme="minorHAnsi" w:eastAsiaTheme="minorEastAsia" w:hAnsiTheme="minorHAnsi"/>
                <w:noProof/>
                <w:sz w:val="24"/>
              </w:rPr>
              <w:tab/>
            </w:r>
            <w:r w:rsidRPr="00034B59">
              <w:rPr>
                <w:rStyle w:val="Hyperlink"/>
                <w:noProof/>
              </w:rPr>
              <w:t>Thiết kế phân tầng</w:t>
            </w:r>
            <w:r>
              <w:rPr>
                <w:noProof/>
                <w:webHidden/>
              </w:rPr>
              <w:tab/>
            </w:r>
            <w:r>
              <w:rPr>
                <w:noProof/>
                <w:webHidden/>
              </w:rPr>
              <w:fldChar w:fldCharType="begin"/>
            </w:r>
            <w:r>
              <w:rPr>
                <w:noProof/>
                <w:webHidden/>
              </w:rPr>
              <w:instrText xml:space="preserve"> PAGEREF _Toc198899108 \h </w:instrText>
            </w:r>
            <w:r>
              <w:rPr>
                <w:noProof/>
                <w:webHidden/>
              </w:rPr>
            </w:r>
            <w:r>
              <w:rPr>
                <w:noProof/>
                <w:webHidden/>
              </w:rPr>
              <w:fldChar w:fldCharType="separate"/>
            </w:r>
            <w:r>
              <w:rPr>
                <w:noProof/>
                <w:webHidden/>
              </w:rPr>
              <w:t>51</w:t>
            </w:r>
            <w:r>
              <w:rPr>
                <w:noProof/>
                <w:webHidden/>
              </w:rPr>
              <w:fldChar w:fldCharType="end"/>
            </w:r>
          </w:hyperlink>
        </w:p>
        <w:p w14:paraId="45C7DF5F" w14:textId="507B98F5" w:rsidR="00684C12" w:rsidRDefault="00684C12">
          <w:pPr>
            <w:pStyle w:val="TOC3"/>
            <w:tabs>
              <w:tab w:val="left" w:pos="1200"/>
              <w:tab w:val="right" w:leader="dot" w:pos="9350"/>
            </w:tabs>
            <w:rPr>
              <w:rFonts w:asciiTheme="minorHAnsi" w:eastAsiaTheme="minorEastAsia" w:hAnsiTheme="minorHAnsi"/>
              <w:noProof/>
              <w:sz w:val="24"/>
            </w:rPr>
          </w:pPr>
          <w:hyperlink w:anchor="_Toc198899109" w:history="1">
            <w:r w:rsidRPr="00034B59">
              <w:rPr>
                <w:rStyle w:val="Hyperlink"/>
                <w:noProof/>
              </w:rPr>
              <w:t>2.</w:t>
            </w:r>
            <w:r>
              <w:rPr>
                <w:rFonts w:asciiTheme="minorHAnsi" w:eastAsiaTheme="minorEastAsia" w:hAnsiTheme="minorHAnsi"/>
                <w:noProof/>
                <w:sz w:val="24"/>
              </w:rPr>
              <w:tab/>
            </w:r>
            <w:r w:rsidRPr="00034B59">
              <w:rPr>
                <w:rStyle w:val="Hyperlink"/>
                <w:noProof/>
              </w:rPr>
              <w:t>Thiết kế chi tiết các phân tầng</w:t>
            </w:r>
            <w:r>
              <w:rPr>
                <w:noProof/>
                <w:webHidden/>
              </w:rPr>
              <w:tab/>
            </w:r>
            <w:r>
              <w:rPr>
                <w:noProof/>
                <w:webHidden/>
              </w:rPr>
              <w:fldChar w:fldCharType="begin"/>
            </w:r>
            <w:r>
              <w:rPr>
                <w:noProof/>
                <w:webHidden/>
              </w:rPr>
              <w:instrText xml:space="preserve"> PAGEREF _Toc198899109 \h </w:instrText>
            </w:r>
            <w:r>
              <w:rPr>
                <w:noProof/>
                <w:webHidden/>
              </w:rPr>
            </w:r>
            <w:r>
              <w:rPr>
                <w:noProof/>
                <w:webHidden/>
              </w:rPr>
              <w:fldChar w:fldCharType="separate"/>
            </w:r>
            <w:r>
              <w:rPr>
                <w:noProof/>
                <w:webHidden/>
              </w:rPr>
              <w:t>52</w:t>
            </w:r>
            <w:r>
              <w:rPr>
                <w:noProof/>
                <w:webHidden/>
              </w:rPr>
              <w:fldChar w:fldCharType="end"/>
            </w:r>
          </w:hyperlink>
        </w:p>
        <w:p w14:paraId="1FD121F8" w14:textId="2959AF80" w:rsidR="00684C12" w:rsidRDefault="00684C12">
          <w:pPr>
            <w:pStyle w:val="TOC2"/>
            <w:tabs>
              <w:tab w:val="left" w:pos="1200"/>
              <w:tab w:val="right" w:leader="dot" w:pos="9350"/>
            </w:tabs>
            <w:rPr>
              <w:rFonts w:asciiTheme="minorHAnsi" w:eastAsiaTheme="minorEastAsia" w:hAnsiTheme="minorHAnsi"/>
              <w:noProof/>
              <w:sz w:val="24"/>
            </w:rPr>
          </w:pPr>
          <w:hyperlink w:anchor="_Toc198899110" w:history="1">
            <w:r w:rsidRPr="00034B59">
              <w:rPr>
                <w:rStyle w:val="Hyperlink"/>
                <w:noProof/>
              </w:rPr>
              <w:t>VII.</w:t>
            </w:r>
            <w:r>
              <w:rPr>
                <w:rFonts w:asciiTheme="minorHAnsi" w:eastAsiaTheme="minorEastAsia" w:hAnsiTheme="minorHAnsi"/>
                <w:noProof/>
                <w:sz w:val="24"/>
              </w:rPr>
              <w:tab/>
            </w:r>
            <w:r w:rsidRPr="00034B59">
              <w:rPr>
                <w:rStyle w:val="Hyperlink"/>
                <w:noProof/>
              </w:rPr>
              <w:t>Thiết kế chi tiết lớp</w:t>
            </w:r>
            <w:r>
              <w:rPr>
                <w:noProof/>
                <w:webHidden/>
              </w:rPr>
              <w:tab/>
            </w:r>
            <w:r>
              <w:rPr>
                <w:noProof/>
                <w:webHidden/>
              </w:rPr>
              <w:fldChar w:fldCharType="begin"/>
            </w:r>
            <w:r>
              <w:rPr>
                <w:noProof/>
                <w:webHidden/>
              </w:rPr>
              <w:instrText xml:space="preserve"> PAGEREF _Toc198899110 \h </w:instrText>
            </w:r>
            <w:r>
              <w:rPr>
                <w:noProof/>
                <w:webHidden/>
              </w:rPr>
            </w:r>
            <w:r>
              <w:rPr>
                <w:noProof/>
                <w:webHidden/>
              </w:rPr>
              <w:fldChar w:fldCharType="separate"/>
            </w:r>
            <w:r>
              <w:rPr>
                <w:noProof/>
                <w:webHidden/>
              </w:rPr>
              <w:t>54</w:t>
            </w:r>
            <w:r>
              <w:rPr>
                <w:noProof/>
                <w:webHidden/>
              </w:rPr>
              <w:fldChar w:fldCharType="end"/>
            </w:r>
          </w:hyperlink>
        </w:p>
        <w:p w14:paraId="3510F47F" w14:textId="789F7F59" w:rsidR="00684C12" w:rsidRDefault="00684C12">
          <w:pPr>
            <w:pStyle w:val="TOC3"/>
            <w:tabs>
              <w:tab w:val="left" w:pos="1200"/>
              <w:tab w:val="right" w:leader="dot" w:pos="9350"/>
            </w:tabs>
            <w:rPr>
              <w:rFonts w:asciiTheme="minorHAnsi" w:eastAsiaTheme="minorEastAsia" w:hAnsiTheme="minorHAnsi"/>
              <w:noProof/>
              <w:sz w:val="24"/>
            </w:rPr>
          </w:pPr>
          <w:hyperlink w:anchor="_Toc198899111" w:history="1">
            <w:r w:rsidRPr="00034B59">
              <w:rPr>
                <w:rStyle w:val="Hyperlink"/>
                <w:noProof/>
              </w:rPr>
              <w:t>1.</w:t>
            </w:r>
            <w:r>
              <w:rPr>
                <w:rFonts w:asciiTheme="minorHAnsi" w:eastAsiaTheme="minorEastAsia" w:hAnsiTheme="minorHAnsi"/>
                <w:noProof/>
                <w:sz w:val="24"/>
              </w:rPr>
              <w:tab/>
            </w:r>
            <w:r w:rsidRPr="00034B59">
              <w:rPr>
                <w:rStyle w:val="Hyperlink"/>
                <w:noProof/>
              </w:rPr>
              <w:t>Sơ đồ gói</w:t>
            </w:r>
            <w:r>
              <w:rPr>
                <w:noProof/>
                <w:webHidden/>
              </w:rPr>
              <w:tab/>
            </w:r>
            <w:r>
              <w:rPr>
                <w:noProof/>
                <w:webHidden/>
              </w:rPr>
              <w:fldChar w:fldCharType="begin"/>
            </w:r>
            <w:r>
              <w:rPr>
                <w:noProof/>
                <w:webHidden/>
              </w:rPr>
              <w:instrText xml:space="preserve"> PAGEREF _Toc198899111 \h </w:instrText>
            </w:r>
            <w:r>
              <w:rPr>
                <w:noProof/>
                <w:webHidden/>
              </w:rPr>
            </w:r>
            <w:r>
              <w:rPr>
                <w:noProof/>
                <w:webHidden/>
              </w:rPr>
              <w:fldChar w:fldCharType="separate"/>
            </w:r>
            <w:r>
              <w:rPr>
                <w:noProof/>
                <w:webHidden/>
              </w:rPr>
              <w:t>54</w:t>
            </w:r>
            <w:r>
              <w:rPr>
                <w:noProof/>
                <w:webHidden/>
              </w:rPr>
              <w:fldChar w:fldCharType="end"/>
            </w:r>
          </w:hyperlink>
        </w:p>
        <w:p w14:paraId="668077F6" w14:textId="2502A389" w:rsidR="00684C12" w:rsidRDefault="00684C12">
          <w:pPr>
            <w:pStyle w:val="TOC3"/>
            <w:tabs>
              <w:tab w:val="left" w:pos="1200"/>
              <w:tab w:val="right" w:leader="dot" w:pos="9350"/>
            </w:tabs>
            <w:rPr>
              <w:rFonts w:asciiTheme="minorHAnsi" w:eastAsiaTheme="minorEastAsia" w:hAnsiTheme="minorHAnsi"/>
              <w:noProof/>
              <w:sz w:val="24"/>
            </w:rPr>
          </w:pPr>
          <w:hyperlink w:anchor="_Toc198899113" w:history="1">
            <w:r w:rsidRPr="00034B59">
              <w:rPr>
                <w:rStyle w:val="Hyperlink"/>
                <w:noProof/>
              </w:rPr>
              <w:t>2.</w:t>
            </w:r>
            <w:r>
              <w:rPr>
                <w:rFonts w:asciiTheme="minorHAnsi" w:eastAsiaTheme="minorEastAsia" w:hAnsiTheme="minorHAnsi"/>
                <w:noProof/>
                <w:sz w:val="24"/>
              </w:rPr>
              <w:tab/>
            </w:r>
            <w:r w:rsidRPr="00034B59">
              <w:rPr>
                <w:rStyle w:val="Hyperlink"/>
                <w:noProof/>
              </w:rPr>
              <w:t>Sơ đồ tổng quan gói View</w:t>
            </w:r>
            <w:r>
              <w:rPr>
                <w:noProof/>
                <w:webHidden/>
              </w:rPr>
              <w:tab/>
            </w:r>
            <w:r>
              <w:rPr>
                <w:noProof/>
                <w:webHidden/>
              </w:rPr>
              <w:fldChar w:fldCharType="begin"/>
            </w:r>
            <w:r>
              <w:rPr>
                <w:noProof/>
                <w:webHidden/>
              </w:rPr>
              <w:instrText xml:space="preserve"> PAGEREF _Toc198899113 \h </w:instrText>
            </w:r>
            <w:r>
              <w:rPr>
                <w:noProof/>
                <w:webHidden/>
              </w:rPr>
            </w:r>
            <w:r>
              <w:rPr>
                <w:noProof/>
                <w:webHidden/>
              </w:rPr>
              <w:fldChar w:fldCharType="separate"/>
            </w:r>
            <w:r>
              <w:rPr>
                <w:noProof/>
                <w:webHidden/>
              </w:rPr>
              <w:t>54</w:t>
            </w:r>
            <w:r>
              <w:rPr>
                <w:noProof/>
                <w:webHidden/>
              </w:rPr>
              <w:fldChar w:fldCharType="end"/>
            </w:r>
          </w:hyperlink>
        </w:p>
        <w:p w14:paraId="698711AD" w14:textId="4F91208E" w:rsidR="00684C12" w:rsidRDefault="00684C12">
          <w:pPr>
            <w:pStyle w:val="TOC3"/>
            <w:tabs>
              <w:tab w:val="left" w:pos="1200"/>
              <w:tab w:val="right" w:leader="dot" w:pos="9350"/>
            </w:tabs>
            <w:rPr>
              <w:rFonts w:asciiTheme="minorHAnsi" w:eastAsiaTheme="minorEastAsia" w:hAnsiTheme="minorHAnsi"/>
              <w:noProof/>
              <w:sz w:val="24"/>
            </w:rPr>
          </w:pPr>
          <w:hyperlink w:anchor="_Toc198899114" w:history="1">
            <w:r w:rsidRPr="00034B59">
              <w:rPr>
                <w:rStyle w:val="Hyperlink"/>
                <w:noProof/>
              </w:rPr>
              <w:t>3.</w:t>
            </w:r>
            <w:r>
              <w:rPr>
                <w:rFonts w:asciiTheme="minorHAnsi" w:eastAsiaTheme="minorEastAsia" w:hAnsiTheme="minorHAnsi"/>
                <w:noProof/>
                <w:sz w:val="24"/>
              </w:rPr>
              <w:tab/>
            </w:r>
            <w:r w:rsidRPr="00034B59">
              <w:rPr>
                <w:rStyle w:val="Hyperlink"/>
                <w:noProof/>
              </w:rPr>
              <w:t>Sơ đồ tổng quan gói Control</w:t>
            </w:r>
            <w:r>
              <w:rPr>
                <w:noProof/>
                <w:webHidden/>
              </w:rPr>
              <w:tab/>
            </w:r>
            <w:r>
              <w:rPr>
                <w:noProof/>
                <w:webHidden/>
              </w:rPr>
              <w:fldChar w:fldCharType="begin"/>
            </w:r>
            <w:r>
              <w:rPr>
                <w:noProof/>
                <w:webHidden/>
              </w:rPr>
              <w:instrText xml:space="preserve"> PAGEREF _Toc198899114 \h </w:instrText>
            </w:r>
            <w:r>
              <w:rPr>
                <w:noProof/>
                <w:webHidden/>
              </w:rPr>
            </w:r>
            <w:r>
              <w:rPr>
                <w:noProof/>
                <w:webHidden/>
              </w:rPr>
              <w:fldChar w:fldCharType="separate"/>
            </w:r>
            <w:r>
              <w:rPr>
                <w:noProof/>
                <w:webHidden/>
              </w:rPr>
              <w:t>60</w:t>
            </w:r>
            <w:r>
              <w:rPr>
                <w:noProof/>
                <w:webHidden/>
              </w:rPr>
              <w:fldChar w:fldCharType="end"/>
            </w:r>
          </w:hyperlink>
        </w:p>
        <w:p w14:paraId="7DBDF69B" w14:textId="65B0C060" w:rsidR="00684C12" w:rsidRDefault="00684C12">
          <w:pPr>
            <w:pStyle w:val="TOC3"/>
            <w:tabs>
              <w:tab w:val="left" w:pos="1200"/>
              <w:tab w:val="right" w:leader="dot" w:pos="9350"/>
            </w:tabs>
            <w:rPr>
              <w:rFonts w:asciiTheme="minorHAnsi" w:eastAsiaTheme="minorEastAsia" w:hAnsiTheme="minorHAnsi"/>
              <w:noProof/>
              <w:sz w:val="24"/>
            </w:rPr>
          </w:pPr>
          <w:hyperlink w:anchor="_Toc198899115" w:history="1">
            <w:r w:rsidRPr="00034B59">
              <w:rPr>
                <w:rStyle w:val="Hyperlink"/>
                <w:noProof/>
              </w:rPr>
              <w:t>4.</w:t>
            </w:r>
            <w:r>
              <w:rPr>
                <w:rFonts w:asciiTheme="minorHAnsi" w:eastAsiaTheme="minorEastAsia" w:hAnsiTheme="minorHAnsi"/>
                <w:noProof/>
                <w:sz w:val="24"/>
              </w:rPr>
              <w:tab/>
            </w:r>
            <w:r w:rsidRPr="00034B59">
              <w:rPr>
                <w:rStyle w:val="Hyperlink"/>
                <w:noProof/>
              </w:rPr>
              <w:t>Sơ đồ tổng quan gói Model</w:t>
            </w:r>
            <w:r>
              <w:rPr>
                <w:noProof/>
                <w:webHidden/>
              </w:rPr>
              <w:tab/>
            </w:r>
            <w:r>
              <w:rPr>
                <w:noProof/>
                <w:webHidden/>
              </w:rPr>
              <w:fldChar w:fldCharType="begin"/>
            </w:r>
            <w:r>
              <w:rPr>
                <w:noProof/>
                <w:webHidden/>
              </w:rPr>
              <w:instrText xml:space="preserve"> PAGEREF _Toc198899115 \h </w:instrText>
            </w:r>
            <w:r>
              <w:rPr>
                <w:noProof/>
                <w:webHidden/>
              </w:rPr>
            </w:r>
            <w:r>
              <w:rPr>
                <w:noProof/>
                <w:webHidden/>
              </w:rPr>
              <w:fldChar w:fldCharType="separate"/>
            </w:r>
            <w:r>
              <w:rPr>
                <w:noProof/>
                <w:webHidden/>
              </w:rPr>
              <w:t>63</w:t>
            </w:r>
            <w:r>
              <w:rPr>
                <w:noProof/>
                <w:webHidden/>
              </w:rPr>
              <w:fldChar w:fldCharType="end"/>
            </w:r>
          </w:hyperlink>
        </w:p>
        <w:p w14:paraId="7BAA9390" w14:textId="205A0A24" w:rsidR="00684C12" w:rsidRDefault="00684C12">
          <w:pPr>
            <w:pStyle w:val="TOC2"/>
            <w:tabs>
              <w:tab w:val="left" w:pos="1200"/>
              <w:tab w:val="right" w:leader="dot" w:pos="9350"/>
            </w:tabs>
            <w:rPr>
              <w:rFonts w:asciiTheme="minorHAnsi" w:eastAsiaTheme="minorEastAsia" w:hAnsiTheme="minorHAnsi"/>
              <w:noProof/>
              <w:sz w:val="24"/>
            </w:rPr>
          </w:pPr>
          <w:hyperlink w:anchor="_Toc198899116" w:history="1">
            <w:r w:rsidRPr="00034B59">
              <w:rPr>
                <w:rStyle w:val="Hyperlink"/>
                <w:noProof/>
              </w:rPr>
              <w:t>VIII.</w:t>
            </w:r>
            <w:r>
              <w:rPr>
                <w:rFonts w:asciiTheme="minorHAnsi" w:eastAsiaTheme="minorEastAsia" w:hAnsiTheme="minorHAnsi"/>
                <w:noProof/>
                <w:sz w:val="24"/>
              </w:rPr>
              <w:tab/>
            </w:r>
            <w:r w:rsidRPr="00034B59">
              <w:rPr>
                <w:rStyle w:val="Hyperlink"/>
                <w:noProof/>
              </w:rPr>
              <w:t>Thiết kế cơ sở dữ liệu</w:t>
            </w:r>
            <w:r>
              <w:rPr>
                <w:noProof/>
                <w:webHidden/>
              </w:rPr>
              <w:tab/>
            </w:r>
            <w:r>
              <w:rPr>
                <w:noProof/>
                <w:webHidden/>
              </w:rPr>
              <w:fldChar w:fldCharType="begin"/>
            </w:r>
            <w:r>
              <w:rPr>
                <w:noProof/>
                <w:webHidden/>
              </w:rPr>
              <w:instrText xml:space="preserve"> PAGEREF _Toc198899116 \h </w:instrText>
            </w:r>
            <w:r>
              <w:rPr>
                <w:noProof/>
                <w:webHidden/>
              </w:rPr>
            </w:r>
            <w:r>
              <w:rPr>
                <w:noProof/>
                <w:webHidden/>
              </w:rPr>
              <w:fldChar w:fldCharType="separate"/>
            </w:r>
            <w:r>
              <w:rPr>
                <w:noProof/>
                <w:webHidden/>
              </w:rPr>
              <w:t>69</w:t>
            </w:r>
            <w:r>
              <w:rPr>
                <w:noProof/>
                <w:webHidden/>
              </w:rPr>
              <w:fldChar w:fldCharType="end"/>
            </w:r>
          </w:hyperlink>
        </w:p>
        <w:p w14:paraId="59EBF3DF" w14:textId="505C7022" w:rsidR="00684C12" w:rsidRDefault="00684C12">
          <w:pPr>
            <w:pStyle w:val="TOC3"/>
            <w:tabs>
              <w:tab w:val="left" w:pos="1200"/>
              <w:tab w:val="right" w:leader="dot" w:pos="9350"/>
            </w:tabs>
            <w:rPr>
              <w:rFonts w:asciiTheme="minorHAnsi" w:eastAsiaTheme="minorEastAsia" w:hAnsiTheme="minorHAnsi"/>
              <w:noProof/>
              <w:sz w:val="24"/>
            </w:rPr>
          </w:pPr>
          <w:hyperlink w:anchor="_Toc198899117" w:history="1">
            <w:r w:rsidRPr="00034B59">
              <w:rPr>
                <w:rStyle w:val="Hyperlink"/>
                <w:noProof/>
              </w:rPr>
              <w:t>1.</w:t>
            </w:r>
            <w:r>
              <w:rPr>
                <w:rFonts w:asciiTheme="minorHAnsi" w:eastAsiaTheme="minorEastAsia" w:hAnsiTheme="minorHAnsi"/>
                <w:noProof/>
                <w:sz w:val="24"/>
              </w:rPr>
              <w:tab/>
            </w:r>
            <w:r w:rsidRPr="00034B59">
              <w:rPr>
                <w:rStyle w:val="Hyperlink"/>
                <w:noProof/>
              </w:rPr>
              <w:t>Biểu đồ ERD</w:t>
            </w:r>
            <w:r>
              <w:rPr>
                <w:noProof/>
                <w:webHidden/>
              </w:rPr>
              <w:tab/>
            </w:r>
            <w:r>
              <w:rPr>
                <w:noProof/>
                <w:webHidden/>
              </w:rPr>
              <w:fldChar w:fldCharType="begin"/>
            </w:r>
            <w:r>
              <w:rPr>
                <w:noProof/>
                <w:webHidden/>
              </w:rPr>
              <w:instrText xml:space="preserve"> PAGEREF _Toc198899117 \h </w:instrText>
            </w:r>
            <w:r>
              <w:rPr>
                <w:noProof/>
                <w:webHidden/>
              </w:rPr>
            </w:r>
            <w:r>
              <w:rPr>
                <w:noProof/>
                <w:webHidden/>
              </w:rPr>
              <w:fldChar w:fldCharType="separate"/>
            </w:r>
            <w:r>
              <w:rPr>
                <w:noProof/>
                <w:webHidden/>
              </w:rPr>
              <w:t>69</w:t>
            </w:r>
            <w:r>
              <w:rPr>
                <w:noProof/>
                <w:webHidden/>
              </w:rPr>
              <w:fldChar w:fldCharType="end"/>
            </w:r>
          </w:hyperlink>
        </w:p>
        <w:p w14:paraId="4BF795E4" w14:textId="73E5ABE9" w:rsidR="00684C12" w:rsidRDefault="00684C12">
          <w:pPr>
            <w:pStyle w:val="TOC3"/>
            <w:tabs>
              <w:tab w:val="left" w:pos="1200"/>
              <w:tab w:val="right" w:leader="dot" w:pos="9350"/>
            </w:tabs>
            <w:rPr>
              <w:rFonts w:asciiTheme="minorHAnsi" w:eastAsiaTheme="minorEastAsia" w:hAnsiTheme="minorHAnsi"/>
              <w:noProof/>
              <w:sz w:val="24"/>
            </w:rPr>
          </w:pPr>
          <w:hyperlink w:anchor="_Toc198899118" w:history="1">
            <w:r w:rsidRPr="00034B59">
              <w:rPr>
                <w:rStyle w:val="Hyperlink"/>
                <w:noProof/>
              </w:rPr>
              <w:t>2.</w:t>
            </w:r>
            <w:r>
              <w:rPr>
                <w:rFonts w:asciiTheme="minorHAnsi" w:eastAsiaTheme="minorEastAsia" w:hAnsiTheme="minorHAnsi"/>
                <w:noProof/>
                <w:sz w:val="24"/>
              </w:rPr>
              <w:tab/>
            </w:r>
            <w:r w:rsidRPr="00034B59">
              <w:rPr>
                <w:rStyle w:val="Hyperlink"/>
                <w:noProof/>
              </w:rPr>
              <w:t>Danh sách các bảng dữ liệu</w:t>
            </w:r>
            <w:r>
              <w:rPr>
                <w:noProof/>
                <w:webHidden/>
              </w:rPr>
              <w:tab/>
            </w:r>
            <w:r>
              <w:rPr>
                <w:noProof/>
                <w:webHidden/>
              </w:rPr>
              <w:fldChar w:fldCharType="begin"/>
            </w:r>
            <w:r>
              <w:rPr>
                <w:noProof/>
                <w:webHidden/>
              </w:rPr>
              <w:instrText xml:space="preserve"> PAGEREF _Toc198899118 \h </w:instrText>
            </w:r>
            <w:r>
              <w:rPr>
                <w:noProof/>
                <w:webHidden/>
              </w:rPr>
            </w:r>
            <w:r>
              <w:rPr>
                <w:noProof/>
                <w:webHidden/>
              </w:rPr>
              <w:fldChar w:fldCharType="separate"/>
            </w:r>
            <w:r>
              <w:rPr>
                <w:noProof/>
                <w:webHidden/>
              </w:rPr>
              <w:t>69</w:t>
            </w:r>
            <w:r>
              <w:rPr>
                <w:noProof/>
                <w:webHidden/>
              </w:rPr>
              <w:fldChar w:fldCharType="end"/>
            </w:r>
          </w:hyperlink>
        </w:p>
        <w:p w14:paraId="743E2A89" w14:textId="2559F030" w:rsidR="00684C12" w:rsidRDefault="00684C12">
          <w:pPr>
            <w:pStyle w:val="TOC2"/>
            <w:tabs>
              <w:tab w:val="left" w:pos="960"/>
              <w:tab w:val="right" w:leader="dot" w:pos="9350"/>
            </w:tabs>
            <w:rPr>
              <w:rFonts w:asciiTheme="minorHAnsi" w:eastAsiaTheme="minorEastAsia" w:hAnsiTheme="minorHAnsi"/>
              <w:noProof/>
              <w:sz w:val="24"/>
            </w:rPr>
          </w:pPr>
          <w:hyperlink w:anchor="_Toc198899119" w:history="1">
            <w:r w:rsidRPr="00034B59">
              <w:rPr>
                <w:rStyle w:val="Hyperlink"/>
                <w:noProof/>
                <w:lang w:val="vi-VN"/>
              </w:rPr>
              <w:t>IX.</w:t>
            </w:r>
            <w:r>
              <w:rPr>
                <w:rFonts w:asciiTheme="minorHAnsi" w:eastAsiaTheme="minorEastAsia" w:hAnsiTheme="minorHAnsi"/>
                <w:noProof/>
                <w:sz w:val="24"/>
              </w:rPr>
              <w:tab/>
            </w:r>
            <w:r w:rsidRPr="00034B59">
              <w:rPr>
                <w:rStyle w:val="Hyperlink"/>
                <w:noProof/>
              </w:rPr>
              <w:t>THIẾT KẾ GIAO DIỆN</w:t>
            </w:r>
            <w:r>
              <w:rPr>
                <w:noProof/>
                <w:webHidden/>
              </w:rPr>
              <w:tab/>
            </w:r>
            <w:r>
              <w:rPr>
                <w:noProof/>
                <w:webHidden/>
              </w:rPr>
              <w:fldChar w:fldCharType="begin"/>
            </w:r>
            <w:r>
              <w:rPr>
                <w:noProof/>
                <w:webHidden/>
              </w:rPr>
              <w:instrText xml:space="preserve"> PAGEREF _Toc198899119 \h </w:instrText>
            </w:r>
            <w:r>
              <w:rPr>
                <w:noProof/>
                <w:webHidden/>
              </w:rPr>
            </w:r>
            <w:r>
              <w:rPr>
                <w:noProof/>
                <w:webHidden/>
              </w:rPr>
              <w:fldChar w:fldCharType="separate"/>
            </w:r>
            <w:r>
              <w:rPr>
                <w:noProof/>
                <w:webHidden/>
              </w:rPr>
              <w:t>74</w:t>
            </w:r>
            <w:r>
              <w:rPr>
                <w:noProof/>
                <w:webHidden/>
              </w:rPr>
              <w:fldChar w:fldCharType="end"/>
            </w:r>
          </w:hyperlink>
        </w:p>
        <w:p w14:paraId="0FF2BA64" w14:textId="33C2B835" w:rsidR="00684C12" w:rsidRDefault="00684C12">
          <w:pPr>
            <w:pStyle w:val="TOC3"/>
            <w:tabs>
              <w:tab w:val="left" w:pos="1200"/>
              <w:tab w:val="right" w:leader="dot" w:pos="9350"/>
            </w:tabs>
            <w:rPr>
              <w:rFonts w:asciiTheme="minorHAnsi" w:eastAsiaTheme="minorEastAsia" w:hAnsiTheme="minorHAnsi"/>
              <w:noProof/>
              <w:sz w:val="24"/>
            </w:rPr>
          </w:pPr>
          <w:hyperlink w:anchor="_Toc198899120" w:history="1">
            <w:r w:rsidRPr="00034B59">
              <w:rPr>
                <w:rStyle w:val="Hyperlink"/>
                <w:noProof/>
                <w:lang w:val="vi-VN"/>
              </w:rPr>
              <w:t>1.</w:t>
            </w:r>
            <w:r>
              <w:rPr>
                <w:rFonts w:asciiTheme="minorHAnsi" w:eastAsiaTheme="minorEastAsia" w:hAnsiTheme="minorHAnsi"/>
                <w:noProof/>
                <w:sz w:val="24"/>
              </w:rPr>
              <w:tab/>
            </w:r>
            <w:r w:rsidRPr="00034B59">
              <w:rPr>
                <w:rStyle w:val="Hyperlink"/>
                <w:noProof/>
                <w:lang w:val="vi-VN"/>
              </w:rPr>
              <w:t>Giao diện của người dùng (user)</w:t>
            </w:r>
            <w:r>
              <w:rPr>
                <w:noProof/>
                <w:webHidden/>
              </w:rPr>
              <w:tab/>
            </w:r>
            <w:r>
              <w:rPr>
                <w:noProof/>
                <w:webHidden/>
              </w:rPr>
              <w:fldChar w:fldCharType="begin"/>
            </w:r>
            <w:r>
              <w:rPr>
                <w:noProof/>
                <w:webHidden/>
              </w:rPr>
              <w:instrText xml:space="preserve"> PAGEREF _Toc198899120 \h </w:instrText>
            </w:r>
            <w:r>
              <w:rPr>
                <w:noProof/>
                <w:webHidden/>
              </w:rPr>
            </w:r>
            <w:r>
              <w:rPr>
                <w:noProof/>
                <w:webHidden/>
              </w:rPr>
              <w:fldChar w:fldCharType="separate"/>
            </w:r>
            <w:r>
              <w:rPr>
                <w:noProof/>
                <w:webHidden/>
              </w:rPr>
              <w:t>74</w:t>
            </w:r>
            <w:r>
              <w:rPr>
                <w:noProof/>
                <w:webHidden/>
              </w:rPr>
              <w:fldChar w:fldCharType="end"/>
            </w:r>
          </w:hyperlink>
        </w:p>
        <w:p w14:paraId="6DE5421A" w14:textId="13C3D1A2" w:rsidR="00684C12" w:rsidRDefault="00684C12">
          <w:pPr>
            <w:pStyle w:val="TOC3"/>
            <w:tabs>
              <w:tab w:val="left" w:pos="1200"/>
              <w:tab w:val="right" w:leader="dot" w:pos="9350"/>
            </w:tabs>
            <w:rPr>
              <w:rFonts w:asciiTheme="minorHAnsi" w:eastAsiaTheme="minorEastAsia" w:hAnsiTheme="minorHAnsi"/>
              <w:noProof/>
              <w:sz w:val="24"/>
            </w:rPr>
          </w:pPr>
          <w:hyperlink w:anchor="_Toc198899121" w:history="1">
            <w:r w:rsidRPr="00034B59">
              <w:rPr>
                <w:rStyle w:val="Hyperlink"/>
                <w:noProof/>
                <w:lang w:val="vi-VN"/>
              </w:rPr>
              <w:t>2.</w:t>
            </w:r>
            <w:r>
              <w:rPr>
                <w:rFonts w:asciiTheme="minorHAnsi" w:eastAsiaTheme="minorEastAsia" w:hAnsiTheme="minorHAnsi"/>
                <w:noProof/>
                <w:sz w:val="24"/>
              </w:rPr>
              <w:tab/>
            </w:r>
            <w:r w:rsidRPr="00034B59">
              <w:rPr>
                <w:rStyle w:val="Hyperlink"/>
                <w:noProof/>
                <w:lang w:val="vi-VN"/>
              </w:rPr>
              <w:t>Giao diện của giảng viên (instructor)</w:t>
            </w:r>
            <w:r>
              <w:rPr>
                <w:noProof/>
                <w:webHidden/>
              </w:rPr>
              <w:tab/>
            </w:r>
            <w:r>
              <w:rPr>
                <w:noProof/>
                <w:webHidden/>
              </w:rPr>
              <w:fldChar w:fldCharType="begin"/>
            </w:r>
            <w:r>
              <w:rPr>
                <w:noProof/>
                <w:webHidden/>
              </w:rPr>
              <w:instrText xml:space="preserve"> PAGEREF _Toc198899121 \h </w:instrText>
            </w:r>
            <w:r>
              <w:rPr>
                <w:noProof/>
                <w:webHidden/>
              </w:rPr>
            </w:r>
            <w:r>
              <w:rPr>
                <w:noProof/>
                <w:webHidden/>
              </w:rPr>
              <w:fldChar w:fldCharType="separate"/>
            </w:r>
            <w:r>
              <w:rPr>
                <w:noProof/>
                <w:webHidden/>
              </w:rPr>
              <w:t>74</w:t>
            </w:r>
            <w:r>
              <w:rPr>
                <w:noProof/>
                <w:webHidden/>
              </w:rPr>
              <w:fldChar w:fldCharType="end"/>
            </w:r>
          </w:hyperlink>
        </w:p>
        <w:p w14:paraId="2BBB0146" w14:textId="0F25CCFE" w:rsidR="004A3B7A" w:rsidRDefault="00BE0414">
          <w:r>
            <w:fldChar w:fldCharType="end"/>
          </w:r>
        </w:p>
      </w:sdtContent>
    </w:sdt>
    <w:p w14:paraId="407E7E3E" w14:textId="77777777" w:rsidR="00851D68" w:rsidRDefault="00851D68">
      <w:pPr>
        <w:rPr>
          <w:rFonts w:eastAsiaTheme="majorEastAsia" w:cstheme="majorBidi"/>
          <w:b/>
          <w:spacing w:val="-10"/>
          <w:kern w:val="28"/>
          <w:sz w:val="40"/>
          <w:szCs w:val="56"/>
        </w:rPr>
      </w:pPr>
      <w:r>
        <w:br w:type="page"/>
      </w:r>
    </w:p>
    <w:p w14:paraId="6BDAEDC2" w14:textId="6632A8B1" w:rsidR="008B4EE8" w:rsidRDefault="005B0C87" w:rsidP="005B0C87">
      <w:pPr>
        <w:pStyle w:val="Title"/>
      </w:pPr>
      <w:bookmarkStart w:id="3" w:name="_Toc198899077"/>
      <w:r>
        <w:lastRenderedPageBreak/>
        <w:t xml:space="preserve">CHƯƠNG 1: </w:t>
      </w:r>
      <w:r w:rsidR="008B4EE8">
        <w:t>MÔ TẢ ĐỀ TÀI</w:t>
      </w:r>
      <w:bookmarkEnd w:id="3"/>
    </w:p>
    <w:p w14:paraId="342514F9" w14:textId="26CD9B12" w:rsidR="008B4EE8" w:rsidRDefault="005B0C87" w:rsidP="005B0C87">
      <w:pPr>
        <w:pStyle w:val="Heading1"/>
      </w:pPr>
      <w:bookmarkStart w:id="4" w:name="_Toc198899078"/>
      <w:r>
        <w:t>Lý do chọn đề tài</w:t>
      </w:r>
      <w:bookmarkEnd w:id="4"/>
    </w:p>
    <w:p w14:paraId="22E293B0" w14:textId="77777777" w:rsidR="005B0C87" w:rsidRDefault="005B0C87" w:rsidP="00631711">
      <w:pPr>
        <w:pStyle w:val="ListParagraph"/>
        <w:numPr>
          <w:ilvl w:val="0"/>
          <w:numId w:val="1"/>
        </w:numPr>
        <w:jc w:val="both"/>
      </w:pPr>
      <w:r>
        <w:t>Trong những năm gần đây, xu hướng học tập trực tuyến ngày càng phát triển và trở nên phổ biến, đặc biệt là sau dịch bệnh Covid 19. Học trực tuyến đem lại nhiều lợi ích vượt trội so với phương pháp học truyền thống: người học có thể tiếp cận với nguồn tri thức khổng lồ từ khắp mọi nơi trên thế giới mà không bị giới hạn bởi khoảng cách địa lý hay thời gian. Bên cạnh đó, phương thức này cũng giúp tiết kiệm chi phí, tăng tính linh hoạt và cá nhân hóa trải nghiệm học tập cho người dùng. Việc xây dựng một hệ thống học trực tuyến là sự cần thiết để có thể hỗ trợ người dạy và người học có thể tương tác với nhau thông qua các tính năng tạo và quản lý khóa học, hệ thống bài giảng trực quan và tích hợp thanh toán. Đây là cơ hội để nhóm có thể áp dụng những kiến thức đã học vào xây dựng một hệ thống thực tế, đồng thời giúp từng thành viên có thể cải thiện kỹ năng làm việc nhóm.</w:t>
      </w:r>
    </w:p>
    <w:p w14:paraId="499BDA12" w14:textId="516671D7" w:rsidR="009A055C" w:rsidRPr="009A055C" w:rsidRDefault="005B0C87" w:rsidP="009A055C">
      <w:pPr>
        <w:pStyle w:val="Heading1"/>
      </w:pPr>
      <w:r>
        <w:t xml:space="preserve"> </w:t>
      </w:r>
      <w:bookmarkStart w:id="5" w:name="_Toc198899079"/>
      <w:r>
        <w:t>Mô tả bài toán</w:t>
      </w:r>
      <w:bookmarkEnd w:id="5"/>
    </w:p>
    <w:p w14:paraId="33DAFA31" w14:textId="77777777" w:rsidR="005B0C87" w:rsidRDefault="005B0C87" w:rsidP="005B0C87">
      <w:pPr>
        <w:pStyle w:val="Heading2"/>
      </w:pPr>
      <w:bookmarkStart w:id="6" w:name="_Toc198899080"/>
      <w:r>
        <w:t>Mục đích sử dụng</w:t>
      </w:r>
      <w:bookmarkEnd w:id="6"/>
    </w:p>
    <w:p w14:paraId="3945FA90" w14:textId="666BB451" w:rsidR="001519F7" w:rsidRPr="00095F48" w:rsidRDefault="00893BDB" w:rsidP="00631711">
      <w:pPr>
        <w:pStyle w:val="ListParagraph"/>
        <w:numPr>
          <w:ilvl w:val="0"/>
          <w:numId w:val="2"/>
        </w:numPr>
        <w:jc w:val="both"/>
      </w:pPr>
      <w:r>
        <w:rPr>
          <w:lang w:val="vi-VN"/>
        </w:rPr>
        <w:t xml:space="preserve">Xây dựng hệ thống học trực tuyến cho phép người dùng tìm kiếm và tham gia các khóa học trên nền tảng </w:t>
      </w:r>
      <w:r w:rsidR="005C184B">
        <w:rPr>
          <w:lang w:val="vi-VN"/>
        </w:rPr>
        <w:t>hệ thống một cách nhanh chóng tiện lợi, dễ dàng, cho phép ng</w:t>
      </w:r>
      <w:r w:rsidR="003668AC">
        <w:rPr>
          <w:lang w:val="vi-VN"/>
        </w:rPr>
        <w:t>ười dạy có thể đăng tải, tạo ra các khóa học chia sẻ đến cộng đồng người dùng.</w:t>
      </w:r>
    </w:p>
    <w:p w14:paraId="659CC9F9" w14:textId="2B7AF913" w:rsidR="00095F48" w:rsidRPr="00ED15CC" w:rsidRDefault="004B3A22" w:rsidP="00631711">
      <w:pPr>
        <w:pStyle w:val="ListParagraph"/>
        <w:numPr>
          <w:ilvl w:val="0"/>
          <w:numId w:val="2"/>
        </w:numPr>
        <w:jc w:val="both"/>
      </w:pPr>
      <w:r>
        <w:rPr>
          <w:lang w:val="vi-VN"/>
        </w:rPr>
        <w:t xml:space="preserve">Xây dựng </w:t>
      </w:r>
      <w:r w:rsidR="00ED15CC">
        <w:rPr>
          <w:lang w:val="vi-VN"/>
        </w:rPr>
        <w:t>trang web với giao diện dễ dàng truy cập, tiện lợi cho người dùng, người dạy cũng như quản trị viên</w:t>
      </w:r>
    </w:p>
    <w:p w14:paraId="3FA8FD9A" w14:textId="4EFDB87C" w:rsidR="009A055C" w:rsidRDefault="00435FC2" w:rsidP="009A055C">
      <w:pPr>
        <w:pStyle w:val="Heading2"/>
        <w:rPr>
          <w:bCs/>
          <w:lang w:val="vi-VN"/>
        </w:rPr>
      </w:pPr>
      <w:bookmarkStart w:id="7" w:name="_Toc198899081"/>
      <w:r>
        <w:rPr>
          <w:bCs/>
          <w:lang w:val="vi-VN"/>
        </w:rPr>
        <w:t>Phạm vi đề tài</w:t>
      </w:r>
      <w:bookmarkEnd w:id="7"/>
    </w:p>
    <w:p w14:paraId="4FE97543" w14:textId="51454BDC" w:rsidR="00040ABF" w:rsidRPr="00040ABF" w:rsidRDefault="00040ABF" w:rsidP="00040ABF">
      <w:pPr>
        <w:ind w:left="360"/>
        <w:jc w:val="both"/>
        <w:rPr>
          <w:sz w:val="24"/>
          <w:lang w:val="vi-VN"/>
        </w:rPr>
      </w:pPr>
      <w:r w:rsidRPr="00040ABF">
        <w:rPr>
          <w:lang w:val="vi-VN"/>
        </w:rPr>
        <w:t xml:space="preserve">Đề tài tập trung xây dựng một hệ thống học trực tuyến hoạt động trên nền tảng web, hỗ trợ ba vai trò chính là </w:t>
      </w:r>
      <w:r w:rsidRPr="006C34DE">
        <w:rPr>
          <w:rStyle w:val="Strong"/>
          <w:b w:val="0"/>
          <w:bCs w:val="0"/>
          <w:lang w:val="vi-VN"/>
        </w:rPr>
        <w:t>quản trị viên</w:t>
      </w:r>
      <w:r w:rsidRPr="006C34DE">
        <w:rPr>
          <w:b/>
          <w:bCs/>
          <w:lang w:val="vi-VN"/>
        </w:rPr>
        <w:t xml:space="preserve">, </w:t>
      </w:r>
      <w:r w:rsidRPr="006C34DE">
        <w:rPr>
          <w:rStyle w:val="Strong"/>
          <w:b w:val="0"/>
          <w:bCs w:val="0"/>
          <w:lang w:val="vi-VN"/>
        </w:rPr>
        <w:t>giảng viên</w:t>
      </w:r>
      <w:r w:rsidRPr="006C34DE">
        <w:rPr>
          <w:b/>
          <w:bCs/>
          <w:lang w:val="vi-VN"/>
        </w:rPr>
        <w:t xml:space="preserve"> </w:t>
      </w:r>
      <w:r w:rsidRPr="006C34DE">
        <w:rPr>
          <w:lang w:val="vi-VN"/>
        </w:rPr>
        <w:t>và</w:t>
      </w:r>
      <w:r w:rsidRPr="006C34DE">
        <w:rPr>
          <w:b/>
          <w:bCs/>
          <w:lang w:val="vi-VN"/>
        </w:rPr>
        <w:t xml:space="preserve"> </w:t>
      </w:r>
      <w:r w:rsidR="00774BE4">
        <w:rPr>
          <w:rStyle w:val="Strong"/>
          <w:b w:val="0"/>
          <w:bCs w:val="0"/>
          <w:lang w:val="vi-VN"/>
        </w:rPr>
        <w:t>người dùng</w:t>
      </w:r>
      <w:r w:rsidRPr="00040ABF">
        <w:rPr>
          <w:lang w:val="vi-VN"/>
        </w:rPr>
        <w:t>. Trong phạm vi đề tài này, nhóm thực hiện sẽ triển khai các chức năng cơ bản và cốt lõi của hệ thống, bao gồm:</w:t>
      </w:r>
    </w:p>
    <w:p w14:paraId="4A446B2C" w14:textId="77777777" w:rsidR="00040ABF" w:rsidRPr="00040ABF" w:rsidRDefault="00040ABF" w:rsidP="009A6FBF">
      <w:pPr>
        <w:pStyle w:val="ListParagraph"/>
        <w:numPr>
          <w:ilvl w:val="0"/>
          <w:numId w:val="22"/>
        </w:numPr>
        <w:rPr>
          <w:lang w:val="vi-VN"/>
        </w:rPr>
      </w:pPr>
      <w:r w:rsidRPr="00040ABF">
        <w:rPr>
          <w:lang w:val="vi-VN"/>
        </w:rPr>
        <w:t xml:space="preserve">Đối với </w:t>
      </w:r>
      <w:r w:rsidRPr="006C34DE">
        <w:rPr>
          <w:rStyle w:val="Strong"/>
          <w:b w:val="0"/>
          <w:bCs w:val="0"/>
          <w:lang w:val="vi-VN"/>
        </w:rPr>
        <w:t>quản trị viên</w:t>
      </w:r>
      <w:r w:rsidRPr="00040ABF">
        <w:rPr>
          <w:lang w:val="vi-VN"/>
        </w:rPr>
        <w:t>:</w:t>
      </w:r>
    </w:p>
    <w:p w14:paraId="3DD05D0A" w14:textId="62318246" w:rsidR="00040ABF" w:rsidRPr="00040ABF" w:rsidRDefault="00040ABF" w:rsidP="009A6FBF">
      <w:pPr>
        <w:pStyle w:val="ListParagraph"/>
        <w:numPr>
          <w:ilvl w:val="1"/>
          <w:numId w:val="22"/>
        </w:numPr>
        <w:rPr>
          <w:lang w:val="vi-VN"/>
        </w:rPr>
      </w:pPr>
      <w:r w:rsidRPr="00040ABF">
        <w:rPr>
          <w:lang w:val="vi-VN"/>
        </w:rPr>
        <w:t xml:space="preserve">Quản lý người dùng (tài khoản giảng viên và </w:t>
      </w:r>
      <w:r w:rsidR="006C34DE">
        <w:rPr>
          <w:lang w:val="vi-VN"/>
        </w:rPr>
        <w:t>người dùng</w:t>
      </w:r>
      <w:r w:rsidRPr="00040ABF">
        <w:rPr>
          <w:lang w:val="vi-VN"/>
        </w:rPr>
        <w:t>).</w:t>
      </w:r>
    </w:p>
    <w:p w14:paraId="7D8E0B3E" w14:textId="577A494D" w:rsidR="00040ABF" w:rsidRPr="00040ABF" w:rsidRDefault="006C34DE" w:rsidP="009A6FBF">
      <w:pPr>
        <w:pStyle w:val="ListParagraph"/>
        <w:numPr>
          <w:ilvl w:val="1"/>
          <w:numId w:val="22"/>
        </w:numPr>
        <w:rPr>
          <w:lang w:val="vi-VN"/>
        </w:rPr>
      </w:pPr>
      <w:r>
        <w:rPr>
          <w:lang w:val="vi-VN"/>
        </w:rPr>
        <w:t>Thực hiện việc duyệt yêu cầu tạo khóa học và giảng viên.</w:t>
      </w:r>
    </w:p>
    <w:p w14:paraId="4D5235B8" w14:textId="77777777" w:rsidR="00040ABF" w:rsidRPr="00040ABF" w:rsidRDefault="00040ABF" w:rsidP="009A6FBF">
      <w:pPr>
        <w:pStyle w:val="ListParagraph"/>
        <w:numPr>
          <w:ilvl w:val="1"/>
          <w:numId w:val="22"/>
        </w:numPr>
        <w:rPr>
          <w:lang w:val="vi-VN"/>
        </w:rPr>
      </w:pPr>
      <w:r w:rsidRPr="00040ABF">
        <w:rPr>
          <w:lang w:val="vi-VN"/>
        </w:rPr>
        <w:lastRenderedPageBreak/>
        <w:t>Theo dõi hoạt động hệ thống.</w:t>
      </w:r>
    </w:p>
    <w:p w14:paraId="65E3B8C5" w14:textId="77777777" w:rsidR="00040ABF" w:rsidRDefault="00040ABF" w:rsidP="009A6FBF">
      <w:pPr>
        <w:pStyle w:val="ListParagraph"/>
        <w:numPr>
          <w:ilvl w:val="0"/>
          <w:numId w:val="22"/>
        </w:numPr>
      </w:pPr>
      <w:r>
        <w:t xml:space="preserve">Đối với </w:t>
      </w:r>
      <w:r w:rsidRPr="006C34DE">
        <w:rPr>
          <w:rStyle w:val="Strong"/>
          <w:b w:val="0"/>
          <w:bCs w:val="0"/>
        </w:rPr>
        <w:t>giảng viên</w:t>
      </w:r>
      <w:r>
        <w:t>:</w:t>
      </w:r>
    </w:p>
    <w:p w14:paraId="6C34511A" w14:textId="231B7939" w:rsidR="00040ABF" w:rsidRDefault="00040ABF" w:rsidP="009A6FBF">
      <w:pPr>
        <w:pStyle w:val="ListParagraph"/>
        <w:numPr>
          <w:ilvl w:val="1"/>
          <w:numId w:val="22"/>
        </w:numPr>
      </w:pPr>
      <w:r>
        <w:t>Tạo, cập nhật và quản lý khóa học.</w:t>
      </w:r>
    </w:p>
    <w:p w14:paraId="2E185619" w14:textId="77777777" w:rsidR="00040ABF" w:rsidRDefault="00040ABF" w:rsidP="009A6FBF">
      <w:pPr>
        <w:pStyle w:val="ListParagraph"/>
        <w:numPr>
          <w:ilvl w:val="1"/>
          <w:numId w:val="22"/>
        </w:numPr>
      </w:pPr>
      <w:r>
        <w:t>Tải lên nội dung bài giảng (video, tài liệu, bài kiểm tra).</w:t>
      </w:r>
    </w:p>
    <w:p w14:paraId="3475E60D" w14:textId="0C41E0EC" w:rsidR="00040ABF" w:rsidRDefault="00040ABF" w:rsidP="009A6FBF">
      <w:pPr>
        <w:pStyle w:val="ListParagraph"/>
        <w:numPr>
          <w:ilvl w:val="0"/>
          <w:numId w:val="22"/>
        </w:numPr>
      </w:pPr>
      <w:r>
        <w:t xml:space="preserve">Đối với </w:t>
      </w:r>
      <w:r w:rsidR="00774BE4">
        <w:rPr>
          <w:rStyle w:val="Strong"/>
          <w:b w:val="0"/>
          <w:bCs w:val="0"/>
          <w:lang w:val="vi-VN"/>
        </w:rPr>
        <w:t>người dùng</w:t>
      </w:r>
      <w:r>
        <w:t>:</w:t>
      </w:r>
    </w:p>
    <w:p w14:paraId="2A075C10" w14:textId="77777777" w:rsidR="00040ABF" w:rsidRDefault="00040ABF" w:rsidP="009A6FBF">
      <w:pPr>
        <w:pStyle w:val="ListParagraph"/>
        <w:numPr>
          <w:ilvl w:val="1"/>
          <w:numId w:val="22"/>
        </w:numPr>
      </w:pPr>
      <w:r>
        <w:t>Đăng ký và đăng nhập vào hệ thống.</w:t>
      </w:r>
    </w:p>
    <w:p w14:paraId="77639565" w14:textId="43E686B0" w:rsidR="00040ABF" w:rsidRDefault="00040ABF" w:rsidP="009A6FBF">
      <w:pPr>
        <w:pStyle w:val="ListParagraph"/>
        <w:numPr>
          <w:ilvl w:val="1"/>
          <w:numId w:val="22"/>
        </w:numPr>
      </w:pPr>
      <w:proofErr w:type="gramStart"/>
      <w:r>
        <w:t>Tìm kiếm, đăng ký và học các khóa học</w:t>
      </w:r>
      <w:proofErr w:type="gramEnd"/>
      <w:r>
        <w:t>.</w:t>
      </w:r>
    </w:p>
    <w:p w14:paraId="42673DC0" w14:textId="77777777" w:rsidR="00040ABF" w:rsidRDefault="00040ABF" w:rsidP="009A6FBF">
      <w:pPr>
        <w:pStyle w:val="ListParagraph"/>
        <w:numPr>
          <w:ilvl w:val="1"/>
          <w:numId w:val="22"/>
        </w:numPr>
      </w:pPr>
      <w:r>
        <w:t>Làm bài kiểm tra và xem kết quả đánh giá.</w:t>
      </w:r>
    </w:p>
    <w:p w14:paraId="3EA8E2FC" w14:textId="77777777" w:rsidR="001E7650" w:rsidRDefault="001E7650" w:rsidP="001E7650">
      <w:pPr>
        <w:pStyle w:val="Heading1"/>
        <w:rPr>
          <w:lang w:val="vi-VN"/>
        </w:rPr>
      </w:pPr>
      <w:bookmarkStart w:id="8" w:name="_Toc198899082"/>
      <w:r>
        <w:rPr>
          <w:lang w:val="vi-VN"/>
        </w:rPr>
        <w:t>Kế hoạch thực hiện</w:t>
      </w:r>
      <w:bookmarkEnd w:id="8"/>
    </w:p>
    <w:p w14:paraId="0338A95D" w14:textId="1A5D9A54" w:rsidR="00CB4B47" w:rsidRPr="00CB4B47" w:rsidRDefault="00D904EF" w:rsidP="00CB4B47">
      <w:pPr>
        <w:pStyle w:val="Heading2"/>
        <w:rPr>
          <w:lang w:val="vi-VN"/>
        </w:rPr>
      </w:pPr>
      <w:bookmarkStart w:id="9" w:name="_Toc198899083"/>
      <w:r>
        <w:rPr>
          <w:lang w:val="vi-VN"/>
        </w:rPr>
        <w:t>Lập kế hoạch dựa trên Scrum</w:t>
      </w:r>
      <w:bookmarkEnd w:id="9"/>
    </w:p>
    <w:p w14:paraId="24B3EB4E" w14:textId="77777777" w:rsidR="00305D7A" w:rsidRPr="00A8021C" w:rsidRDefault="00305D7A" w:rsidP="00305D7A">
      <w:pPr>
        <w:jc w:val="both"/>
        <w:rPr>
          <w:sz w:val="24"/>
          <w:lang w:val="vi-VN"/>
        </w:rPr>
      </w:pPr>
      <w:r w:rsidRPr="00A8021C">
        <w:rPr>
          <w:lang w:val="vi-VN"/>
        </w:rPr>
        <w:t xml:space="preserve">Đề tài được nhóm thực hiện theo </w:t>
      </w:r>
      <w:r w:rsidRPr="00A8021C">
        <w:rPr>
          <w:rStyle w:val="Strong"/>
          <w:b w:val="0"/>
          <w:bCs w:val="0"/>
          <w:lang w:val="vi-VN"/>
        </w:rPr>
        <w:t>mô hình phát triển phần mềm linh hoạt Scrum</w:t>
      </w:r>
      <w:r w:rsidRPr="00A8021C">
        <w:rPr>
          <w:lang w:val="vi-VN"/>
        </w:rPr>
        <w:t xml:space="preserve">, nhằm tối ưu việc phân chia công việc, theo dõi tiến độ và tăng hiệu quả làm việc nhóm. Nhóm sử dụng công cụ </w:t>
      </w:r>
      <w:r w:rsidRPr="00A8021C">
        <w:rPr>
          <w:rStyle w:val="Strong"/>
          <w:b w:val="0"/>
          <w:bCs w:val="0"/>
          <w:lang w:val="vi-VN"/>
        </w:rPr>
        <w:t>Jira</w:t>
      </w:r>
      <w:r w:rsidRPr="00A8021C">
        <w:rPr>
          <w:b/>
          <w:bCs/>
          <w:lang w:val="vi-VN"/>
        </w:rPr>
        <w:t xml:space="preserve"> </w:t>
      </w:r>
      <w:r w:rsidRPr="00A8021C">
        <w:rPr>
          <w:lang w:val="vi-VN"/>
        </w:rPr>
        <w:t>để quản lý các đầu việc và backlog.</w:t>
      </w:r>
    </w:p>
    <w:p w14:paraId="2556D638" w14:textId="77777777" w:rsidR="00305D7A" w:rsidRDefault="00305D7A" w:rsidP="00305D7A">
      <w:pPr>
        <w:jc w:val="both"/>
        <w:rPr>
          <w:lang w:val="vi-VN"/>
        </w:rPr>
      </w:pPr>
      <w:r w:rsidRPr="00A8021C">
        <w:rPr>
          <w:lang w:val="vi-VN"/>
        </w:rPr>
        <w:t xml:space="preserve">Giai đoạn thực hiện đề tài chỉ tập trung vào </w:t>
      </w:r>
      <w:r w:rsidRPr="00A8021C">
        <w:rPr>
          <w:rStyle w:val="Strong"/>
          <w:b w:val="0"/>
          <w:bCs w:val="0"/>
          <w:lang w:val="vi-VN"/>
        </w:rPr>
        <w:t>phân tích và thiết kế hệ thống</w:t>
      </w:r>
      <w:r w:rsidRPr="00A8021C">
        <w:rPr>
          <w:lang w:val="vi-VN"/>
        </w:rPr>
        <w:t>, do đó các Sprint được chia theo từng bước chính trong quy trình xây dựng phần mềm, bao gồm: thu thập yêu cầu, phân tích nghiệp vụ, thiết kế chức năng, thiết kế dữ liệu và thiết kế giao diện.</w:t>
      </w:r>
    </w:p>
    <w:tbl>
      <w:tblPr>
        <w:tblStyle w:val="TableGrid"/>
        <w:tblW w:w="0" w:type="auto"/>
        <w:tblLook w:val="04A0" w:firstRow="1" w:lastRow="0" w:firstColumn="1" w:lastColumn="0" w:noHBand="0" w:noVBand="1"/>
      </w:tblPr>
      <w:tblGrid>
        <w:gridCol w:w="1165"/>
        <w:gridCol w:w="3150"/>
        <w:gridCol w:w="5035"/>
      </w:tblGrid>
      <w:tr w:rsidR="00CA5217" w14:paraId="19C5ADA1" w14:textId="77777777" w:rsidTr="00C3469B">
        <w:tc>
          <w:tcPr>
            <w:tcW w:w="1165" w:type="dxa"/>
          </w:tcPr>
          <w:p w14:paraId="4E88B46A" w14:textId="2BD52EBD" w:rsidR="00CA5217" w:rsidRDefault="00CA5217" w:rsidP="00305D7A">
            <w:pPr>
              <w:jc w:val="both"/>
              <w:rPr>
                <w:lang w:val="vi-VN"/>
              </w:rPr>
            </w:pPr>
            <w:r>
              <w:rPr>
                <w:lang w:val="vi-VN"/>
              </w:rPr>
              <w:t>Sprint</w:t>
            </w:r>
          </w:p>
        </w:tc>
        <w:tc>
          <w:tcPr>
            <w:tcW w:w="3150" w:type="dxa"/>
          </w:tcPr>
          <w:p w14:paraId="6D7E25F7" w14:textId="533BFD26" w:rsidR="00CA5217" w:rsidRDefault="00CA5217" w:rsidP="00305D7A">
            <w:pPr>
              <w:jc w:val="both"/>
              <w:rPr>
                <w:lang w:val="vi-VN"/>
              </w:rPr>
            </w:pPr>
            <w:r>
              <w:rPr>
                <w:lang w:val="vi-VN"/>
              </w:rPr>
              <w:t>Thời gian</w:t>
            </w:r>
          </w:p>
        </w:tc>
        <w:tc>
          <w:tcPr>
            <w:tcW w:w="5035" w:type="dxa"/>
          </w:tcPr>
          <w:p w14:paraId="1B835E4F" w14:textId="4AA1CF8D" w:rsidR="00CA5217" w:rsidRDefault="00CA5217" w:rsidP="00305D7A">
            <w:pPr>
              <w:jc w:val="both"/>
              <w:rPr>
                <w:lang w:val="vi-VN"/>
              </w:rPr>
            </w:pPr>
            <w:r>
              <w:rPr>
                <w:lang w:val="vi-VN"/>
              </w:rPr>
              <w:t>Nội dung</w:t>
            </w:r>
          </w:p>
        </w:tc>
      </w:tr>
      <w:tr w:rsidR="00CA5217" w:rsidRPr="00560456" w14:paraId="275EA3E4" w14:textId="77777777" w:rsidTr="00C3469B">
        <w:tc>
          <w:tcPr>
            <w:tcW w:w="1165" w:type="dxa"/>
          </w:tcPr>
          <w:p w14:paraId="4FA2C46A" w14:textId="3CA43914" w:rsidR="00CA5217" w:rsidRDefault="00CA5217" w:rsidP="00305D7A">
            <w:pPr>
              <w:jc w:val="both"/>
              <w:rPr>
                <w:lang w:val="vi-VN"/>
              </w:rPr>
            </w:pPr>
            <w:r>
              <w:rPr>
                <w:lang w:val="vi-VN"/>
              </w:rPr>
              <w:t>1</w:t>
            </w:r>
          </w:p>
        </w:tc>
        <w:tc>
          <w:tcPr>
            <w:tcW w:w="3150" w:type="dxa"/>
          </w:tcPr>
          <w:p w14:paraId="325608ED" w14:textId="212B7E28" w:rsidR="00CA5217" w:rsidRDefault="00C3469B" w:rsidP="00305D7A">
            <w:pPr>
              <w:jc w:val="both"/>
              <w:rPr>
                <w:lang w:val="vi-VN"/>
              </w:rPr>
            </w:pPr>
            <w:r>
              <w:rPr>
                <w:lang w:val="vi-VN"/>
              </w:rPr>
              <w:t xml:space="preserve">09/03/2025 </w:t>
            </w:r>
            <w:r w:rsidR="006C670E">
              <w:rPr>
                <w:lang w:val="vi-VN"/>
              </w:rPr>
              <w:t>-</w:t>
            </w:r>
            <w:r>
              <w:rPr>
                <w:lang w:val="vi-VN"/>
              </w:rPr>
              <w:t xml:space="preserve"> 12/03/2025</w:t>
            </w:r>
          </w:p>
        </w:tc>
        <w:tc>
          <w:tcPr>
            <w:tcW w:w="5035" w:type="dxa"/>
          </w:tcPr>
          <w:p w14:paraId="29A12D96" w14:textId="47045F31" w:rsidR="00CA5217" w:rsidRDefault="00736FF6" w:rsidP="00305D7A">
            <w:pPr>
              <w:jc w:val="both"/>
              <w:rPr>
                <w:lang w:val="vi-VN"/>
              </w:rPr>
            </w:pPr>
            <w:r>
              <w:rPr>
                <w:lang w:val="vi-VN"/>
              </w:rPr>
              <w:t>Tìm hiểu đề tài bài toán, xác định các chức năng chính</w:t>
            </w:r>
          </w:p>
        </w:tc>
      </w:tr>
      <w:tr w:rsidR="00CA5217" w:rsidRPr="00560456" w14:paraId="6655E378" w14:textId="77777777" w:rsidTr="00C3469B">
        <w:tc>
          <w:tcPr>
            <w:tcW w:w="1165" w:type="dxa"/>
          </w:tcPr>
          <w:p w14:paraId="74C237D8" w14:textId="032E7A7A" w:rsidR="00CA5217" w:rsidRDefault="00CA5217" w:rsidP="00305D7A">
            <w:pPr>
              <w:jc w:val="both"/>
              <w:rPr>
                <w:lang w:val="vi-VN"/>
              </w:rPr>
            </w:pPr>
            <w:r>
              <w:rPr>
                <w:lang w:val="vi-VN"/>
              </w:rPr>
              <w:t>2</w:t>
            </w:r>
          </w:p>
        </w:tc>
        <w:tc>
          <w:tcPr>
            <w:tcW w:w="3150" w:type="dxa"/>
          </w:tcPr>
          <w:p w14:paraId="59E54763" w14:textId="535F3F5A" w:rsidR="00CA5217" w:rsidRDefault="00090ED5" w:rsidP="00305D7A">
            <w:pPr>
              <w:jc w:val="both"/>
              <w:rPr>
                <w:lang w:val="vi-VN"/>
              </w:rPr>
            </w:pPr>
            <w:r>
              <w:rPr>
                <w:lang w:val="vi-VN"/>
              </w:rPr>
              <w:t>13/03/2025 - 20/03/2025</w:t>
            </w:r>
          </w:p>
        </w:tc>
        <w:tc>
          <w:tcPr>
            <w:tcW w:w="5035" w:type="dxa"/>
          </w:tcPr>
          <w:p w14:paraId="4BF08CC9" w14:textId="5DE32C57" w:rsidR="00CA5217" w:rsidRPr="006C670E" w:rsidRDefault="006C670E" w:rsidP="00305D7A">
            <w:pPr>
              <w:jc w:val="both"/>
              <w:rPr>
                <w:lang w:val="vi-VN"/>
              </w:rPr>
            </w:pPr>
            <w:r w:rsidRPr="006C670E">
              <w:rPr>
                <w:lang w:val="vi-VN"/>
              </w:rPr>
              <w:t>Mô hình hóa nghiệp vụ bằng sơ đồ Use Case</w:t>
            </w:r>
          </w:p>
        </w:tc>
      </w:tr>
      <w:tr w:rsidR="00CA5217" w:rsidRPr="00560456" w14:paraId="6B0FA742" w14:textId="77777777" w:rsidTr="00C3469B">
        <w:tc>
          <w:tcPr>
            <w:tcW w:w="1165" w:type="dxa"/>
          </w:tcPr>
          <w:p w14:paraId="08045461" w14:textId="291D555E" w:rsidR="00CA5217" w:rsidRDefault="00CA5217" w:rsidP="00305D7A">
            <w:pPr>
              <w:jc w:val="both"/>
              <w:rPr>
                <w:lang w:val="vi-VN"/>
              </w:rPr>
            </w:pPr>
            <w:r>
              <w:rPr>
                <w:lang w:val="vi-VN"/>
              </w:rPr>
              <w:t>3</w:t>
            </w:r>
          </w:p>
        </w:tc>
        <w:tc>
          <w:tcPr>
            <w:tcW w:w="3150" w:type="dxa"/>
          </w:tcPr>
          <w:p w14:paraId="2925C24A" w14:textId="2486C4BB" w:rsidR="00CA5217" w:rsidRDefault="006C670E" w:rsidP="00305D7A">
            <w:pPr>
              <w:jc w:val="both"/>
              <w:rPr>
                <w:lang w:val="vi-VN"/>
              </w:rPr>
            </w:pPr>
            <w:r>
              <w:rPr>
                <w:lang w:val="vi-VN"/>
              </w:rPr>
              <w:t xml:space="preserve">21/03/2025 </w:t>
            </w:r>
            <w:r w:rsidR="00CB77F4">
              <w:rPr>
                <w:lang w:val="vi-VN"/>
              </w:rPr>
              <w:t>–</w:t>
            </w:r>
            <w:r>
              <w:rPr>
                <w:lang w:val="vi-VN"/>
              </w:rPr>
              <w:t xml:space="preserve"> </w:t>
            </w:r>
            <w:r w:rsidR="00CB77F4">
              <w:rPr>
                <w:lang w:val="vi-VN"/>
              </w:rPr>
              <w:t>28/03/2025</w:t>
            </w:r>
          </w:p>
        </w:tc>
        <w:tc>
          <w:tcPr>
            <w:tcW w:w="5035" w:type="dxa"/>
          </w:tcPr>
          <w:p w14:paraId="289B5B70" w14:textId="00244055" w:rsidR="00CA5217" w:rsidRPr="0008063A" w:rsidRDefault="00373E11" w:rsidP="0008063A">
            <w:pPr>
              <w:jc w:val="both"/>
              <w:rPr>
                <w:lang w:val="vi-VN"/>
              </w:rPr>
            </w:pPr>
            <w:r w:rsidRPr="0008063A">
              <w:rPr>
                <w:lang w:val="vi-VN"/>
              </w:rPr>
              <w:t xml:space="preserve">Mô hình </w:t>
            </w:r>
            <w:r w:rsidR="00194A39" w:rsidRPr="0008063A">
              <w:rPr>
                <w:lang w:val="vi-VN"/>
              </w:rPr>
              <w:t xml:space="preserve">hóa </w:t>
            </w:r>
            <w:r w:rsidR="00CB77F4" w:rsidRPr="0008063A">
              <w:rPr>
                <w:lang w:val="vi-VN"/>
              </w:rPr>
              <w:t xml:space="preserve"> </w:t>
            </w:r>
            <w:r w:rsidR="0008063A" w:rsidRPr="0008063A">
              <w:rPr>
                <w:lang w:val="vi-VN"/>
              </w:rPr>
              <w:t xml:space="preserve">nghiệp vụ bằng </w:t>
            </w:r>
            <w:r w:rsidR="00CB77F4" w:rsidRPr="0008063A">
              <w:rPr>
                <w:lang w:val="vi-VN"/>
              </w:rPr>
              <w:t>sơ đồ hoạt động (Activity Diagram)</w:t>
            </w:r>
          </w:p>
        </w:tc>
      </w:tr>
      <w:tr w:rsidR="00CA5217" w:rsidRPr="00560456" w14:paraId="5724B740" w14:textId="77777777" w:rsidTr="00C3469B">
        <w:tc>
          <w:tcPr>
            <w:tcW w:w="1165" w:type="dxa"/>
          </w:tcPr>
          <w:p w14:paraId="52908B6F" w14:textId="6560AFB8" w:rsidR="00CA5217" w:rsidRDefault="00CA5217" w:rsidP="00305D7A">
            <w:pPr>
              <w:jc w:val="both"/>
              <w:rPr>
                <w:lang w:val="vi-VN"/>
              </w:rPr>
            </w:pPr>
            <w:r>
              <w:rPr>
                <w:lang w:val="vi-VN"/>
              </w:rPr>
              <w:t>4</w:t>
            </w:r>
          </w:p>
        </w:tc>
        <w:tc>
          <w:tcPr>
            <w:tcW w:w="3150" w:type="dxa"/>
          </w:tcPr>
          <w:p w14:paraId="0E41EFED" w14:textId="125A3234" w:rsidR="00CA5217" w:rsidRDefault="00D61BA7" w:rsidP="00305D7A">
            <w:pPr>
              <w:jc w:val="both"/>
              <w:rPr>
                <w:lang w:val="vi-VN"/>
              </w:rPr>
            </w:pPr>
            <w:r>
              <w:rPr>
                <w:lang w:val="vi-VN"/>
              </w:rPr>
              <w:t xml:space="preserve">29/03/2025 </w:t>
            </w:r>
            <w:r w:rsidR="009156C4">
              <w:rPr>
                <w:lang w:val="vi-VN"/>
              </w:rPr>
              <w:t>–</w:t>
            </w:r>
            <w:r>
              <w:rPr>
                <w:lang w:val="vi-VN"/>
              </w:rPr>
              <w:t xml:space="preserve"> </w:t>
            </w:r>
            <w:r w:rsidR="009156C4">
              <w:rPr>
                <w:lang w:val="vi-VN"/>
              </w:rPr>
              <w:t>05/04/2025</w:t>
            </w:r>
          </w:p>
        </w:tc>
        <w:tc>
          <w:tcPr>
            <w:tcW w:w="5035" w:type="dxa"/>
          </w:tcPr>
          <w:p w14:paraId="129E1F55" w14:textId="55A5C6FC" w:rsidR="00CA5217" w:rsidRPr="0008063A" w:rsidRDefault="0008063A" w:rsidP="0008063A">
            <w:pPr>
              <w:jc w:val="both"/>
              <w:rPr>
                <w:lang w:val="vi-VN"/>
              </w:rPr>
            </w:pPr>
            <w:r w:rsidRPr="0008063A">
              <w:rPr>
                <w:lang w:val="vi-VN"/>
              </w:rPr>
              <w:t>Mô hình hóa cấu trúc bằng</w:t>
            </w:r>
            <w:r w:rsidR="009156C4" w:rsidRPr="0008063A">
              <w:rPr>
                <w:lang w:val="vi-VN"/>
              </w:rPr>
              <w:t xml:space="preserve"> sơ đồ </w:t>
            </w:r>
            <w:r w:rsidR="00F31805" w:rsidRPr="0008063A">
              <w:rPr>
                <w:lang w:val="vi-VN"/>
              </w:rPr>
              <w:t xml:space="preserve">lớp </w:t>
            </w:r>
            <w:r w:rsidR="00B04B23" w:rsidRPr="0008063A">
              <w:rPr>
                <w:lang w:val="vi-VN"/>
              </w:rPr>
              <w:t>(</w:t>
            </w:r>
            <w:r w:rsidR="00214212" w:rsidRPr="0008063A">
              <w:rPr>
                <w:lang w:val="vi-VN"/>
              </w:rPr>
              <w:t xml:space="preserve"> </w:t>
            </w:r>
            <w:r w:rsidR="00A07EEE" w:rsidRPr="0008063A">
              <w:rPr>
                <w:lang w:val="vi-VN"/>
              </w:rPr>
              <w:t>Class Diagram)</w:t>
            </w:r>
          </w:p>
        </w:tc>
      </w:tr>
      <w:tr w:rsidR="00CA5217" w:rsidRPr="00560456" w14:paraId="0300182F" w14:textId="77777777" w:rsidTr="00C3469B">
        <w:tc>
          <w:tcPr>
            <w:tcW w:w="1165" w:type="dxa"/>
          </w:tcPr>
          <w:p w14:paraId="3696F502" w14:textId="49421C01" w:rsidR="00CA5217" w:rsidRDefault="00CA5217" w:rsidP="00305D7A">
            <w:pPr>
              <w:jc w:val="both"/>
              <w:rPr>
                <w:lang w:val="vi-VN"/>
              </w:rPr>
            </w:pPr>
            <w:r>
              <w:rPr>
                <w:lang w:val="vi-VN"/>
              </w:rPr>
              <w:t>5</w:t>
            </w:r>
          </w:p>
        </w:tc>
        <w:tc>
          <w:tcPr>
            <w:tcW w:w="3150" w:type="dxa"/>
          </w:tcPr>
          <w:p w14:paraId="584210A3" w14:textId="3F82B23A" w:rsidR="00CA5217" w:rsidRDefault="00D91D85" w:rsidP="00305D7A">
            <w:pPr>
              <w:jc w:val="both"/>
              <w:rPr>
                <w:lang w:val="vi-VN"/>
              </w:rPr>
            </w:pPr>
            <w:r>
              <w:rPr>
                <w:lang w:val="vi-VN"/>
              </w:rPr>
              <w:t>08/04/2025 – 19/04/2025</w:t>
            </w:r>
          </w:p>
        </w:tc>
        <w:tc>
          <w:tcPr>
            <w:tcW w:w="5035" w:type="dxa"/>
          </w:tcPr>
          <w:p w14:paraId="79851EEB" w14:textId="2CCFA4D0" w:rsidR="00CA5217" w:rsidRDefault="0008063A" w:rsidP="00305D7A">
            <w:pPr>
              <w:jc w:val="both"/>
              <w:rPr>
                <w:lang w:val="vi-VN"/>
              </w:rPr>
            </w:pPr>
            <w:r>
              <w:rPr>
                <w:lang w:val="vi-VN"/>
              </w:rPr>
              <w:t>Mô hình hóa tương tác bằng</w:t>
            </w:r>
            <w:r w:rsidR="00D91D85">
              <w:rPr>
                <w:lang w:val="vi-VN"/>
              </w:rPr>
              <w:t xml:space="preserve"> sơ đồ tuần tự (Sequence Diagram)</w:t>
            </w:r>
          </w:p>
        </w:tc>
      </w:tr>
      <w:tr w:rsidR="00CA5217" w:rsidRPr="00560456" w14:paraId="7D65F445" w14:textId="77777777" w:rsidTr="00C3469B">
        <w:tc>
          <w:tcPr>
            <w:tcW w:w="1165" w:type="dxa"/>
          </w:tcPr>
          <w:p w14:paraId="29F1713F" w14:textId="08393D5D" w:rsidR="00CA5217" w:rsidRDefault="00CA5217" w:rsidP="00305D7A">
            <w:pPr>
              <w:jc w:val="both"/>
              <w:rPr>
                <w:lang w:val="vi-VN"/>
              </w:rPr>
            </w:pPr>
            <w:r>
              <w:rPr>
                <w:lang w:val="vi-VN"/>
              </w:rPr>
              <w:t>6</w:t>
            </w:r>
          </w:p>
        </w:tc>
        <w:tc>
          <w:tcPr>
            <w:tcW w:w="3150" w:type="dxa"/>
          </w:tcPr>
          <w:p w14:paraId="2E9258DA" w14:textId="0E598C5D" w:rsidR="00CA5217" w:rsidRDefault="008879C9" w:rsidP="00305D7A">
            <w:pPr>
              <w:jc w:val="both"/>
              <w:rPr>
                <w:lang w:val="vi-VN"/>
              </w:rPr>
            </w:pPr>
            <w:r>
              <w:rPr>
                <w:lang w:val="vi-VN"/>
              </w:rPr>
              <w:t xml:space="preserve">22/04/2025 </w:t>
            </w:r>
            <w:r w:rsidR="00675885">
              <w:rPr>
                <w:lang w:val="vi-VN"/>
              </w:rPr>
              <w:t>–</w:t>
            </w:r>
            <w:r>
              <w:rPr>
                <w:lang w:val="vi-VN"/>
              </w:rPr>
              <w:t xml:space="preserve"> </w:t>
            </w:r>
            <w:r w:rsidR="00675885">
              <w:rPr>
                <w:lang w:val="vi-VN"/>
              </w:rPr>
              <w:t>27/04/2025</w:t>
            </w:r>
          </w:p>
        </w:tc>
        <w:tc>
          <w:tcPr>
            <w:tcW w:w="5035" w:type="dxa"/>
          </w:tcPr>
          <w:p w14:paraId="3F676A4D" w14:textId="0473AE2C" w:rsidR="00CA5217" w:rsidRDefault="0008063A" w:rsidP="00305D7A">
            <w:pPr>
              <w:jc w:val="both"/>
              <w:rPr>
                <w:lang w:val="vi-VN"/>
              </w:rPr>
            </w:pPr>
            <w:r>
              <w:rPr>
                <w:lang w:val="vi-VN"/>
              </w:rPr>
              <w:t>Mô hình hóa</w:t>
            </w:r>
            <w:r w:rsidR="004E3A61">
              <w:rPr>
                <w:lang w:val="vi-VN"/>
              </w:rPr>
              <w:t xml:space="preserve"> hành vi bằng</w:t>
            </w:r>
            <w:r w:rsidR="00675885">
              <w:rPr>
                <w:lang w:val="vi-VN"/>
              </w:rPr>
              <w:t xml:space="preserve"> sơ đồ máy trạng thái (State Machine Diagram)</w:t>
            </w:r>
          </w:p>
        </w:tc>
      </w:tr>
      <w:tr w:rsidR="00CA5217" w14:paraId="470B3483" w14:textId="77777777" w:rsidTr="00C3469B">
        <w:tc>
          <w:tcPr>
            <w:tcW w:w="1165" w:type="dxa"/>
          </w:tcPr>
          <w:p w14:paraId="0AF11C20" w14:textId="16F3DAF3" w:rsidR="00CA5217" w:rsidRDefault="00CA5217" w:rsidP="00305D7A">
            <w:pPr>
              <w:jc w:val="both"/>
              <w:rPr>
                <w:lang w:val="vi-VN"/>
              </w:rPr>
            </w:pPr>
            <w:r>
              <w:rPr>
                <w:lang w:val="vi-VN"/>
              </w:rPr>
              <w:t>7</w:t>
            </w:r>
          </w:p>
        </w:tc>
        <w:tc>
          <w:tcPr>
            <w:tcW w:w="3150" w:type="dxa"/>
          </w:tcPr>
          <w:p w14:paraId="5ED0B48A" w14:textId="5FFDA5CF" w:rsidR="00CA5217" w:rsidRDefault="00DB65DA" w:rsidP="00305D7A">
            <w:pPr>
              <w:jc w:val="both"/>
              <w:rPr>
                <w:lang w:val="vi-VN"/>
              </w:rPr>
            </w:pPr>
            <w:r>
              <w:rPr>
                <w:lang w:val="vi-VN"/>
              </w:rPr>
              <w:t>04/05/</w:t>
            </w:r>
            <w:r w:rsidR="000D1418">
              <w:rPr>
                <w:lang w:val="vi-VN"/>
              </w:rPr>
              <w:t>2025 – 22/0</w:t>
            </w:r>
            <w:r w:rsidR="006422DB">
              <w:rPr>
                <w:lang w:val="vi-VN"/>
              </w:rPr>
              <w:t>5</w:t>
            </w:r>
            <w:r w:rsidR="000D1418">
              <w:rPr>
                <w:lang w:val="vi-VN"/>
              </w:rPr>
              <w:t>/2025</w:t>
            </w:r>
          </w:p>
        </w:tc>
        <w:tc>
          <w:tcPr>
            <w:tcW w:w="5035" w:type="dxa"/>
          </w:tcPr>
          <w:p w14:paraId="2DE5EA4D" w14:textId="4A706FA2" w:rsidR="00CA5217" w:rsidRDefault="000D1418" w:rsidP="000D1418">
            <w:pPr>
              <w:jc w:val="both"/>
              <w:rPr>
                <w:lang w:val="vi-VN"/>
              </w:rPr>
            </w:pPr>
            <w:r>
              <w:rPr>
                <w:lang w:val="vi-VN"/>
              </w:rPr>
              <w:t xml:space="preserve">Thiết kế </w:t>
            </w:r>
            <w:r w:rsidR="004E3A61">
              <w:rPr>
                <w:lang w:val="vi-VN"/>
              </w:rPr>
              <w:t>kiến trúc hệ thống bằng biểu đồ gói</w:t>
            </w:r>
            <w:r w:rsidR="006422DB">
              <w:rPr>
                <w:lang w:val="vi-VN"/>
              </w:rPr>
              <w:t xml:space="preserve"> (Package Diagram)</w:t>
            </w:r>
          </w:p>
          <w:p w14:paraId="42613F29" w14:textId="77777777" w:rsidR="004E3A61" w:rsidRDefault="004E3A61" w:rsidP="000D1418">
            <w:pPr>
              <w:jc w:val="both"/>
              <w:rPr>
                <w:lang w:val="vi-VN"/>
              </w:rPr>
            </w:pPr>
            <w:r>
              <w:rPr>
                <w:lang w:val="vi-VN"/>
              </w:rPr>
              <w:t>Thiết kế cơ sở dữ liệu</w:t>
            </w:r>
          </w:p>
          <w:p w14:paraId="07AB05D3" w14:textId="4111C1C1" w:rsidR="006422DB" w:rsidRPr="000D1418" w:rsidRDefault="006422DB" w:rsidP="000D1418">
            <w:pPr>
              <w:jc w:val="both"/>
              <w:rPr>
                <w:lang w:val="vi-VN"/>
              </w:rPr>
            </w:pPr>
            <w:r>
              <w:rPr>
                <w:lang w:val="vi-VN"/>
              </w:rPr>
              <w:t>Thiết kế giao diện</w:t>
            </w:r>
          </w:p>
        </w:tc>
      </w:tr>
    </w:tbl>
    <w:p w14:paraId="68103659" w14:textId="4562F05C" w:rsidR="00475550" w:rsidRDefault="00D904EF" w:rsidP="00D904EF">
      <w:pPr>
        <w:pStyle w:val="Heading2"/>
        <w:rPr>
          <w:lang w:val="vi-VN"/>
        </w:rPr>
      </w:pPr>
      <w:bookmarkStart w:id="10" w:name="_Toc198899084"/>
      <w:r>
        <w:rPr>
          <w:lang w:val="vi-VN"/>
        </w:rPr>
        <w:lastRenderedPageBreak/>
        <w:t>Tiến độ công việc</w:t>
      </w:r>
      <w:bookmarkEnd w:id="10"/>
    </w:p>
    <w:p w14:paraId="7DD1A323" w14:textId="6AD0837D" w:rsidR="00D904EF" w:rsidRPr="003842EA" w:rsidRDefault="003842EA" w:rsidP="009A6FBF">
      <w:pPr>
        <w:pStyle w:val="ListParagraph"/>
        <w:numPr>
          <w:ilvl w:val="0"/>
          <w:numId w:val="23"/>
        </w:numPr>
        <w:rPr>
          <w:lang w:val="vi-VN"/>
        </w:rPr>
      </w:pPr>
      <w:r w:rsidRPr="003842EA">
        <w:rPr>
          <w:lang w:val="vi-VN"/>
        </w:rPr>
        <w:t>Lịch sử commit github:</w:t>
      </w:r>
    </w:p>
    <w:p w14:paraId="32EA301A" w14:textId="5D608804" w:rsidR="003842EA" w:rsidRDefault="003842EA" w:rsidP="00D904EF">
      <w:pPr>
        <w:rPr>
          <w:lang w:val="vi-VN"/>
        </w:rPr>
      </w:pPr>
      <w:r w:rsidRPr="003842EA">
        <w:rPr>
          <w:noProof/>
          <w:lang w:val="vi-VN"/>
        </w:rPr>
        <w:drawing>
          <wp:inline distT="0" distB="0" distL="0" distR="0" wp14:anchorId="5B4ED8AB" wp14:editId="5CF3BB7E">
            <wp:extent cx="5943600" cy="4466590"/>
            <wp:effectExtent l="0" t="0" r="0" b="0"/>
            <wp:docPr id="818627339"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627339" name="Picture 1" descr="A screenshot of a graph&#10;&#10;AI-generated content may be incorrect."/>
                    <pic:cNvPicPr/>
                  </pic:nvPicPr>
                  <pic:blipFill>
                    <a:blip r:embed="rId12"/>
                    <a:stretch>
                      <a:fillRect/>
                    </a:stretch>
                  </pic:blipFill>
                  <pic:spPr>
                    <a:xfrm>
                      <a:off x="0" y="0"/>
                      <a:ext cx="5943600" cy="4466590"/>
                    </a:xfrm>
                    <a:prstGeom prst="rect">
                      <a:avLst/>
                    </a:prstGeom>
                  </pic:spPr>
                </pic:pic>
              </a:graphicData>
            </a:graphic>
          </wp:inline>
        </w:drawing>
      </w:r>
    </w:p>
    <w:p w14:paraId="05F53079" w14:textId="20A65325" w:rsidR="00E31929" w:rsidRDefault="00E31929" w:rsidP="009A6FBF">
      <w:pPr>
        <w:pStyle w:val="ListParagraph"/>
        <w:numPr>
          <w:ilvl w:val="0"/>
          <w:numId w:val="23"/>
        </w:numPr>
        <w:rPr>
          <w:lang w:val="vi-VN"/>
        </w:rPr>
      </w:pPr>
      <w:r>
        <w:rPr>
          <w:lang w:val="vi-VN"/>
        </w:rPr>
        <w:t>Tiến độ công việc trên Jira:</w:t>
      </w:r>
    </w:p>
    <w:p w14:paraId="056EE5AB" w14:textId="3A771CF7" w:rsidR="00E31929" w:rsidRDefault="00E31929" w:rsidP="00E31929">
      <w:pPr>
        <w:pStyle w:val="ListParagraph"/>
        <w:rPr>
          <w:lang w:val="vi-VN"/>
        </w:rPr>
      </w:pPr>
      <w:r w:rsidRPr="00E31929">
        <w:rPr>
          <w:noProof/>
          <w:lang w:val="vi-VN"/>
        </w:rPr>
        <w:drawing>
          <wp:inline distT="0" distB="0" distL="0" distR="0" wp14:anchorId="069EF8B7" wp14:editId="3AFA3B38">
            <wp:extent cx="5943600" cy="1930400"/>
            <wp:effectExtent l="0" t="0" r="0" b="0"/>
            <wp:docPr id="3735847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584787" name="Picture 1" descr="A screenshot of a computer&#10;&#10;AI-generated content may be incorrect."/>
                    <pic:cNvPicPr/>
                  </pic:nvPicPr>
                  <pic:blipFill>
                    <a:blip r:embed="rId13"/>
                    <a:stretch>
                      <a:fillRect/>
                    </a:stretch>
                  </pic:blipFill>
                  <pic:spPr>
                    <a:xfrm>
                      <a:off x="0" y="0"/>
                      <a:ext cx="5943600" cy="1930400"/>
                    </a:xfrm>
                    <a:prstGeom prst="rect">
                      <a:avLst/>
                    </a:prstGeom>
                  </pic:spPr>
                </pic:pic>
              </a:graphicData>
            </a:graphic>
          </wp:inline>
        </w:drawing>
      </w:r>
    </w:p>
    <w:p w14:paraId="22E96FF4" w14:textId="037F9AB0" w:rsidR="00C71A7A" w:rsidRPr="00F11253" w:rsidRDefault="00F11253" w:rsidP="00F11253">
      <w:pPr>
        <w:pStyle w:val="ListParagraph"/>
        <w:jc w:val="center"/>
        <w:rPr>
          <w:i/>
          <w:iCs/>
          <w:sz w:val="24"/>
          <w:lang w:val="vi-VN"/>
        </w:rPr>
      </w:pPr>
      <w:r w:rsidRPr="00F11253">
        <w:rPr>
          <w:i/>
          <w:iCs/>
          <w:sz w:val="24"/>
          <w:lang w:val="vi-VN"/>
        </w:rPr>
        <w:t>Trương Ngọc Hải -20225309</w:t>
      </w:r>
    </w:p>
    <w:p w14:paraId="1F904E81" w14:textId="16908AC2" w:rsidR="00432028" w:rsidRDefault="00432028" w:rsidP="00E31929">
      <w:pPr>
        <w:pStyle w:val="ListParagraph"/>
        <w:rPr>
          <w:lang w:val="vi-VN"/>
        </w:rPr>
      </w:pPr>
      <w:r w:rsidRPr="00432028">
        <w:rPr>
          <w:noProof/>
          <w:lang w:val="vi-VN"/>
        </w:rPr>
        <w:lastRenderedPageBreak/>
        <w:drawing>
          <wp:inline distT="0" distB="0" distL="0" distR="0" wp14:anchorId="4227FEBB" wp14:editId="3CA6583F">
            <wp:extent cx="5821680" cy="1739662"/>
            <wp:effectExtent l="0" t="0" r="7620" b="0"/>
            <wp:docPr id="17189873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987385" name="Picture 1" descr="A screenshot of a computer&#10;&#10;AI-generated content may be incorrect."/>
                    <pic:cNvPicPr/>
                  </pic:nvPicPr>
                  <pic:blipFill>
                    <a:blip r:embed="rId14"/>
                    <a:stretch>
                      <a:fillRect/>
                    </a:stretch>
                  </pic:blipFill>
                  <pic:spPr>
                    <a:xfrm>
                      <a:off x="0" y="0"/>
                      <a:ext cx="5836826" cy="1744188"/>
                    </a:xfrm>
                    <a:prstGeom prst="rect">
                      <a:avLst/>
                    </a:prstGeom>
                  </pic:spPr>
                </pic:pic>
              </a:graphicData>
            </a:graphic>
          </wp:inline>
        </w:drawing>
      </w:r>
    </w:p>
    <w:p w14:paraId="0FB2CE29" w14:textId="3BC074CD" w:rsidR="00F11253" w:rsidRPr="00F11253" w:rsidRDefault="00D25CCA" w:rsidP="00F11253">
      <w:pPr>
        <w:pStyle w:val="ListParagraph"/>
        <w:jc w:val="center"/>
        <w:rPr>
          <w:i/>
          <w:iCs/>
          <w:sz w:val="24"/>
          <w:lang w:val="vi-VN"/>
        </w:rPr>
      </w:pPr>
      <w:r>
        <w:rPr>
          <w:i/>
          <w:iCs/>
          <w:sz w:val="24"/>
          <w:lang w:val="vi-VN"/>
        </w:rPr>
        <w:t>Nguyễn Quang Thịnh</w:t>
      </w:r>
      <w:r w:rsidR="00F11253" w:rsidRPr="00F11253">
        <w:rPr>
          <w:i/>
          <w:iCs/>
          <w:sz w:val="24"/>
          <w:lang w:val="vi-VN"/>
        </w:rPr>
        <w:t xml:space="preserve"> -20225</w:t>
      </w:r>
      <w:r w:rsidR="00034291">
        <w:rPr>
          <w:i/>
          <w:iCs/>
          <w:sz w:val="24"/>
          <w:lang w:val="vi-VN"/>
        </w:rPr>
        <w:t>095</w:t>
      </w:r>
    </w:p>
    <w:p w14:paraId="66C63070" w14:textId="09AD26A3" w:rsidR="00603D89" w:rsidRDefault="00603D89" w:rsidP="00E31929">
      <w:pPr>
        <w:pStyle w:val="ListParagraph"/>
        <w:rPr>
          <w:lang w:val="vi-VN"/>
        </w:rPr>
      </w:pPr>
      <w:r w:rsidRPr="00603D89">
        <w:rPr>
          <w:noProof/>
          <w:lang w:val="vi-VN"/>
        </w:rPr>
        <w:drawing>
          <wp:inline distT="0" distB="0" distL="0" distR="0" wp14:anchorId="52AFFD00" wp14:editId="7EADD6B2">
            <wp:extent cx="5852160" cy="1671241"/>
            <wp:effectExtent l="0" t="0" r="0" b="5715"/>
            <wp:docPr id="18536505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650583" name="Picture 1" descr="A screenshot of a computer&#10;&#10;AI-generated content may be incorrect."/>
                    <pic:cNvPicPr/>
                  </pic:nvPicPr>
                  <pic:blipFill>
                    <a:blip r:embed="rId15"/>
                    <a:stretch>
                      <a:fillRect/>
                    </a:stretch>
                  </pic:blipFill>
                  <pic:spPr>
                    <a:xfrm>
                      <a:off x="0" y="0"/>
                      <a:ext cx="5864220" cy="1674685"/>
                    </a:xfrm>
                    <a:prstGeom prst="rect">
                      <a:avLst/>
                    </a:prstGeom>
                  </pic:spPr>
                </pic:pic>
              </a:graphicData>
            </a:graphic>
          </wp:inline>
        </w:drawing>
      </w:r>
    </w:p>
    <w:p w14:paraId="0CE2763A" w14:textId="4B1E17AC" w:rsidR="00F11253" w:rsidRPr="00F11253" w:rsidRDefault="00F11253" w:rsidP="00F11253">
      <w:pPr>
        <w:pStyle w:val="ListParagraph"/>
        <w:jc w:val="center"/>
        <w:rPr>
          <w:i/>
          <w:iCs/>
          <w:sz w:val="24"/>
          <w:lang w:val="vi-VN"/>
        </w:rPr>
      </w:pPr>
      <w:r w:rsidRPr="00F11253">
        <w:rPr>
          <w:i/>
          <w:iCs/>
          <w:sz w:val="24"/>
          <w:lang w:val="vi-VN"/>
        </w:rPr>
        <w:t>Tr</w:t>
      </w:r>
      <w:r w:rsidR="00D25CCA">
        <w:rPr>
          <w:i/>
          <w:iCs/>
          <w:sz w:val="24"/>
          <w:lang w:val="vi-VN"/>
        </w:rPr>
        <w:t>ần Trọng Nguyên</w:t>
      </w:r>
      <w:r w:rsidRPr="00F11253">
        <w:rPr>
          <w:i/>
          <w:iCs/>
          <w:sz w:val="24"/>
          <w:lang w:val="vi-VN"/>
        </w:rPr>
        <w:t xml:space="preserve"> -2022</w:t>
      </w:r>
      <w:r w:rsidR="00D25CCA">
        <w:rPr>
          <w:i/>
          <w:iCs/>
          <w:sz w:val="24"/>
          <w:lang w:val="vi-VN"/>
        </w:rPr>
        <w:t>5216</w:t>
      </w:r>
    </w:p>
    <w:p w14:paraId="07C6884A" w14:textId="43B528CE" w:rsidR="00BE413E" w:rsidRDefault="00BE413E" w:rsidP="00E31929">
      <w:pPr>
        <w:pStyle w:val="ListParagraph"/>
        <w:rPr>
          <w:lang w:val="vi-VN"/>
        </w:rPr>
      </w:pPr>
      <w:r w:rsidRPr="00BE413E">
        <w:rPr>
          <w:noProof/>
          <w:lang w:val="vi-VN"/>
        </w:rPr>
        <w:drawing>
          <wp:inline distT="0" distB="0" distL="0" distR="0" wp14:anchorId="17EB476C" wp14:editId="1C2F66BF">
            <wp:extent cx="5943600" cy="1706245"/>
            <wp:effectExtent l="0" t="0" r="0" b="8255"/>
            <wp:docPr id="34093134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931343" name="Picture 1" descr="A screenshot of a computer&#10;&#10;AI-generated content may be incorrect."/>
                    <pic:cNvPicPr/>
                  </pic:nvPicPr>
                  <pic:blipFill>
                    <a:blip r:embed="rId16"/>
                    <a:stretch>
                      <a:fillRect/>
                    </a:stretch>
                  </pic:blipFill>
                  <pic:spPr>
                    <a:xfrm>
                      <a:off x="0" y="0"/>
                      <a:ext cx="5943600" cy="1706245"/>
                    </a:xfrm>
                    <a:prstGeom prst="rect">
                      <a:avLst/>
                    </a:prstGeom>
                  </pic:spPr>
                </pic:pic>
              </a:graphicData>
            </a:graphic>
          </wp:inline>
        </w:drawing>
      </w:r>
    </w:p>
    <w:p w14:paraId="350D6D47" w14:textId="7E2796B3" w:rsidR="00F11253" w:rsidRPr="005D47FE" w:rsidRDefault="00F11253" w:rsidP="005D47FE">
      <w:pPr>
        <w:pStyle w:val="ListParagraph"/>
        <w:jc w:val="center"/>
        <w:rPr>
          <w:i/>
          <w:iCs/>
          <w:sz w:val="24"/>
          <w:lang w:val="vi-VN"/>
        </w:rPr>
      </w:pPr>
      <w:r w:rsidRPr="00F11253">
        <w:rPr>
          <w:i/>
          <w:iCs/>
          <w:sz w:val="24"/>
          <w:lang w:val="vi-VN"/>
        </w:rPr>
        <w:t>T</w:t>
      </w:r>
      <w:r w:rsidR="00D25CCA">
        <w:rPr>
          <w:i/>
          <w:iCs/>
          <w:sz w:val="24"/>
          <w:lang w:val="vi-VN"/>
        </w:rPr>
        <w:t xml:space="preserve">ừ Minh Tuân </w:t>
      </w:r>
      <w:r w:rsidRPr="00F11253">
        <w:rPr>
          <w:i/>
          <w:iCs/>
          <w:sz w:val="24"/>
          <w:lang w:val="vi-VN"/>
        </w:rPr>
        <w:t>-20225</w:t>
      </w:r>
      <w:r w:rsidR="00D25CCA">
        <w:rPr>
          <w:i/>
          <w:iCs/>
          <w:sz w:val="24"/>
          <w:lang w:val="vi-VN"/>
        </w:rPr>
        <w:t>422</w:t>
      </w:r>
    </w:p>
    <w:p w14:paraId="17CFA627" w14:textId="79CEE917" w:rsidR="00C71A7A" w:rsidRDefault="00C71A7A" w:rsidP="00E31929">
      <w:pPr>
        <w:pStyle w:val="ListParagraph"/>
        <w:rPr>
          <w:lang w:val="vi-VN"/>
        </w:rPr>
      </w:pPr>
      <w:r w:rsidRPr="00C71A7A">
        <w:rPr>
          <w:noProof/>
          <w:lang w:val="vi-VN"/>
        </w:rPr>
        <w:drawing>
          <wp:inline distT="0" distB="0" distL="0" distR="0" wp14:anchorId="11D10D5F" wp14:editId="4BBDF45B">
            <wp:extent cx="5943600" cy="1678305"/>
            <wp:effectExtent l="0" t="0" r="0" b="0"/>
            <wp:docPr id="5232347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23472" name="Picture 1" descr="A screenshot of a computer&#10;&#10;AI-generated content may be incorrect."/>
                    <pic:cNvPicPr/>
                  </pic:nvPicPr>
                  <pic:blipFill>
                    <a:blip r:embed="rId17"/>
                    <a:stretch>
                      <a:fillRect/>
                    </a:stretch>
                  </pic:blipFill>
                  <pic:spPr>
                    <a:xfrm>
                      <a:off x="0" y="0"/>
                      <a:ext cx="5943600" cy="1678305"/>
                    </a:xfrm>
                    <a:prstGeom prst="rect">
                      <a:avLst/>
                    </a:prstGeom>
                  </pic:spPr>
                </pic:pic>
              </a:graphicData>
            </a:graphic>
          </wp:inline>
        </w:drawing>
      </w:r>
    </w:p>
    <w:p w14:paraId="446BCF5B" w14:textId="5C86DE77" w:rsidR="00F11253" w:rsidRPr="00F11253" w:rsidRDefault="005D47FE" w:rsidP="00F11253">
      <w:pPr>
        <w:pStyle w:val="ListParagraph"/>
        <w:jc w:val="center"/>
        <w:rPr>
          <w:i/>
          <w:iCs/>
          <w:sz w:val="24"/>
          <w:lang w:val="vi-VN"/>
        </w:rPr>
      </w:pPr>
      <w:r>
        <w:rPr>
          <w:i/>
          <w:iCs/>
          <w:sz w:val="24"/>
          <w:lang w:val="vi-VN"/>
        </w:rPr>
        <w:t>Trần Hải Nhật Minh</w:t>
      </w:r>
      <w:r w:rsidR="00F11253" w:rsidRPr="00F11253">
        <w:rPr>
          <w:i/>
          <w:iCs/>
          <w:sz w:val="24"/>
          <w:lang w:val="vi-VN"/>
        </w:rPr>
        <w:t xml:space="preserve"> -</w:t>
      </w:r>
      <w:r w:rsidR="00D25CCA">
        <w:rPr>
          <w:i/>
          <w:iCs/>
          <w:sz w:val="24"/>
          <w:lang w:val="vi-VN"/>
        </w:rPr>
        <w:t>20225144</w:t>
      </w:r>
    </w:p>
    <w:p w14:paraId="7A4CB4A0" w14:textId="614DA17B" w:rsidR="009A055C" w:rsidRPr="00E31929" w:rsidRDefault="009A055C" w:rsidP="00E31929">
      <w:pPr>
        <w:rPr>
          <w:lang w:val="vi-VN"/>
        </w:rPr>
      </w:pPr>
    </w:p>
    <w:p w14:paraId="6F7709C0" w14:textId="36A36898" w:rsidR="009A055C" w:rsidRPr="00E31929" w:rsidRDefault="009A055C" w:rsidP="009A055C">
      <w:pPr>
        <w:pStyle w:val="Title"/>
        <w:rPr>
          <w:lang w:val="vi-VN"/>
        </w:rPr>
      </w:pPr>
      <w:bookmarkStart w:id="11" w:name="_Toc198899085"/>
      <w:r w:rsidRPr="00E31929">
        <w:rPr>
          <w:lang w:val="vi-VN"/>
        </w:rPr>
        <w:lastRenderedPageBreak/>
        <w:t>CHƯƠNG 2: ĐẶC TẢ YÊU CẦU BÀI TOÁN</w:t>
      </w:r>
      <w:bookmarkEnd w:id="11"/>
    </w:p>
    <w:p w14:paraId="63F26AFF" w14:textId="6DBC73E5" w:rsidR="009A055C" w:rsidRPr="00A8021C" w:rsidRDefault="009A055C" w:rsidP="00631711">
      <w:pPr>
        <w:pStyle w:val="Heading1"/>
        <w:numPr>
          <w:ilvl w:val="0"/>
          <w:numId w:val="3"/>
        </w:numPr>
        <w:rPr>
          <w:lang w:val="vi-VN"/>
        </w:rPr>
      </w:pPr>
      <w:bookmarkStart w:id="12" w:name="_Toc198899086"/>
      <w:r w:rsidRPr="00A8021C">
        <w:rPr>
          <w:lang w:val="vi-VN"/>
        </w:rPr>
        <w:t>Phân tích yêu cầu chức năng</w:t>
      </w:r>
      <w:bookmarkEnd w:id="12"/>
    </w:p>
    <w:p w14:paraId="18076E40" w14:textId="62FF45C0" w:rsidR="009A055C" w:rsidRPr="00684C12" w:rsidRDefault="009A055C" w:rsidP="009A6FBF">
      <w:pPr>
        <w:pStyle w:val="Heading2"/>
        <w:numPr>
          <w:ilvl w:val="1"/>
          <w:numId w:val="59"/>
        </w:numPr>
        <w:rPr>
          <w:lang w:val="vi-VN"/>
        </w:rPr>
      </w:pPr>
      <w:bookmarkStart w:id="13" w:name="_Toc198899087"/>
      <w:r w:rsidRPr="00684C12">
        <w:rPr>
          <w:lang w:val="vi-VN"/>
        </w:rPr>
        <w:t>Xác định các tác nhân hệ thống</w:t>
      </w:r>
      <w:bookmarkEnd w:id="13"/>
    </w:p>
    <w:p w14:paraId="539ED27D" w14:textId="671B37E2" w:rsidR="00B24427" w:rsidRPr="00633EF0" w:rsidRDefault="00B24427" w:rsidP="000B132B">
      <w:pPr>
        <w:pStyle w:val="ListParagraph"/>
        <w:jc w:val="both"/>
        <w:rPr>
          <w:lang w:val="vi-VN"/>
        </w:rPr>
      </w:pPr>
      <w:r w:rsidRPr="00633EF0">
        <w:rPr>
          <w:lang w:val="vi-VN"/>
        </w:rPr>
        <w:t>Hệ thống gồm các tác nhân chính: Khách, Người dùng, Người dạy. Người quản lý, Hệ thống ngoài ( Hệ thống thanh toán):</w:t>
      </w:r>
    </w:p>
    <w:p w14:paraId="4E621EDA" w14:textId="1779928E" w:rsidR="00B24427" w:rsidRPr="00633EF0" w:rsidRDefault="00B24427" w:rsidP="00631711">
      <w:pPr>
        <w:pStyle w:val="ListParagraph"/>
        <w:numPr>
          <w:ilvl w:val="0"/>
          <w:numId w:val="4"/>
        </w:numPr>
        <w:spacing w:before="100" w:beforeAutospacing="1" w:after="100" w:afterAutospacing="1" w:line="240" w:lineRule="auto"/>
        <w:jc w:val="both"/>
        <w:rPr>
          <w:rFonts w:eastAsia="Times New Roman" w:cs="Times New Roman"/>
          <w:kern w:val="0"/>
          <w:szCs w:val="28"/>
          <w:lang w:val="vi-VN"/>
          <w14:ligatures w14:val="none"/>
        </w:rPr>
      </w:pPr>
      <w:r w:rsidRPr="00633EF0">
        <w:rPr>
          <w:rFonts w:eastAsia="Times New Roman" w:cs="Times New Roman"/>
          <w:b/>
          <w:bCs/>
          <w:kern w:val="0"/>
          <w:szCs w:val="28"/>
          <w:lang w:val="vi-VN"/>
          <w14:ligatures w14:val="none"/>
        </w:rPr>
        <w:t>Khách</w:t>
      </w:r>
      <w:r w:rsidRPr="00633EF0">
        <w:rPr>
          <w:rFonts w:eastAsia="Times New Roman" w:cs="Times New Roman"/>
          <w:kern w:val="0"/>
          <w:szCs w:val="28"/>
          <w:lang w:val="vi-VN"/>
          <w14:ligatures w14:val="none"/>
        </w:rPr>
        <w:t>: Người chưa đăng ký tài khoản, có thể tìm kiếm và xem các khóa học công khai.</w:t>
      </w:r>
    </w:p>
    <w:p w14:paraId="25466CAF" w14:textId="78766FF6" w:rsidR="00B24427" w:rsidRPr="00633EF0" w:rsidRDefault="00B24427" w:rsidP="00631711">
      <w:pPr>
        <w:pStyle w:val="ListParagraph"/>
        <w:numPr>
          <w:ilvl w:val="0"/>
          <w:numId w:val="4"/>
        </w:numPr>
        <w:spacing w:before="100" w:beforeAutospacing="1" w:after="100" w:afterAutospacing="1" w:line="240" w:lineRule="auto"/>
        <w:jc w:val="both"/>
        <w:rPr>
          <w:rFonts w:eastAsia="Times New Roman" w:cs="Times New Roman"/>
          <w:kern w:val="0"/>
          <w:szCs w:val="28"/>
          <w:lang w:val="vi-VN"/>
          <w14:ligatures w14:val="none"/>
        </w:rPr>
      </w:pPr>
      <w:r w:rsidRPr="00633EF0">
        <w:rPr>
          <w:rFonts w:eastAsia="Times New Roman" w:cs="Times New Roman"/>
          <w:b/>
          <w:bCs/>
          <w:kern w:val="0"/>
          <w:szCs w:val="28"/>
          <w:lang w:val="vi-VN"/>
          <w14:ligatures w14:val="none"/>
        </w:rPr>
        <w:t>Người dùng (Học viên)</w:t>
      </w:r>
      <w:r w:rsidRPr="00633EF0">
        <w:rPr>
          <w:rFonts w:eastAsia="Times New Roman" w:cs="Times New Roman"/>
          <w:kern w:val="0"/>
          <w:szCs w:val="28"/>
          <w:lang w:val="vi-VN"/>
          <w14:ligatures w14:val="none"/>
        </w:rPr>
        <w:t>: Người đã đăng ký tài khoản và có thể đăng ký tham gia các khóa học.</w:t>
      </w:r>
    </w:p>
    <w:p w14:paraId="19C44719" w14:textId="38DB57CB" w:rsidR="00B24427" w:rsidRPr="00633EF0" w:rsidRDefault="00B24427" w:rsidP="00631711">
      <w:pPr>
        <w:pStyle w:val="ListParagraph"/>
        <w:numPr>
          <w:ilvl w:val="0"/>
          <w:numId w:val="4"/>
        </w:numPr>
        <w:spacing w:before="100" w:beforeAutospacing="1" w:after="100" w:afterAutospacing="1" w:line="240" w:lineRule="auto"/>
        <w:jc w:val="both"/>
        <w:rPr>
          <w:rFonts w:eastAsia="Times New Roman" w:cs="Times New Roman"/>
          <w:kern w:val="0"/>
          <w:szCs w:val="28"/>
          <w:lang w:val="vi-VN"/>
          <w14:ligatures w14:val="none"/>
        </w:rPr>
      </w:pPr>
      <w:r w:rsidRPr="00633EF0">
        <w:rPr>
          <w:rFonts w:eastAsia="Times New Roman" w:cs="Times New Roman"/>
          <w:b/>
          <w:bCs/>
          <w:kern w:val="0"/>
          <w:szCs w:val="28"/>
          <w:lang w:val="vi-VN"/>
          <w14:ligatures w14:val="none"/>
        </w:rPr>
        <w:t>Người dạy (Giảng viên)</w:t>
      </w:r>
      <w:r w:rsidRPr="00633EF0">
        <w:rPr>
          <w:rFonts w:eastAsia="Times New Roman" w:cs="Times New Roman"/>
          <w:kern w:val="0"/>
          <w:szCs w:val="28"/>
          <w:lang w:val="vi-VN"/>
          <w14:ligatures w14:val="none"/>
        </w:rPr>
        <w:t>: Người tạo và quản lý khóa học, tương tác với học viên.</w:t>
      </w:r>
    </w:p>
    <w:p w14:paraId="19E8558A" w14:textId="34CBB93D" w:rsidR="00B24427" w:rsidRPr="00633EF0" w:rsidRDefault="00B24427" w:rsidP="00631711">
      <w:pPr>
        <w:pStyle w:val="ListParagraph"/>
        <w:numPr>
          <w:ilvl w:val="0"/>
          <w:numId w:val="4"/>
        </w:numPr>
        <w:spacing w:before="100" w:beforeAutospacing="1" w:after="100" w:afterAutospacing="1" w:line="240" w:lineRule="auto"/>
        <w:jc w:val="both"/>
        <w:rPr>
          <w:rFonts w:eastAsia="Times New Roman" w:cs="Times New Roman"/>
          <w:kern w:val="0"/>
          <w:szCs w:val="28"/>
          <w:lang w:val="vi-VN"/>
          <w14:ligatures w14:val="none"/>
        </w:rPr>
      </w:pPr>
      <w:r w:rsidRPr="00633EF0">
        <w:rPr>
          <w:rFonts w:eastAsia="Times New Roman" w:cs="Times New Roman"/>
          <w:b/>
          <w:bCs/>
          <w:kern w:val="0"/>
          <w:szCs w:val="28"/>
          <w:lang w:val="vi-VN"/>
          <w14:ligatures w14:val="none"/>
        </w:rPr>
        <w:t>Người quản lý (Admin)</w:t>
      </w:r>
      <w:r w:rsidRPr="00633EF0">
        <w:rPr>
          <w:rFonts w:eastAsia="Times New Roman" w:cs="Times New Roman"/>
          <w:kern w:val="0"/>
          <w:szCs w:val="28"/>
          <w:lang w:val="vi-VN"/>
          <w14:ligatures w14:val="none"/>
        </w:rPr>
        <w:t>: Người quản lý toàn bộ hệ thống, bao gồm việc cấp quyền, quản lý người dùng và duy trì hệ thống.</w:t>
      </w:r>
    </w:p>
    <w:p w14:paraId="4540DA80" w14:textId="435A0194" w:rsidR="00B24427" w:rsidRPr="00633EF0" w:rsidRDefault="00B24427" w:rsidP="00631711">
      <w:pPr>
        <w:pStyle w:val="ListParagraph"/>
        <w:numPr>
          <w:ilvl w:val="0"/>
          <w:numId w:val="4"/>
        </w:numPr>
        <w:spacing w:before="100" w:beforeAutospacing="1" w:after="100" w:afterAutospacing="1" w:line="240" w:lineRule="auto"/>
        <w:jc w:val="both"/>
        <w:rPr>
          <w:rFonts w:eastAsia="Times New Roman" w:cs="Times New Roman"/>
          <w:kern w:val="0"/>
          <w:sz w:val="24"/>
          <w:lang w:val="vi-VN"/>
          <w14:ligatures w14:val="none"/>
        </w:rPr>
      </w:pPr>
      <w:r w:rsidRPr="00633EF0">
        <w:rPr>
          <w:rFonts w:eastAsia="Times New Roman" w:cs="Times New Roman"/>
          <w:b/>
          <w:bCs/>
          <w:kern w:val="0"/>
          <w:szCs w:val="28"/>
          <w:lang w:val="vi-VN"/>
          <w14:ligatures w14:val="none"/>
        </w:rPr>
        <w:t>Hệ thống ngoài (Hệ thống thanh toán)</w:t>
      </w:r>
      <w:r w:rsidRPr="00633EF0">
        <w:rPr>
          <w:rFonts w:eastAsia="Times New Roman" w:cs="Times New Roman"/>
          <w:kern w:val="0"/>
          <w:szCs w:val="28"/>
          <w:lang w:val="vi-VN"/>
          <w14:ligatures w14:val="none"/>
        </w:rPr>
        <w:t>: Tích hợp để xử lý các giao dịch thanh toán khóa học</w:t>
      </w:r>
      <w:r w:rsidRPr="00633EF0">
        <w:rPr>
          <w:rFonts w:eastAsia="Times New Roman" w:cs="Times New Roman"/>
          <w:kern w:val="0"/>
          <w:sz w:val="24"/>
          <w:lang w:val="vi-VN"/>
          <w14:ligatures w14:val="none"/>
        </w:rPr>
        <w:t>.</w:t>
      </w:r>
    </w:p>
    <w:p w14:paraId="36496207" w14:textId="54B118B9" w:rsidR="00B24427" w:rsidRPr="00633EF0" w:rsidRDefault="00B24427" w:rsidP="00B24427">
      <w:pPr>
        <w:pStyle w:val="Heading2"/>
        <w:rPr>
          <w:rFonts w:eastAsia="Times New Roman"/>
          <w:lang w:val="vi-VN"/>
        </w:rPr>
      </w:pPr>
      <w:bookmarkStart w:id="14" w:name="_Toc198899088"/>
      <w:r w:rsidRPr="00633EF0">
        <w:rPr>
          <w:rFonts w:eastAsia="Times New Roman"/>
          <w:lang w:val="vi-VN"/>
        </w:rPr>
        <w:t>Sơ đồ ca sử dụng tổng quan hệ thống</w:t>
      </w:r>
      <w:bookmarkEnd w:id="14"/>
    </w:p>
    <w:p w14:paraId="2F2C7FE0" w14:textId="2610179B" w:rsidR="00193495" w:rsidRDefault="00D166BD" w:rsidP="00001436">
      <w:pPr>
        <w:jc w:val="center"/>
      </w:pPr>
      <w:r w:rsidRPr="00D166BD">
        <w:rPr>
          <w:noProof/>
        </w:rPr>
        <w:drawing>
          <wp:inline distT="0" distB="0" distL="0" distR="0" wp14:anchorId="526653A6" wp14:editId="06214A46">
            <wp:extent cx="5943600" cy="3791585"/>
            <wp:effectExtent l="0" t="0" r="0" b="0"/>
            <wp:docPr id="250884619"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884619" name="Picture 1" descr="A diagram of a diagram&#10;&#10;AI-generated content may be incorrect."/>
                    <pic:cNvPicPr/>
                  </pic:nvPicPr>
                  <pic:blipFill>
                    <a:blip r:embed="rId18"/>
                    <a:stretch>
                      <a:fillRect/>
                    </a:stretch>
                  </pic:blipFill>
                  <pic:spPr>
                    <a:xfrm>
                      <a:off x="0" y="0"/>
                      <a:ext cx="5943600" cy="3791585"/>
                    </a:xfrm>
                    <a:prstGeom prst="rect">
                      <a:avLst/>
                    </a:prstGeom>
                  </pic:spPr>
                </pic:pic>
              </a:graphicData>
            </a:graphic>
          </wp:inline>
        </w:drawing>
      </w:r>
    </w:p>
    <w:p w14:paraId="7B69FD18" w14:textId="4E4D9C2F" w:rsidR="00193495" w:rsidRDefault="00193495" w:rsidP="00193495">
      <w:pPr>
        <w:pStyle w:val="Heading2"/>
      </w:pPr>
      <w:bookmarkStart w:id="15" w:name="_Toc198899089"/>
      <w:r>
        <w:lastRenderedPageBreak/>
        <w:t>Sơ đồ phân rã các ca sử dụng</w:t>
      </w:r>
      <w:bookmarkEnd w:id="15"/>
    </w:p>
    <w:p w14:paraId="140368A7" w14:textId="25A627A7" w:rsidR="00193495" w:rsidRDefault="00C51F24" w:rsidP="009A6FBF">
      <w:pPr>
        <w:pStyle w:val="Heading3"/>
        <w:numPr>
          <w:ilvl w:val="2"/>
          <w:numId w:val="58"/>
        </w:numPr>
      </w:pPr>
      <w:r>
        <w:t>Ca sử dụng Quản lý khóa học</w:t>
      </w:r>
    </w:p>
    <w:p w14:paraId="65CD80A9" w14:textId="72A86B39" w:rsidR="00C51F24" w:rsidRDefault="00FB010D" w:rsidP="00F83616">
      <w:pPr>
        <w:jc w:val="center"/>
      </w:pPr>
      <w:r w:rsidRPr="00FB010D">
        <w:rPr>
          <w:noProof/>
        </w:rPr>
        <w:drawing>
          <wp:inline distT="0" distB="0" distL="0" distR="0" wp14:anchorId="42266ACF" wp14:editId="1D310915">
            <wp:extent cx="4953000" cy="3460750"/>
            <wp:effectExtent l="0" t="0" r="0" b="6350"/>
            <wp:docPr id="1385739402"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739402" name="Picture 1" descr="A diagram of a diagram&#10;&#10;AI-generated content may be incorrect."/>
                    <pic:cNvPicPr/>
                  </pic:nvPicPr>
                  <pic:blipFill>
                    <a:blip r:embed="rId19"/>
                    <a:stretch>
                      <a:fillRect/>
                    </a:stretch>
                  </pic:blipFill>
                  <pic:spPr>
                    <a:xfrm>
                      <a:off x="0" y="0"/>
                      <a:ext cx="4959566" cy="3465338"/>
                    </a:xfrm>
                    <a:prstGeom prst="rect">
                      <a:avLst/>
                    </a:prstGeom>
                  </pic:spPr>
                </pic:pic>
              </a:graphicData>
            </a:graphic>
          </wp:inline>
        </w:drawing>
      </w:r>
    </w:p>
    <w:p w14:paraId="35E68330" w14:textId="2630E134" w:rsidR="00C51F24" w:rsidRPr="00B84B49" w:rsidRDefault="00C51F24" w:rsidP="00C51F24">
      <w:pPr>
        <w:pStyle w:val="Heading3"/>
        <w:rPr>
          <w:lang w:val="nb-NO"/>
        </w:rPr>
      </w:pPr>
      <w:r w:rsidRPr="00B84B49">
        <w:rPr>
          <w:lang w:val="nb-NO"/>
        </w:rPr>
        <w:t xml:space="preserve">Ca sử dụng Tham gia </w:t>
      </w:r>
      <w:r w:rsidR="00B84B49" w:rsidRPr="00B84B49">
        <w:rPr>
          <w:lang w:val="nb-NO"/>
        </w:rPr>
        <w:t>học t</w:t>
      </w:r>
      <w:r w:rsidR="00B84B49">
        <w:rPr>
          <w:lang w:val="nb-NO"/>
        </w:rPr>
        <w:t>ập</w:t>
      </w:r>
    </w:p>
    <w:p w14:paraId="6D52344F" w14:textId="02B9FB17" w:rsidR="00B84B49" w:rsidRPr="00B84B49" w:rsidRDefault="00F83616" w:rsidP="00F83616">
      <w:pPr>
        <w:jc w:val="center"/>
      </w:pPr>
      <w:r w:rsidRPr="00F83616">
        <w:rPr>
          <w:noProof/>
        </w:rPr>
        <w:drawing>
          <wp:inline distT="0" distB="0" distL="0" distR="0" wp14:anchorId="33E256C8" wp14:editId="150D3636">
            <wp:extent cx="5324030" cy="3579500"/>
            <wp:effectExtent l="0" t="0" r="0" b="1905"/>
            <wp:docPr id="1915571545"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571545" name="Picture 1" descr="A diagram of a diagram&#10;&#10;AI-generated content may be incorrect."/>
                    <pic:cNvPicPr/>
                  </pic:nvPicPr>
                  <pic:blipFill>
                    <a:blip r:embed="rId20"/>
                    <a:stretch>
                      <a:fillRect/>
                    </a:stretch>
                  </pic:blipFill>
                  <pic:spPr>
                    <a:xfrm>
                      <a:off x="0" y="0"/>
                      <a:ext cx="5325623" cy="3580571"/>
                    </a:xfrm>
                    <a:prstGeom prst="rect">
                      <a:avLst/>
                    </a:prstGeom>
                  </pic:spPr>
                </pic:pic>
              </a:graphicData>
            </a:graphic>
          </wp:inline>
        </w:drawing>
      </w:r>
    </w:p>
    <w:p w14:paraId="4AE3030B" w14:textId="4B60C7D7" w:rsidR="00C51F24" w:rsidRDefault="00C51F24" w:rsidP="00C51F24">
      <w:pPr>
        <w:pStyle w:val="Heading3"/>
      </w:pPr>
      <w:r w:rsidRPr="00C51F24">
        <w:lastRenderedPageBreak/>
        <w:t>Ca sử dụng Quản lý t</w:t>
      </w:r>
      <w:r>
        <w:t>ài khoản</w:t>
      </w:r>
    </w:p>
    <w:p w14:paraId="23B1A91E" w14:textId="03CF3792" w:rsidR="00B84B49" w:rsidRPr="00B84B49" w:rsidRDefault="00F83616" w:rsidP="00F83616">
      <w:pPr>
        <w:jc w:val="center"/>
      </w:pPr>
      <w:r w:rsidRPr="00F83616">
        <w:rPr>
          <w:noProof/>
        </w:rPr>
        <w:drawing>
          <wp:inline distT="0" distB="0" distL="0" distR="0" wp14:anchorId="3F93961C" wp14:editId="5BA2AA11">
            <wp:extent cx="5161660" cy="3697535"/>
            <wp:effectExtent l="0" t="0" r="1270" b="0"/>
            <wp:docPr id="1043350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350039" name=""/>
                    <pic:cNvPicPr/>
                  </pic:nvPicPr>
                  <pic:blipFill>
                    <a:blip r:embed="rId21"/>
                    <a:stretch>
                      <a:fillRect/>
                    </a:stretch>
                  </pic:blipFill>
                  <pic:spPr>
                    <a:xfrm>
                      <a:off x="0" y="0"/>
                      <a:ext cx="5165692" cy="3700423"/>
                    </a:xfrm>
                    <a:prstGeom prst="rect">
                      <a:avLst/>
                    </a:prstGeom>
                  </pic:spPr>
                </pic:pic>
              </a:graphicData>
            </a:graphic>
          </wp:inline>
        </w:drawing>
      </w:r>
    </w:p>
    <w:p w14:paraId="4664FCEE" w14:textId="5390E7C5" w:rsidR="00C51F24" w:rsidRDefault="0058012D" w:rsidP="0058012D">
      <w:pPr>
        <w:pStyle w:val="Heading3"/>
      </w:pPr>
      <w:r w:rsidRPr="0058012D">
        <w:t>Ca sử dụng Đăng ký làm giảng vi</w:t>
      </w:r>
      <w:r>
        <w:t>ên</w:t>
      </w:r>
    </w:p>
    <w:p w14:paraId="7F6C9E1E" w14:textId="74D9CA74" w:rsidR="00B84B49" w:rsidRDefault="00F74E5E" w:rsidP="00B84B49">
      <w:r w:rsidRPr="00F74E5E">
        <w:rPr>
          <w:noProof/>
        </w:rPr>
        <w:drawing>
          <wp:inline distT="0" distB="0" distL="0" distR="0" wp14:anchorId="6238A76B" wp14:editId="245A4FF5">
            <wp:extent cx="5943600" cy="2549525"/>
            <wp:effectExtent l="0" t="0" r="0" b="3175"/>
            <wp:docPr id="1236590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590543" name=""/>
                    <pic:cNvPicPr/>
                  </pic:nvPicPr>
                  <pic:blipFill>
                    <a:blip r:embed="rId22"/>
                    <a:stretch>
                      <a:fillRect/>
                    </a:stretch>
                  </pic:blipFill>
                  <pic:spPr>
                    <a:xfrm>
                      <a:off x="0" y="0"/>
                      <a:ext cx="5943600" cy="2549525"/>
                    </a:xfrm>
                    <a:prstGeom prst="rect">
                      <a:avLst/>
                    </a:prstGeom>
                  </pic:spPr>
                </pic:pic>
              </a:graphicData>
            </a:graphic>
          </wp:inline>
        </w:drawing>
      </w:r>
    </w:p>
    <w:p w14:paraId="0829A499" w14:textId="1F899CDD" w:rsidR="00FB010D" w:rsidRDefault="00FB010D" w:rsidP="00FB010D">
      <w:pPr>
        <w:pStyle w:val="Heading3"/>
      </w:pPr>
      <w:r w:rsidRPr="00FB010D">
        <w:t>Ca sử dụng Quản lý tà</w:t>
      </w:r>
      <w:r>
        <w:t>i liệu khóa học</w:t>
      </w:r>
    </w:p>
    <w:p w14:paraId="0A22EFF3" w14:textId="5C3AE2FF" w:rsidR="00FB010D" w:rsidRPr="00FB010D" w:rsidRDefault="00FB010D" w:rsidP="00FB010D">
      <w:r w:rsidRPr="00FB010D">
        <w:rPr>
          <w:noProof/>
        </w:rPr>
        <w:lastRenderedPageBreak/>
        <w:drawing>
          <wp:inline distT="0" distB="0" distL="0" distR="0" wp14:anchorId="5A2339FC" wp14:editId="5AF46DDF">
            <wp:extent cx="5943600" cy="4187825"/>
            <wp:effectExtent l="0" t="0" r="0" b="3175"/>
            <wp:docPr id="686641384"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641384" name="Picture 1" descr="A diagram of a diagram&#10;&#10;AI-generated content may be incorrect."/>
                    <pic:cNvPicPr/>
                  </pic:nvPicPr>
                  <pic:blipFill>
                    <a:blip r:embed="rId23"/>
                    <a:stretch>
                      <a:fillRect/>
                    </a:stretch>
                  </pic:blipFill>
                  <pic:spPr>
                    <a:xfrm>
                      <a:off x="0" y="0"/>
                      <a:ext cx="5943600" cy="4187825"/>
                    </a:xfrm>
                    <a:prstGeom prst="rect">
                      <a:avLst/>
                    </a:prstGeom>
                  </pic:spPr>
                </pic:pic>
              </a:graphicData>
            </a:graphic>
          </wp:inline>
        </w:drawing>
      </w:r>
    </w:p>
    <w:p w14:paraId="7AEFC619" w14:textId="1051C215" w:rsidR="00F83616" w:rsidRDefault="00F83616" w:rsidP="00F83616">
      <w:pPr>
        <w:pStyle w:val="Heading2"/>
      </w:pPr>
      <w:bookmarkStart w:id="16" w:name="_Toc198899090"/>
      <w:r w:rsidRPr="00F83616">
        <w:t>Đặc tả các ca sử d</w:t>
      </w:r>
      <w:r>
        <w:t>ụng</w:t>
      </w:r>
      <w:bookmarkEnd w:id="16"/>
    </w:p>
    <w:p w14:paraId="54AB17EE" w14:textId="04E6C23C" w:rsidR="009E0447" w:rsidRPr="009E0447" w:rsidRDefault="009E0447" w:rsidP="009A6FBF">
      <w:pPr>
        <w:pStyle w:val="Heading3"/>
        <w:numPr>
          <w:ilvl w:val="2"/>
          <w:numId w:val="57"/>
        </w:numPr>
      </w:pPr>
      <w:r w:rsidRPr="009E0447">
        <w:t>UC001- Đăng ký/Đăng nhập</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95"/>
        <w:gridCol w:w="2240"/>
        <w:gridCol w:w="2077"/>
        <w:gridCol w:w="2376"/>
      </w:tblGrid>
      <w:tr w:rsidR="009E0447" w:rsidRPr="009E0447" w14:paraId="0C0A2E9D" w14:textId="77777777" w:rsidTr="009E0447">
        <w:tc>
          <w:tcPr>
            <w:tcW w:w="2595" w:type="dxa"/>
            <w:tcBorders>
              <w:top w:val="single" w:sz="4" w:space="0" w:color="auto"/>
              <w:left w:val="single" w:sz="4" w:space="0" w:color="auto"/>
              <w:bottom w:val="single" w:sz="4" w:space="0" w:color="auto"/>
              <w:right w:val="single" w:sz="4" w:space="0" w:color="auto"/>
            </w:tcBorders>
            <w:hideMark/>
          </w:tcPr>
          <w:p w14:paraId="42C1ECB6" w14:textId="77777777" w:rsidR="009E0447" w:rsidRPr="009E0447" w:rsidRDefault="009E0447" w:rsidP="009E0447">
            <w:pPr>
              <w:rPr>
                <w:lang w:val="vi-VN"/>
              </w:rPr>
            </w:pPr>
            <w:r w:rsidRPr="009E0447">
              <w:rPr>
                <w:lang w:val="vi-VN"/>
              </w:rPr>
              <w:t>Mã use case</w:t>
            </w:r>
          </w:p>
        </w:tc>
        <w:tc>
          <w:tcPr>
            <w:tcW w:w="2240" w:type="dxa"/>
            <w:tcBorders>
              <w:top w:val="single" w:sz="4" w:space="0" w:color="auto"/>
              <w:left w:val="single" w:sz="4" w:space="0" w:color="auto"/>
              <w:bottom w:val="single" w:sz="4" w:space="0" w:color="auto"/>
              <w:right w:val="single" w:sz="4" w:space="0" w:color="auto"/>
            </w:tcBorders>
            <w:hideMark/>
          </w:tcPr>
          <w:p w14:paraId="24A2E77F" w14:textId="77777777" w:rsidR="009E0447" w:rsidRPr="009E0447" w:rsidRDefault="009E0447" w:rsidP="009E0447">
            <w:pPr>
              <w:rPr>
                <w:lang w:val="vi-VN"/>
              </w:rPr>
            </w:pPr>
            <w:r w:rsidRPr="009E0447">
              <w:rPr>
                <w:lang w:val="vi-VN"/>
              </w:rPr>
              <w:t>UC0</w:t>
            </w:r>
            <w:r w:rsidRPr="009E0447">
              <w:t>0</w:t>
            </w:r>
            <w:r w:rsidRPr="009E0447">
              <w:rPr>
                <w:lang w:val="vi-VN"/>
              </w:rPr>
              <w:t>1</w:t>
            </w:r>
          </w:p>
        </w:tc>
        <w:tc>
          <w:tcPr>
            <w:tcW w:w="2077" w:type="dxa"/>
            <w:tcBorders>
              <w:top w:val="single" w:sz="4" w:space="0" w:color="auto"/>
              <w:left w:val="single" w:sz="4" w:space="0" w:color="auto"/>
              <w:bottom w:val="single" w:sz="4" w:space="0" w:color="auto"/>
              <w:right w:val="single" w:sz="4" w:space="0" w:color="auto"/>
            </w:tcBorders>
            <w:hideMark/>
          </w:tcPr>
          <w:p w14:paraId="1897C3C3" w14:textId="77777777" w:rsidR="009E0447" w:rsidRPr="009E0447" w:rsidRDefault="009E0447" w:rsidP="009E0447">
            <w:pPr>
              <w:rPr>
                <w:lang w:val="vi-VN"/>
              </w:rPr>
            </w:pPr>
            <w:r w:rsidRPr="009E0447">
              <w:rPr>
                <w:lang w:val="vi-VN"/>
              </w:rPr>
              <w:t>Tên use case</w:t>
            </w:r>
          </w:p>
        </w:tc>
        <w:tc>
          <w:tcPr>
            <w:tcW w:w="2376" w:type="dxa"/>
            <w:tcBorders>
              <w:top w:val="single" w:sz="4" w:space="0" w:color="auto"/>
              <w:left w:val="single" w:sz="4" w:space="0" w:color="auto"/>
              <w:bottom w:val="single" w:sz="4" w:space="0" w:color="auto"/>
              <w:right w:val="single" w:sz="4" w:space="0" w:color="auto"/>
            </w:tcBorders>
            <w:hideMark/>
          </w:tcPr>
          <w:p w14:paraId="113DD467" w14:textId="77777777" w:rsidR="009E0447" w:rsidRPr="009E0447" w:rsidRDefault="009E0447" w:rsidP="009E0447">
            <w:r w:rsidRPr="009E0447">
              <w:t>Đăng ký/ Đăng nhập</w:t>
            </w:r>
          </w:p>
        </w:tc>
      </w:tr>
      <w:tr w:rsidR="009E0447" w:rsidRPr="009E0447" w14:paraId="1F362AF6" w14:textId="77777777" w:rsidTr="009E0447">
        <w:tc>
          <w:tcPr>
            <w:tcW w:w="2595" w:type="dxa"/>
            <w:tcBorders>
              <w:top w:val="single" w:sz="4" w:space="0" w:color="auto"/>
              <w:left w:val="single" w:sz="4" w:space="0" w:color="auto"/>
              <w:bottom w:val="single" w:sz="4" w:space="0" w:color="auto"/>
              <w:right w:val="single" w:sz="4" w:space="0" w:color="auto"/>
            </w:tcBorders>
            <w:hideMark/>
          </w:tcPr>
          <w:p w14:paraId="7DAB038A" w14:textId="77777777" w:rsidR="009E0447" w:rsidRPr="009E0447" w:rsidRDefault="009E0447" w:rsidP="009E0447">
            <w:pPr>
              <w:rPr>
                <w:lang w:val="vi-VN"/>
              </w:rPr>
            </w:pPr>
            <w:r w:rsidRPr="009E0447">
              <w:rPr>
                <w:lang w:val="vi-VN"/>
              </w:rPr>
              <w:t>Tác nhân</w:t>
            </w:r>
          </w:p>
        </w:tc>
        <w:tc>
          <w:tcPr>
            <w:tcW w:w="6693" w:type="dxa"/>
            <w:gridSpan w:val="3"/>
            <w:tcBorders>
              <w:top w:val="single" w:sz="4" w:space="0" w:color="auto"/>
              <w:left w:val="single" w:sz="4" w:space="0" w:color="auto"/>
              <w:bottom w:val="single" w:sz="4" w:space="0" w:color="auto"/>
              <w:right w:val="single" w:sz="4" w:space="0" w:color="auto"/>
            </w:tcBorders>
            <w:hideMark/>
          </w:tcPr>
          <w:p w14:paraId="24B3C26A" w14:textId="77777777" w:rsidR="009E0447" w:rsidRPr="009E0447" w:rsidRDefault="009E0447" w:rsidP="009E0447">
            <w:r w:rsidRPr="009E0447">
              <w:t>Khách</w:t>
            </w:r>
          </w:p>
        </w:tc>
      </w:tr>
      <w:tr w:rsidR="009E0447" w:rsidRPr="009E0447" w14:paraId="4EBD3498" w14:textId="77777777" w:rsidTr="009E0447">
        <w:tc>
          <w:tcPr>
            <w:tcW w:w="2595" w:type="dxa"/>
            <w:tcBorders>
              <w:top w:val="single" w:sz="4" w:space="0" w:color="auto"/>
              <w:left w:val="single" w:sz="4" w:space="0" w:color="auto"/>
              <w:bottom w:val="single" w:sz="4" w:space="0" w:color="auto"/>
              <w:right w:val="single" w:sz="4" w:space="0" w:color="auto"/>
            </w:tcBorders>
            <w:hideMark/>
          </w:tcPr>
          <w:p w14:paraId="7C1AD9A8" w14:textId="77777777" w:rsidR="009E0447" w:rsidRPr="009E0447" w:rsidRDefault="009E0447" w:rsidP="009E0447">
            <w:r w:rsidRPr="009E0447">
              <w:t>Mục đích sử dụng</w:t>
            </w:r>
          </w:p>
        </w:tc>
        <w:tc>
          <w:tcPr>
            <w:tcW w:w="6693" w:type="dxa"/>
            <w:gridSpan w:val="3"/>
            <w:tcBorders>
              <w:top w:val="single" w:sz="4" w:space="0" w:color="auto"/>
              <w:left w:val="single" w:sz="4" w:space="0" w:color="auto"/>
              <w:bottom w:val="single" w:sz="4" w:space="0" w:color="auto"/>
              <w:right w:val="single" w:sz="4" w:space="0" w:color="auto"/>
            </w:tcBorders>
            <w:hideMark/>
          </w:tcPr>
          <w:p w14:paraId="2D1D0E60" w14:textId="77777777" w:rsidR="009E0447" w:rsidRPr="009E0447" w:rsidRDefault="009E0447" w:rsidP="009E0447">
            <w:r w:rsidRPr="009E0447">
              <w:t>Khách đăng ký/ đăng nhập hệ thống</w:t>
            </w:r>
          </w:p>
        </w:tc>
      </w:tr>
      <w:tr w:rsidR="009E0447" w:rsidRPr="009E0447" w14:paraId="5B7DDFA9" w14:textId="77777777" w:rsidTr="009E0447">
        <w:tc>
          <w:tcPr>
            <w:tcW w:w="2595" w:type="dxa"/>
            <w:tcBorders>
              <w:top w:val="single" w:sz="4" w:space="0" w:color="auto"/>
              <w:left w:val="single" w:sz="4" w:space="0" w:color="auto"/>
              <w:bottom w:val="single" w:sz="4" w:space="0" w:color="auto"/>
              <w:right w:val="single" w:sz="4" w:space="0" w:color="auto"/>
            </w:tcBorders>
            <w:hideMark/>
          </w:tcPr>
          <w:p w14:paraId="4B977C24" w14:textId="77777777" w:rsidR="009E0447" w:rsidRPr="009E0447" w:rsidRDefault="009E0447" w:rsidP="009E0447">
            <w:r w:rsidRPr="009E0447">
              <w:t>Sự kiện kích hoạt</w:t>
            </w:r>
          </w:p>
        </w:tc>
        <w:tc>
          <w:tcPr>
            <w:tcW w:w="6693" w:type="dxa"/>
            <w:gridSpan w:val="3"/>
            <w:tcBorders>
              <w:top w:val="single" w:sz="4" w:space="0" w:color="auto"/>
              <w:left w:val="single" w:sz="4" w:space="0" w:color="auto"/>
              <w:bottom w:val="single" w:sz="4" w:space="0" w:color="auto"/>
              <w:right w:val="single" w:sz="4" w:space="0" w:color="auto"/>
            </w:tcBorders>
            <w:hideMark/>
          </w:tcPr>
          <w:p w14:paraId="0D825184" w14:textId="77777777" w:rsidR="009E0447" w:rsidRPr="009E0447" w:rsidRDefault="009E0447" w:rsidP="009E0447">
            <w:r w:rsidRPr="009E0447">
              <w:t>Khách chọn chức năng đăng ký/ đăng nhập hệ thống</w:t>
            </w:r>
          </w:p>
        </w:tc>
      </w:tr>
      <w:tr w:rsidR="009E0447" w:rsidRPr="009E0447" w14:paraId="36020E07" w14:textId="77777777" w:rsidTr="009E0447">
        <w:tc>
          <w:tcPr>
            <w:tcW w:w="2595" w:type="dxa"/>
            <w:tcBorders>
              <w:top w:val="single" w:sz="4" w:space="0" w:color="auto"/>
              <w:left w:val="single" w:sz="4" w:space="0" w:color="auto"/>
              <w:bottom w:val="single" w:sz="4" w:space="0" w:color="auto"/>
              <w:right w:val="single" w:sz="4" w:space="0" w:color="auto"/>
            </w:tcBorders>
            <w:hideMark/>
          </w:tcPr>
          <w:p w14:paraId="06FA44C5" w14:textId="77777777" w:rsidR="009E0447" w:rsidRPr="009E0447" w:rsidRDefault="009E0447" w:rsidP="009E0447">
            <w:pPr>
              <w:rPr>
                <w:lang w:val="vi-VN"/>
              </w:rPr>
            </w:pPr>
            <w:r w:rsidRPr="009E0447">
              <w:t>Điều kiện tiên quyết</w:t>
            </w:r>
          </w:p>
        </w:tc>
        <w:tc>
          <w:tcPr>
            <w:tcW w:w="6693" w:type="dxa"/>
            <w:gridSpan w:val="3"/>
            <w:tcBorders>
              <w:top w:val="single" w:sz="4" w:space="0" w:color="auto"/>
              <w:left w:val="single" w:sz="4" w:space="0" w:color="auto"/>
              <w:bottom w:val="single" w:sz="4" w:space="0" w:color="auto"/>
              <w:right w:val="single" w:sz="4" w:space="0" w:color="auto"/>
            </w:tcBorders>
            <w:hideMark/>
          </w:tcPr>
          <w:p w14:paraId="4A2CDC08" w14:textId="77777777" w:rsidR="009E0447" w:rsidRPr="009E0447" w:rsidRDefault="009E0447" w:rsidP="009E0447">
            <w:pPr>
              <w:rPr>
                <w:lang w:val="vi-VN"/>
              </w:rPr>
            </w:pPr>
            <w:r w:rsidRPr="009E0447">
              <w:rPr>
                <w:lang w:val="vi-VN"/>
              </w:rPr>
              <w:t>Không</w:t>
            </w:r>
          </w:p>
        </w:tc>
      </w:tr>
      <w:tr w:rsidR="009E0447" w:rsidRPr="00560456" w14:paraId="471208F4" w14:textId="77777777" w:rsidTr="009E0447">
        <w:tc>
          <w:tcPr>
            <w:tcW w:w="2595" w:type="dxa"/>
            <w:tcBorders>
              <w:top w:val="single" w:sz="4" w:space="0" w:color="auto"/>
              <w:left w:val="single" w:sz="4" w:space="0" w:color="auto"/>
              <w:bottom w:val="single" w:sz="4" w:space="0" w:color="auto"/>
              <w:right w:val="single" w:sz="4" w:space="0" w:color="auto"/>
            </w:tcBorders>
            <w:hideMark/>
          </w:tcPr>
          <w:p w14:paraId="07E0E455" w14:textId="77777777" w:rsidR="009E0447" w:rsidRPr="009E0447" w:rsidRDefault="009E0447" w:rsidP="009E0447">
            <w:pPr>
              <w:rPr>
                <w:lang w:val="vi-VN"/>
              </w:rPr>
            </w:pPr>
            <w:r w:rsidRPr="009E0447">
              <w:rPr>
                <w:lang w:val="vi-VN"/>
              </w:rPr>
              <w:t>Luồng sự kiện chính</w:t>
            </w:r>
            <w:r w:rsidRPr="009E0447">
              <w:rPr>
                <w:lang w:val="vi-VN"/>
              </w:rPr>
              <w:br/>
              <w:t>(Thành công)</w:t>
            </w:r>
          </w:p>
        </w:tc>
        <w:tc>
          <w:tcPr>
            <w:tcW w:w="6693" w:type="dxa"/>
            <w:gridSpan w:val="3"/>
            <w:tcBorders>
              <w:top w:val="single" w:sz="4" w:space="0" w:color="auto"/>
              <w:left w:val="single" w:sz="4" w:space="0" w:color="auto"/>
              <w:bottom w:val="single" w:sz="4" w:space="0" w:color="auto"/>
              <w:right w:val="single" w:sz="4" w:space="0" w:color="auto"/>
            </w:tcBorders>
            <w:hideMark/>
          </w:tcPr>
          <w:p w14:paraId="59A456C9" w14:textId="77777777" w:rsidR="009E0447" w:rsidRPr="009E0447" w:rsidRDefault="009E0447" w:rsidP="00631711">
            <w:pPr>
              <w:numPr>
                <w:ilvl w:val="0"/>
                <w:numId w:val="5"/>
              </w:numPr>
              <w:rPr>
                <w:lang w:val="vi-VN"/>
              </w:rPr>
            </w:pPr>
            <w:r w:rsidRPr="009E0447">
              <w:rPr>
                <w:lang w:val="vi-VN"/>
              </w:rPr>
              <w:t>Khách chọn chức năng đăng ký/ đăng nhập</w:t>
            </w:r>
          </w:p>
          <w:p w14:paraId="10A248EB" w14:textId="77777777" w:rsidR="009E0447" w:rsidRPr="009E0447" w:rsidRDefault="009E0447" w:rsidP="00631711">
            <w:pPr>
              <w:numPr>
                <w:ilvl w:val="0"/>
                <w:numId w:val="5"/>
              </w:numPr>
              <w:rPr>
                <w:lang w:val="vi-VN"/>
              </w:rPr>
            </w:pPr>
            <w:r w:rsidRPr="009E0447">
              <w:rPr>
                <w:lang w:val="vi-VN"/>
              </w:rPr>
              <w:t>Hệ thống hiển thị giao diện đăng ký/ đăng nhập</w:t>
            </w:r>
          </w:p>
          <w:p w14:paraId="3CD4286D" w14:textId="77777777" w:rsidR="009E0447" w:rsidRPr="009E0447" w:rsidRDefault="009E0447" w:rsidP="00631711">
            <w:pPr>
              <w:numPr>
                <w:ilvl w:val="0"/>
                <w:numId w:val="5"/>
              </w:numPr>
              <w:rPr>
                <w:lang w:val="vi-VN"/>
              </w:rPr>
            </w:pPr>
            <w:r w:rsidRPr="009E0447">
              <w:rPr>
                <w:lang w:val="vi-VN"/>
              </w:rPr>
              <w:t>Khách nhập các trường thông tin bắt buộc</w:t>
            </w:r>
          </w:p>
          <w:p w14:paraId="321FBB42" w14:textId="77777777" w:rsidR="009E0447" w:rsidRPr="009E0447" w:rsidRDefault="009E0447" w:rsidP="00631711">
            <w:pPr>
              <w:numPr>
                <w:ilvl w:val="0"/>
                <w:numId w:val="5"/>
              </w:numPr>
              <w:rPr>
                <w:lang w:val="vi-VN"/>
              </w:rPr>
            </w:pPr>
            <w:r w:rsidRPr="009E0447">
              <w:rPr>
                <w:lang w:val="vi-VN"/>
              </w:rPr>
              <w:lastRenderedPageBreak/>
              <w:t>Khách yêu cầu đăng ký/ đăng nhập</w:t>
            </w:r>
          </w:p>
          <w:p w14:paraId="065FAEC4" w14:textId="77777777" w:rsidR="009E0447" w:rsidRPr="009E0447" w:rsidRDefault="009E0447" w:rsidP="00631711">
            <w:pPr>
              <w:numPr>
                <w:ilvl w:val="0"/>
                <w:numId w:val="5"/>
              </w:numPr>
              <w:rPr>
                <w:lang w:val="vi-VN"/>
              </w:rPr>
            </w:pPr>
            <w:r w:rsidRPr="009E0447">
              <w:rPr>
                <w:lang w:val="vi-VN"/>
              </w:rPr>
              <w:t>Hệ thống kiểm tra các trường bắt buộc nhập hay chưa</w:t>
            </w:r>
          </w:p>
          <w:p w14:paraId="1FC05C3D" w14:textId="77777777" w:rsidR="009E0447" w:rsidRPr="009E0447" w:rsidRDefault="009E0447" w:rsidP="00631711">
            <w:pPr>
              <w:numPr>
                <w:ilvl w:val="0"/>
                <w:numId w:val="5"/>
              </w:numPr>
              <w:rPr>
                <w:lang w:val="vi-VN"/>
              </w:rPr>
            </w:pPr>
            <w:r w:rsidRPr="009E0447">
              <w:rPr>
                <w:lang w:val="vi-VN"/>
              </w:rPr>
              <w:t>Hệ thống kiểm tra tài khoản hợp lệ hay không</w:t>
            </w:r>
          </w:p>
          <w:p w14:paraId="319F4B21" w14:textId="77777777" w:rsidR="009E0447" w:rsidRPr="009E0447" w:rsidRDefault="009E0447" w:rsidP="00631711">
            <w:pPr>
              <w:numPr>
                <w:ilvl w:val="0"/>
                <w:numId w:val="5"/>
              </w:numPr>
              <w:rPr>
                <w:lang w:val="vi-VN"/>
              </w:rPr>
            </w:pPr>
            <w:r w:rsidRPr="009E0447">
              <w:rPr>
                <w:lang w:val="vi-VN"/>
              </w:rPr>
              <w:t>Hệ thống thông báo đăng ký/ đăng nhập thành công và chuyển giao diện tiếp theo</w:t>
            </w:r>
          </w:p>
        </w:tc>
      </w:tr>
      <w:tr w:rsidR="009E0447" w:rsidRPr="00560456" w14:paraId="071F229D" w14:textId="77777777" w:rsidTr="009E0447">
        <w:tc>
          <w:tcPr>
            <w:tcW w:w="2595" w:type="dxa"/>
            <w:tcBorders>
              <w:top w:val="single" w:sz="4" w:space="0" w:color="auto"/>
              <w:left w:val="single" w:sz="4" w:space="0" w:color="auto"/>
              <w:bottom w:val="single" w:sz="4" w:space="0" w:color="auto"/>
              <w:right w:val="single" w:sz="4" w:space="0" w:color="auto"/>
            </w:tcBorders>
            <w:hideMark/>
          </w:tcPr>
          <w:p w14:paraId="19EE5BEC" w14:textId="77777777" w:rsidR="009E0447" w:rsidRPr="009E0447" w:rsidRDefault="009E0447" w:rsidP="009E0447">
            <w:pPr>
              <w:rPr>
                <w:lang w:val="vi-VN"/>
              </w:rPr>
            </w:pPr>
            <w:r w:rsidRPr="009E0447">
              <w:rPr>
                <w:lang w:val="vi-VN"/>
              </w:rPr>
              <w:lastRenderedPageBreak/>
              <w:t>Luồng sự kiện thay thế</w:t>
            </w:r>
          </w:p>
        </w:tc>
        <w:tc>
          <w:tcPr>
            <w:tcW w:w="6693" w:type="dxa"/>
            <w:gridSpan w:val="3"/>
            <w:tcBorders>
              <w:top w:val="single" w:sz="4" w:space="0" w:color="auto"/>
              <w:left w:val="single" w:sz="4" w:space="0" w:color="auto"/>
              <w:bottom w:val="single" w:sz="4" w:space="0" w:color="auto"/>
              <w:right w:val="single" w:sz="4" w:space="0" w:color="auto"/>
            </w:tcBorders>
            <w:hideMark/>
          </w:tcPr>
          <w:p w14:paraId="68493A0F" w14:textId="77777777" w:rsidR="009E0447" w:rsidRPr="009E0447" w:rsidRDefault="009E0447" w:rsidP="009E0447">
            <w:pPr>
              <w:rPr>
                <w:lang w:val="vi-VN"/>
              </w:rPr>
            </w:pPr>
            <w:r w:rsidRPr="009E0447">
              <w:rPr>
                <w:lang w:val="vi-VN"/>
              </w:rPr>
              <w:t>5a. Hệ thống thông báo lỗi: Cần nhập các trường bắt buộc</w:t>
            </w:r>
          </w:p>
          <w:p w14:paraId="5C453CAC" w14:textId="77777777" w:rsidR="009E0447" w:rsidRPr="009E0447" w:rsidRDefault="009E0447" w:rsidP="009E0447">
            <w:pPr>
              <w:rPr>
                <w:lang w:val="vi-VN"/>
              </w:rPr>
            </w:pPr>
            <w:r w:rsidRPr="009E0447">
              <w:rPr>
                <w:lang w:val="vi-VN"/>
              </w:rPr>
              <w:t>6a. Hệ thống thông báo lỗi: Tài khoản không hợp lệ</w:t>
            </w:r>
          </w:p>
          <w:p w14:paraId="6735698D" w14:textId="77777777" w:rsidR="009E0447" w:rsidRPr="009E0447" w:rsidRDefault="009E0447" w:rsidP="009E0447">
            <w:pPr>
              <w:rPr>
                <w:lang w:val="vi-VN"/>
              </w:rPr>
            </w:pPr>
            <w:r w:rsidRPr="009E0447">
              <w:rPr>
                <w:lang w:val="vi-VN"/>
              </w:rPr>
              <w:t>7a. Hệ thống thông báo lỗi: Đăng nhập không thành công</w:t>
            </w:r>
          </w:p>
        </w:tc>
      </w:tr>
      <w:tr w:rsidR="009E0447" w:rsidRPr="00560456" w14:paraId="682802CE" w14:textId="77777777" w:rsidTr="009E0447">
        <w:tc>
          <w:tcPr>
            <w:tcW w:w="2595" w:type="dxa"/>
            <w:tcBorders>
              <w:top w:val="single" w:sz="4" w:space="0" w:color="auto"/>
              <w:left w:val="single" w:sz="4" w:space="0" w:color="auto"/>
              <w:bottom w:val="single" w:sz="4" w:space="0" w:color="auto"/>
              <w:right w:val="single" w:sz="4" w:space="0" w:color="auto"/>
            </w:tcBorders>
            <w:hideMark/>
          </w:tcPr>
          <w:p w14:paraId="507F9316" w14:textId="77777777" w:rsidR="009E0447" w:rsidRPr="009E0447" w:rsidRDefault="009E0447" w:rsidP="009E0447">
            <w:pPr>
              <w:rPr>
                <w:lang w:val="vi-VN"/>
              </w:rPr>
            </w:pPr>
            <w:r w:rsidRPr="009E0447">
              <w:rPr>
                <w:lang w:val="vi-VN"/>
              </w:rPr>
              <w:t>Hậu điều kiện</w:t>
            </w:r>
          </w:p>
        </w:tc>
        <w:tc>
          <w:tcPr>
            <w:tcW w:w="6693" w:type="dxa"/>
            <w:gridSpan w:val="3"/>
            <w:tcBorders>
              <w:top w:val="single" w:sz="4" w:space="0" w:color="auto"/>
              <w:left w:val="single" w:sz="4" w:space="0" w:color="auto"/>
              <w:bottom w:val="single" w:sz="4" w:space="0" w:color="auto"/>
              <w:right w:val="single" w:sz="4" w:space="0" w:color="auto"/>
            </w:tcBorders>
            <w:hideMark/>
          </w:tcPr>
          <w:p w14:paraId="493A99B8" w14:textId="77777777" w:rsidR="009E0447" w:rsidRPr="009E0447" w:rsidRDefault="009E0447" w:rsidP="009E0447">
            <w:pPr>
              <w:rPr>
                <w:lang w:val="vi-VN"/>
              </w:rPr>
            </w:pPr>
            <w:r w:rsidRPr="009E0447">
              <w:rPr>
                <w:lang w:val="vi-VN"/>
              </w:rPr>
              <w:t>Hệ thống thông báo đăng ký/ đăng nhập thành công và chuyển giao diện tiếp theo</w:t>
            </w:r>
          </w:p>
        </w:tc>
      </w:tr>
    </w:tbl>
    <w:p w14:paraId="76D028A2" w14:textId="2512D99D" w:rsidR="009E0447" w:rsidRPr="009E0447" w:rsidRDefault="009E0447" w:rsidP="009E0447">
      <w:pPr>
        <w:pStyle w:val="Heading3"/>
        <w:rPr>
          <w:lang w:val="vi-VN"/>
        </w:rPr>
      </w:pPr>
      <w:r w:rsidRPr="009E0447">
        <w:rPr>
          <w:lang w:val="vi-VN"/>
        </w:rPr>
        <w:t>UC002 – Chỉnh sửa thông tin tài khoản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95"/>
        <w:gridCol w:w="2240"/>
        <w:gridCol w:w="2077"/>
        <w:gridCol w:w="2376"/>
      </w:tblGrid>
      <w:tr w:rsidR="009E0447" w:rsidRPr="00560456" w14:paraId="4A8BF845" w14:textId="77777777" w:rsidTr="009E0447">
        <w:tc>
          <w:tcPr>
            <w:tcW w:w="2595" w:type="dxa"/>
            <w:tcBorders>
              <w:top w:val="single" w:sz="4" w:space="0" w:color="auto"/>
              <w:left w:val="single" w:sz="4" w:space="0" w:color="auto"/>
              <w:bottom w:val="single" w:sz="4" w:space="0" w:color="auto"/>
              <w:right w:val="single" w:sz="4" w:space="0" w:color="auto"/>
            </w:tcBorders>
            <w:hideMark/>
          </w:tcPr>
          <w:p w14:paraId="2AB3C132" w14:textId="77777777" w:rsidR="009E0447" w:rsidRDefault="009E0447">
            <w:pPr>
              <w:spacing w:line="256" w:lineRule="auto"/>
              <w:jc w:val="both"/>
              <w:rPr>
                <w:rFonts w:eastAsia="Calibri" w:cs="Times New Roman"/>
                <w:noProof/>
                <w:szCs w:val="26"/>
                <w:lang w:val="vi-VN"/>
              </w:rPr>
            </w:pPr>
            <w:r>
              <w:rPr>
                <w:rFonts w:cs="Times New Roman"/>
                <w:noProof/>
                <w:szCs w:val="26"/>
                <w:lang w:val="vi-VN"/>
              </w:rPr>
              <w:t>Mã use case</w:t>
            </w:r>
          </w:p>
        </w:tc>
        <w:tc>
          <w:tcPr>
            <w:tcW w:w="2240" w:type="dxa"/>
            <w:tcBorders>
              <w:top w:val="single" w:sz="4" w:space="0" w:color="auto"/>
              <w:left w:val="single" w:sz="4" w:space="0" w:color="auto"/>
              <w:bottom w:val="single" w:sz="4" w:space="0" w:color="auto"/>
              <w:right w:val="single" w:sz="4" w:space="0" w:color="auto"/>
            </w:tcBorders>
            <w:hideMark/>
          </w:tcPr>
          <w:p w14:paraId="4D0755D5" w14:textId="6FDFFD97" w:rsidR="009E0447" w:rsidRPr="009E0447" w:rsidRDefault="009E0447">
            <w:pPr>
              <w:spacing w:line="256" w:lineRule="auto"/>
              <w:jc w:val="both"/>
              <w:rPr>
                <w:rFonts w:cs="Times New Roman"/>
                <w:noProof/>
                <w:szCs w:val="26"/>
              </w:rPr>
            </w:pPr>
            <w:r>
              <w:rPr>
                <w:rFonts w:cs="Times New Roman"/>
                <w:noProof/>
                <w:szCs w:val="26"/>
                <w:lang w:val="vi-VN"/>
              </w:rPr>
              <w:t>UC0</w:t>
            </w:r>
            <w:r>
              <w:rPr>
                <w:rFonts w:cs="Times New Roman"/>
                <w:noProof/>
                <w:szCs w:val="26"/>
              </w:rPr>
              <w:t>02</w:t>
            </w:r>
          </w:p>
        </w:tc>
        <w:tc>
          <w:tcPr>
            <w:tcW w:w="2077" w:type="dxa"/>
            <w:tcBorders>
              <w:top w:val="single" w:sz="4" w:space="0" w:color="auto"/>
              <w:left w:val="single" w:sz="4" w:space="0" w:color="auto"/>
              <w:bottom w:val="single" w:sz="4" w:space="0" w:color="auto"/>
              <w:right w:val="single" w:sz="4" w:space="0" w:color="auto"/>
            </w:tcBorders>
            <w:hideMark/>
          </w:tcPr>
          <w:p w14:paraId="2D74AED6" w14:textId="77777777" w:rsidR="009E0447" w:rsidRDefault="009E0447">
            <w:pPr>
              <w:spacing w:line="256" w:lineRule="auto"/>
              <w:jc w:val="both"/>
              <w:rPr>
                <w:rFonts w:cs="Times New Roman"/>
                <w:noProof/>
                <w:szCs w:val="26"/>
                <w:lang w:val="vi-VN"/>
              </w:rPr>
            </w:pPr>
            <w:r>
              <w:rPr>
                <w:rFonts w:cs="Times New Roman"/>
                <w:noProof/>
                <w:szCs w:val="26"/>
                <w:lang w:val="vi-VN"/>
              </w:rPr>
              <w:t>Tên use case</w:t>
            </w:r>
          </w:p>
        </w:tc>
        <w:tc>
          <w:tcPr>
            <w:tcW w:w="2376" w:type="dxa"/>
            <w:tcBorders>
              <w:top w:val="single" w:sz="4" w:space="0" w:color="auto"/>
              <w:left w:val="single" w:sz="4" w:space="0" w:color="auto"/>
              <w:bottom w:val="single" w:sz="4" w:space="0" w:color="auto"/>
              <w:right w:val="single" w:sz="4" w:space="0" w:color="auto"/>
            </w:tcBorders>
            <w:hideMark/>
          </w:tcPr>
          <w:p w14:paraId="70641524" w14:textId="55F87066" w:rsidR="009E0447" w:rsidRPr="009E0447" w:rsidRDefault="009E0447">
            <w:pPr>
              <w:spacing w:line="256" w:lineRule="auto"/>
              <w:jc w:val="both"/>
              <w:rPr>
                <w:rFonts w:cs="Times New Roman"/>
                <w:noProof/>
                <w:szCs w:val="26"/>
                <w:lang w:val="vi-VN"/>
              </w:rPr>
            </w:pPr>
            <w:r w:rsidRPr="009E0447">
              <w:rPr>
                <w:rFonts w:cs="Times New Roman"/>
                <w:noProof/>
                <w:szCs w:val="26"/>
                <w:lang w:val="vi-VN"/>
              </w:rPr>
              <w:t>Chỉnh sửa thông tin tài khoản</w:t>
            </w:r>
          </w:p>
        </w:tc>
      </w:tr>
      <w:tr w:rsidR="009E0447" w14:paraId="546B053D" w14:textId="77777777" w:rsidTr="009E0447">
        <w:tc>
          <w:tcPr>
            <w:tcW w:w="2595" w:type="dxa"/>
            <w:tcBorders>
              <w:top w:val="single" w:sz="4" w:space="0" w:color="auto"/>
              <w:left w:val="single" w:sz="4" w:space="0" w:color="auto"/>
              <w:bottom w:val="single" w:sz="4" w:space="0" w:color="auto"/>
              <w:right w:val="single" w:sz="4" w:space="0" w:color="auto"/>
            </w:tcBorders>
            <w:hideMark/>
          </w:tcPr>
          <w:p w14:paraId="76C04202" w14:textId="77777777" w:rsidR="009E0447" w:rsidRDefault="009E0447">
            <w:pPr>
              <w:spacing w:line="256" w:lineRule="auto"/>
              <w:jc w:val="both"/>
              <w:rPr>
                <w:rFonts w:cs="Times New Roman"/>
                <w:noProof/>
                <w:szCs w:val="26"/>
                <w:lang w:val="vi-VN"/>
              </w:rPr>
            </w:pPr>
            <w:r>
              <w:rPr>
                <w:rFonts w:cs="Times New Roman"/>
                <w:noProof/>
                <w:szCs w:val="26"/>
                <w:lang w:val="vi-VN"/>
              </w:rPr>
              <w:t>Tác nhân</w:t>
            </w:r>
          </w:p>
        </w:tc>
        <w:tc>
          <w:tcPr>
            <w:tcW w:w="6693" w:type="dxa"/>
            <w:gridSpan w:val="3"/>
            <w:tcBorders>
              <w:top w:val="single" w:sz="4" w:space="0" w:color="auto"/>
              <w:left w:val="single" w:sz="4" w:space="0" w:color="auto"/>
              <w:bottom w:val="single" w:sz="4" w:space="0" w:color="auto"/>
              <w:right w:val="single" w:sz="4" w:space="0" w:color="auto"/>
            </w:tcBorders>
            <w:hideMark/>
          </w:tcPr>
          <w:p w14:paraId="48B149DA" w14:textId="263A6C3E" w:rsidR="009E0447" w:rsidRDefault="009E0447">
            <w:pPr>
              <w:spacing w:line="256" w:lineRule="auto"/>
              <w:jc w:val="both"/>
              <w:rPr>
                <w:rFonts w:cs="Times New Roman"/>
                <w:noProof/>
                <w:szCs w:val="26"/>
              </w:rPr>
            </w:pPr>
            <w:r>
              <w:rPr>
                <w:rFonts w:cs="Times New Roman"/>
                <w:noProof/>
                <w:szCs w:val="26"/>
              </w:rPr>
              <w:t>Người dùng</w:t>
            </w:r>
          </w:p>
        </w:tc>
      </w:tr>
      <w:tr w:rsidR="009E0447" w14:paraId="7A7268CC" w14:textId="77777777" w:rsidTr="009E0447">
        <w:tc>
          <w:tcPr>
            <w:tcW w:w="2595" w:type="dxa"/>
            <w:tcBorders>
              <w:top w:val="single" w:sz="4" w:space="0" w:color="auto"/>
              <w:left w:val="single" w:sz="4" w:space="0" w:color="auto"/>
              <w:bottom w:val="single" w:sz="4" w:space="0" w:color="auto"/>
              <w:right w:val="single" w:sz="4" w:space="0" w:color="auto"/>
            </w:tcBorders>
            <w:hideMark/>
          </w:tcPr>
          <w:p w14:paraId="28B4D538" w14:textId="77777777" w:rsidR="009E0447" w:rsidRDefault="009E0447">
            <w:pPr>
              <w:spacing w:line="256" w:lineRule="auto"/>
              <w:jc w:val="both"/>
              <w:rPr>
                <w:rFonts w:cs="Times New Roman"/>
                <w:noProof/>
                <w:szCs w:val="26"/>
              </w:rPr>
            </w:pPr>
            <w:r>
              <w:rPr>
                <w:rFonts w:cs="Times New Roman"/>
                <w:noProof/>
                <w:szCs w:val="26"/>
              </w:rPr>
              <w:t>Mục đích sử dụng</w:t>
            </w:r>
          </w:p>
        </w:tc>
        <w:tc>
          <w:tcPr>
            <w:tcW w:w="6693" w:type="dxa"/>
            <w:gridSpan w:val="3"/>
            <w:tcBorders>
              <w:top w:val="single" w:sz="4" w:space="0" w:color="auto"/>
              <w:left w:val="single" w:sz="4" w:space="0" w:color="auto"/>
              <w:bottom w:val="single" w:sz="4" w:space="0" w:color="auto"/>
              <w:right w:val="single" w:sz="4" w:space="0" w:color="auto"/>
            </w:tcBorders>
            <w:hideMark/>
          </w:tcPr>
          <w:p w14:paraId="3C6499F0" w14:textId="0D05E606" w:rsidR="009E0447" w:rsidRDefault="009E0447">
            <w:pPr>
              <w:spacing w:line="256" w:lineRule="auto"/>
              <w:jc w:val="both"/>
              <w:rPr>
                <w:rFonts w:cs="Times New Roman"/>
                <w:noProof/>
                <w:szCs w:val="26"/>
              </w:rPr>
            </w:pPr>
            <w:r>
              <w:rPr>
                <w:rFonts w:cs="Times New Roman"/>
                <w:noProof/>
                <w:szCs w:val="26"/>
              </w:rPr>
              <w:t>Người dùng chỉnh sửa thông tin tài khoản</w:t>
            </w:r>
          </w:p>
        </w:tc>
      </w:tr>
      <w:tr w:rsidR="009E0447" w14:paraId="7FEE291B" w14:textId="77777777" w:rsidTr="009E0447">
        <w:tc>
          <w:tcPr>
            <w:tcW w:w="2595" w:type="dxa"/>
            <w:tcBorders>
              <w:top w:val="single" w:sz="4" w:space="0" w:color="auto"/>
              <w:left w:val="single" w:sz="4" w:space="0" w:color="auto"/>
              <w:bottom w:val="single" w:sz="4" w:space="0" w:color="auto"/>
              <w:right w:val="single" w:sz="4" w:space="0" w:color="auto"/>
            </w:tcBorders>
            <w:hideMark/>
          </w:tcPr>
          <w:p w14:paraId="122B476F" w14:textId="77777777" w:rsidR="009E0447" w:rsidRDefault="009E0447">
            <w:pPr>
              <w:spacing w:line="256" w:lineRule="auto"/>
              <w:jc w:val="both"/>
              <w:rPr>
                <w:rFonts w:cs="Times New Roman"/>
                <w:noProof/>
                <w:szCs w:val="26"/>
              </w:rPr>
            </w:pPr>
            <w:r>
              <w:rPr>
                <w:rFonts w:cs="Times New Roman"/>
                <w:noProof/>
                <w:szCs w:val="26"/>
              </w:rPr>
              <w:t>Sự kiện kích hoạt</w:t>
            </w:r>
          </w:p>
        </w:tc>
        <w:tc>
          <w:tcPr>
            <w:tcW w:w="6693" w:type="dxa"/>
            <w:gridSpan w:val="3"/>
            <w:tcBorders>
              <w:top w:val="single" w:sz="4" w:space="0" w:color="auto"/>
              <w:left w:val="single" w:sz="4" w:space="0" w:color="auto"/>
              <w:bottom w:val="single" w:sz="4" w:space="0" w:color="auto"/>
              <w:right w:val="single" w:sz="4" w:space="0" w:color="auto"/>
            </w:tcBorders>
            <w:hideMark/>
          </w:tcPr>
          <w:p w14:paraId="21602167" w14:textId="1E0D3687" w:rsidR="009E0447" w:rsidRDefault="009E0447">
            <w:pPr>
              <w:spacing w:line="256" w:lineRule="auto"/>
              <w:jc w:val="both"/>
              <w:rPr>
                <w:rFonts w:cs="Times New Roman"/>
                <w:noProof/>
                <w:szCs w:val="26"/>
              </w:rPr>
            </w:pPr>
            <w:r>
              <w:rPr>
                <w:rFonts w:cs="Times New Roman"/>
                <w:noProof/>
                <w:szCs w:val="26"/>
              </w:rPr>
              <w:t>Người dùng chọn chức năng chỉnh sửa thông tin tài khoản</w:t>
            </w:r>
          </w:p>
        </w:tc>
      </w:tr>
      <w:tr w:rsidR="009E0447" w:rsidRPr="00560456" w14:paraId="7A2B2BF5" w14:textId="77777777" w:rsidTr="009E0447">
        <w:tc>
          <w:tcPr>
            <w:tcW w:w="2595" w:type="dxa"/>
            <w:tcBorders>
              <w:top w:val="single" w:sz="4" w:space="0" w:color="auto"/>
              <w:left w:val="single" w:sz="4" w:space="0" w:color="auto"/>
              <w:bottom w:val="single" w:sz="4" w:space="0" w:color="auto"/>
              <w:right w:val="single" w:sz="4" w:space="0" w:color="auto"/>
            </w:tcBorders>
            <w:hideMark/>
          </w:tcPr>
          <w:p w14:paraId="6EABF5F4" w14:textId="77777777" w:rsidR="009E0447" w:rsidRDefault="009E0447">
            <w:pPr>
              <w:spacing w:line="256" w:lineRule="auto"/>
              <w:jc w:val="both"/>
              <w:rPr>
                <w:rFonts w:cs="Times New Roman"/>
                <w:noProof/>
                <w:szCs w:val="26"/>
                <w:lang w:val="vi-VN"/>
              </w:rPr>
            </w:pPr>
            <w:r>
              <w:rPr>
                <w:rFonts w:cs="Times New Roman"/>
                <w:noProof/>
                <w:szCs w:val="26"/>
              </w:rPr>
              <w:t>Điều kiện tiên quyết</w:t>
            </w:r>
          </w:p>
        </w:tc>
        <w:tc>
          <w:tcPr>
            <w:tcW w:w="6693" w:type="dxa"/>
            <w:gridSpan w:val="3"/>
            <w:tcBorders>
              <w:top w:val="single" w:sz="4" w:space="0" w:color="auto"/>
              <w:left w:val="single" w:sz="4" w:space="0" w:color="auto"/>
              <w:bottom w:val="single" w:sz="4" w:space="0" w:color="auto"/>
              <w:right w:val="single" w:sz="4" w:space="0" w:color="auto"/>
            </w:tcBorders>
            <w:hideMark/>
          </w:tcPr>
          <w:p w14:paraId="5607894D" w14:textId="6A0170FB" w:rsidR="009E0447" w:rsidRPr="009E0447" w:rsidRDefault="009E0447">
            <w:pPr>
              <w:spacing w:line="256" w:lineRule="auto"/>
              <w:jc w:val="both"/>
              <w:rPr>
                <w:rFonts w:cs="Times New Roman"/>
                <w:noProof/>
                <w:szCs w:val="26"/>
                <w:lang w:val="vi-VN"/>
              </w:rPr>
            </w:pPr>
            <w:r w:rsidRPr="009E0447">
              <w:rPr>
                <w:rFonts w:cs="Times New Roman"/>
                <w:noProof/>
                <w:szCs w:val="26"/>
                <w:lang w:val="vi-VN"/>
              </w:rPr>
              <w:t>Người dùng đã đăng nhập vào h</w:t>
            </w:r>
            <w:r>
              <w:rPr>
                <w:rFonts w:cs="Times New Roman"/>
                <w:noProof/>
                <w:szCs w:val="26"/>
                <w:lang w:val="vi-VN"/>
              </w:rPr>
              <w:t xml:space="preserve">ệ </w:t>
            </w:r>
            <w:r w:rsidRPr="009E0447">
              <w:rPr>
                <w:rFonts w:cs="Times New Roman"/>
                <w:noProof/>
                <w:szCs w:val="26"/>
                <w:lang w:val="vi-VN"/>
              </w:rPr>
              <w:t>thống</w:t>
            </w:r>
          </w:p>
        </w:tc>
      </w:tr>
      <w:tr w:rsidR="009E0447" w:rsidRPr="00560456" w14:paraId="046C4E36" w14:textId="77777777" w:rsidTr="009E0447">
        <w:tc>
          <w:tcPr>
            <w:tcW w:w="2595" w:type="dxa"/>
            <w:tcBorders>
              <w:top w:val="single" w:sz="4" w:space="0" w:color="auto"/>
              <w:left w:val="single" w:sz="4" w:space="0" w:color="auto"/>
              <w:bottom w:val="single" w:sz="4" w:space="0" w:color="auto"/>
              <w:right w:val="single" w:sz="4" w:space="0" w:color="auto"/>
            </w:tcBorders>
            <w:hideMark/>
          </w:tcPr>
          <w:p w14:paraId="65423FCD" w14:textId="77777777" w:rsidR="009E0447" w:rsidRDefault="009E0447">
            <w:pPr>
              <w:spacing w:line="256" w:lineRule="auto"/>
              <w:jc w:val="both"/>
              <w:rPr>
                <w:rFonts w:cs="Times New Roman"/>
                <w:noProof/>
                <w:szCs w:val="26"/>
                <w:lang w:val="vi-VN"/>
              </w:rPr>
            </w:pPr>
            <w:r>
              <w:rPr>
                <w:rFonts w:cs="Times New Roman"/>
                <w:noProof/>
                <w:szCs w:val="26"/>
                <w:lang w:val="vi-VN"/>
              </w:rPr>
              <w:t>Luồng sự kiện chính</w:t>
            </w:r>
            <w:r>
              <w:rPr>
                <w:rFonts w:cs="Times New Roman"/>
                <w:noProof/>
                <w:szCs w:val="26"/>
                <w:lang w:val="vi-VN"/>
              </w:rPr>
              <w:br/>
              <w:t>(Thành công)</w:t>
            </w:r>
          </w:p>
        </w:tc>
        <w:tc>
          <w:tcPr>
            <w:tcW w:w="6693" w:type="dxa"/>
            <w:gridSpan w:val="3"/>
            <w:tcBorders>
              <w:top w:val="single" w:sz="4" w:space="0" w:color="auto"/>
              <w:left w:val="single" w:sz="4" w:space="0" w:color="auto"/>
              <w:bottom w:val="single" w:sz="4" w:space="0" w:color="auto"/>
              <w:right w:val="single" w:sz="4" w:space="0" w:color="auto"/>
            </w:tcBorders>
            <w:hideMark/>
          </w:tcPr>
          <w:p w14:paraId="39968798" w14:textId="3A8D39AE" w:rsidR="009E0447" w:rsidRDefault="009E0447" w:rsidP="00631711">
            <w:pPr>
              <w:numPr>
                <w:ilvl w:val="0"/>
                <w:numId w:val="6"/>
              </w:numPr>
              <w:spacing w:after="0" w:line="256" w:lineRule="auto"/>
              <w:jc w:val="both"/>
              <w:rPr>
                <w:rFonts w:cs="Times New Roman"/>
                <w:noProof/>
                <w:szCs w:val="26"/>
                <w:lang w:val="vi-VN"/>
              </w:rPr>
            </w:pPr>
            <w:r w:rsidRPr="009E0447">
              <w:rPr>
                <w:rFonts w:cs="Times New Roman"/>
                <w:noProof/>
                <w:szCs w:val="26"/>
                <w:lang w:val="vi-VN"/>
              </w:rPr>
              <w:t>Khách chọn chức năng chỉnh sửa thông tin tài khoản</w:t>
            </w:r>
          </w:p>
          <w:p w14:paraId="5EDCB02D" w14:textId="22DC3FD0" w:rsidR="009E0447" w:rsidRDefault="009E0447" w:rsidP="00631711">
            <w:pPr>
              <w:numPr>
                <w:ilvl w:val="0"/>
                <w:numId w:val="6"/>
              </w:numPr>
              <w:spacing w:after="0" w:line="256" w:lineRule="auto"/>
              <w:jc w:val="both"/>
              <w:rPr>
                <w:rFonts w:cs="Times New Roman"/>
                <w:noProof/>
                <w:szCs w:val="26"/>
                <w:lang w:val="vi-VN"/>
              </w:rPr>
            </w:pPr>
            <w:r w:rsidRPr="009E0447">
              <w:rPr>
                <w:rFonts w:cs="Times New Roman"/>
                <w:noProof/>
                <w:szCs w:val="26"/>
                <w:lang w:val="vi-VN"/>
              </w:rPr>
              <w:t>Hệ thống hiển thị form chỉnh sửa thông tin tài khoản</w:t>
            </w:r>
          </w:p>
          <w:p w14:paraId="535FA602" w14:textId="0A4AE806" w:rsidR="009E0447" w:rsidRDefault="009E0447" w:rsidP="00631711">
            <w:pPr>
              <w:numPr>
                <w:ilvl w:val="0"/>
                <w:numId w:val="6"/>
              </w:numPr>
              <w:spacing w:after="0" w:line="256" w:lineRule="auto"/>
              <w:jc w:val="both"/>
              <w:rPr>
                <w:rFonts w:cs="Times New Roman"/>
                <w:noProof/>
                <w:szCs w:val="26"/>
                <w:lang w:val="vi-VN"/>
              </w:rPr>
            </w:pPr>
            <w:r w:rsidRPr="009E0447">
              <w:rPr>
                <w:rFonts w:cs="Times New Roman"/>
                <w:noProof/>
                <w:szCs w:val="26"/>
                <w:lang w:val="vi-VN"/>
              </w:rPr>
              <w:t>Khách nhập các trường thông tin cần thay đổi</w:t>
            </w:r>
          </w:p>
          <w:p w14:paraId="177077A4" w14:textId="01169289" w:rsidR="009E0447" w:rsidRDefault="009E0447" w:rsidP="00631711">
            <w:pPr>
              <w:numPr>
                <w:ilvl w:val="0"/>
                <w:numId w:val="6"/>
              </w:numPr>
              <w:spacing w:after="0" w:line="256" w:lineRule="auto"/>
              <w:jc w:val="both"/>
              <w:rPr>
                <w:rFonts w:cs="Times New Roman"/>
                <w:noProof/>
                <w:szCs w:val="26"/>
                <w:lang w:val="vi-VN"/>
              </w:rPr>
            </w:pPr>
            <w:r w:rsidRPr="009E0447">
              <w:rPr>
                <w:rFonts w:cs="Times New Roman"/>
                <w:noProof/>
                <w:szCs w:val="26"/>
                <w:lang w:val="vi-VN"/>
              </w:rPr>
              <w:t xml:space="preserve">Khách </w:t>
            </w:r>
            <w:r>
              <w:rPr>
                <w:rFonts w:cs="Times New Roman"/>
                <w:noProof/>
                <w:szCs w:val="26"/>
                <w:lang w:val="vi-VN"/>
              </w:rPr>
              <w:t>nhấn g</w:t>
            </w:r>
            <w:r w:rsidRPr="009E0447">
              <w:rPr>
                <w:rFonts w:cs="Times New Roman"/>
                <w:noProof/>
                <w:szCs w:val="26"/>
                <w:lang w:val="vi-VN"/>
              </w:rPr>
              <w:t>ửi form chỉnh s</w:t>
            </w:r>
            <w:r>
              <w:rPr>
                <w:rFonts w:cs="Times New Roman"/>
                <w:noProof/>
                <w:szCs w:val="26"/>
                <w:lang w:val="vi-VN"/>
              </w:rPr>
              <w:t>ửa</w:t>
            </w:r>
            <w:r w:rsidRPr="009E0447">
              <w:rPr>
                <w:rFonts w:cs="Times New Roman"/>
                <w:noProof/>
                <w:szCs w:val="26"/>
                <w:lang w:val="vi-VN"/>
              </w:rPr>
              <w:t xml:space="preserve"> thông tin tài khoản</w:t>
            </w:r>
          </w:p>
          <w:p w14:paraId="50AA8B0B" w14:textId="77777777" w:rsidR="009E0447" w:rsidRDefault="009E0447" w:rsidP="00631711">
            <w:pPr>
              <w:numPr>
                <w:ilvl w:val="0"/>
                <w:numId w:val="6"/>
              </w:numPr>
              <w:spacing w:after="0" w:line="256" w:lineRule="auto"/>
              <w:jc w:val="both"/>
              <w:rPr>
                <w:rFonts w:cs="Times New Roman"/>
                <w:noProof/>
                <w:szCs w:val="26"/>
                <w:lang w:val="vi-VN"/>
              </w:rPr>
            </w:pPr>
            <w:r w:rsidRPr="009E0447">
              <w:rPr>
                <w:rFonts w:cs="Times New Roman"/>
                <w:noProof/>
                <w:szCs w:val="26"/>
                <w:lang w:val="vi-VN"/>
              </w:rPr>
              <w:t>Hệ thống kiểm tra các trường bắt buộc nhập hay chưa</w:t>
            </w:r>
          </w:p>
          <w:p w14:paraId="0D2CA2C0" w14:textId="25D3BF65" w:rsidR="009E0447" w:rsidRDefault="009E0447" w:rsidP="00631711">
            <w:pPr>
              <w:numPr>
                <w:ilvl w:val="0"/>
                <w:numId w:val="6"/>
              </w:numPr>
              <w:spacing w:after="0" w:line="256" w:lineRule="auto"/>
              <w:jc w:val="both"/>
              <w:rPr>
                <w:rFonts w:cs="Times New Roman"/>
                <w:noProof/>
                <w:szCs w:val="26"/>
                <w:lang w:val="vi-VN"/>
              </w:rPr>
            </w:pPr>
            <w:r w:rsidRPr="009E0447">
              <w:rPr>
                <w:rFonts w:cs="Times New Roman"/>
                <w:noProof/>
                <w:szCs w:val="26"/>
                <w:lang w:val="vi-VN"/>
              </w:rPr>
              <w:t>Hệ thống thông báo chỉnh sửa thông tin tài khoản thành công</w:t>
            </w:r>
          </w:p>
        </w:tc>
      </w:tr>
      <w:tr w:rsidR="009E0447" w:rsidRPr="00560456" w14:paraId="5B6C16F8" w14:textId="77777777" w:rsidTr="009E0447">
        <w:tc>
          <w:tcPr>
            <w:tcW w:w="2595" w:type="dxa"/>
            <w:tcBorders>
              <w:top w:val="single" w:sz="4" w:space="0" w:color="auto"/>
              <w:left w:val="single" w:sz="4" w:space="0" w:color="auto"/>
              <w:bottom w:val="single" w:sz="4" w:space="0" w:color="auto"/>
              <w:right w:val="single" w:sz="4" w:space="0" w:color="auto"/>
            </w:tcBorders>
            <w:hideMark/>
          </w:tcPr>
          <w:p w14:paraId="4A011268" w14:textId="77777777" w:rsidR="009E0447" w:rsidRDefault="009E0447">
            <w:pPr>
              <w:spacing w:line="256" w:lineRule="auto"/>
              <w:jc w:val="both"/>
              <w:rPr>
                <w:rFonts w:cs="Times New Roman"/>
                <w:noProof/>
                <w:szCs w:val="26"/>
                <w:lang w:val="vi-VN"/>
              </w:rPr>
            </w:pPr>
            <w:r>
              <w:rPr>
                <w:rFonts w:cs="Times New Roman"/>
                <w:noProof/>
                <w:szCs w:val="26"/>
                <w:lang w:val="vi-VN"/>
              </w:rPr>
              <w:t>Luồng sự kiện thay thế</w:t>
            </w:r>
          </w:p>
        </w:tc>
        <w:tc>
          <w:tcPr>
            <w:tcW w:w="6693" w:type="dxa"/>
            <w:gridSpan w:val="3"/>
            <w:tcBorders>
              <w:top w:val="single" w:sz="4" w:space="0" w:color="auto"/>
              <w:left w:val="single" w:sz="4" w:space="0" w:color="auto"/>
              <w:bottom w:val="single" w:sz="4" w:space="0" w:color="auto"/>
              <w:right w:val="single" w:sz="4" w:space="0" w:color="auto"/>
            </w:tcBorders>
            <w:hideMark/>
          </w:tcPr>
          <w:p w14:paraId="262C00BE" w14:textId="5ADD108B" w:rsidR="009E0447" w:rsidRPr="009E0447" w:rsidRDefault="009E0447">
            <w:pPr>
              <w:spacing w:line="256" w:lineRule="auto"/>
              <w:jc w:val="both"/>
              <w:rPr>
                <w:rFonts w:cs="Times New Roman"/>
                <w:noProof/>
                <w:szCs w:val="26"/>
                <w:lang w:val="vi-VN"/>
              </w:rPr>
            </w:pPr>
            <w:r w:rsidRPr="009E0447">
              <w:rPr>
                <w:rFonts w:cs="Times New Roman"/>
                <w:noProof/>
                <w:szCs w:val="26"/>
                <w:lang w:val="vi-VN"/>
              </w:rPr>
              <w:t>5a. Hệ thống thông báo lỗi: Thông tin chỉnh sửa không hợp l</w:t>
            </w:r>
            <w:r>
              <w:rPr>
                <w:rFonts w:cs="Times New Roman"/>
                <w:noProof/>
                <w:szCs w:val="26"/>
                <w:lang w:val="vi-VN"/>
              </w:rPr>
              <w:t>ệ</w:t>
            </w:r>
          </w:p>
          <w:p w14:paraId="0A683955" w14:textId="43EE79D6" w:rsidR="009E0447" w:rsidRPr="009E0447" w:rsidRDefault="009E0447">
            <w:pPr>
              <w:spacing w:line="256" w:lineRule="auto"/>
              <w:jc w:val="both"/>
              <w:rPr>
                <w:rFonts w:cs="Times New Roman"/>
                <w:noProof/>
                <w:szCs w:val="26"/>
                <w:lang w:val="vi-VN"/>
              </w:rPr>
            </w:pPr>
            <w:r w:rsidRPr="009E0447">
              <w:rPr>
                <w:rFonts w:cs="Times New Roman"/>
                <w:noProof/>
                <w:szCs w:val="26"/>
                <w:lang w:val="vi-VN"/>
              </w:rPr>
              <w:lastRenderedPageBreak/>
              <w:t>6a. Hệ thống thông báo lỗi: Chỉnh sửa thông tin thất bại</w:t>
            </w:r>
          </w:p>
        </w:tc>
      </w:tr>
      <w:tr w:rsidR="009E0447" w:rsidRPr="00560456" w14:paraId="5074F5BA" w14:textId="77777777" w:rsidTr="009E0447">
        <w:tc>
          <w:tcPr>
            <w:tcW w:w="2595" w:type="dxa"/>
            <w:tcBorders>
              <w:top w:val="single" w:sz="4" w:space="0" w:color="auto"/>
              <w:left w:val="single" w:sz="4" w:space="0" w:color="auto"/>
              <w:bottom w:val="single" w:sz="4" w:space="0" w:color="auto"/>
              <w:right w:val="single" w:sz="4" w:space="0" w:color="auto"/>
            </w:tcBorders>
            <w:hideMark/>
          </w:tcPr>
          <w:p w14:paraId="5CBA0A10" w14:textId="77777777" w:rsidR="009E0447" w:rsidRDefault="009E0447">
            <w:pPr>
              <w:spacing w:line="256" w:lineRule="auto"/>
              <w:jc w:val="both"/>
              <w:rPr>
                <w:rFonts w:cs="Times New Roman"/>
                <w:noProof/>
                <w:szCs w:val="26"/>
                <w:lang w:val="vi-VN"/>
              </w:rPr>
            </w:pPr>
            <w:r>
              <w:rPr>
                <w:rFonts w:cs="Times New Roman"/>
                <w:noProof/>
                <w:szCs w:val="26"/>
                <w:lang w:val="vi-VN"/>
              </w:rPr>
              <w:lastRenderedPageBreak/>
              <w:t>Hậu điều kiện</w:t>
            </w:r>
          </w:p>
        </w:tc>
        <w:tc>
          <w:tcPr>
            <w:tcW w:w="6693" w:type="dxa"/>
            <w:gridSpan w:val="3"/>
            <w:tcBorders>
              <w:top w:val="single" w:sz="4" w:space="0" w:color="auto"/>
              <w:left w:val="single" w:sz="4" w:space="0" w:color="auto"/>
              <w:bottom w:val="single" w:sz="4" w:space="0" w:color="auto"/>
              <w:right w:val="single" w:sz="4" w:space="0" w:color="auto"/>
            </w:tcBorders>
            <w:hideMark/>
          </w:tcPr>
          <w:p w14:paraId="6820E16D" w14:textId="19CCA95D" w:rsidR="009E0447" w:rsidRPr="009E0447" w:rsidRDefault="009E0447">
            <w:pPr>
              <w:spacing w:line="256" w:lineRule="auto"/>
              <w:jc w:val="both"/>
              <w:rPr>
                <w:rFonts w:cs="Times New Roman"/>
                <w:noProof/>
                <w:szCs w:val="26"/>
                <w:lang w:val="vi-VN"/>
              </w:rPr>
            </w:pPr>
            <w:r w:rsidRPr="009E0447">
              <w:rPr>
                <w:rFonts w:cs="Times New Roman"/>
                <w:noProof/>
                <w:szCs w:val="26"/>
                <w:lang w:val="vi-VN"/>
              </w:rPr>
              <w:t>Hệ thống thông báo chỉnh sửa thông tin tài khoản thành công</w:t>
            </w:r>
          </w:p>
        </w:tc>
      </w:tr>
    </w:tbl>
    <w:p w14:paraId="1B894D04" w14:textId="2603E16C" w:rsidR="009E0447" w:rsidRPr="009E0447" w:rsidRDefault="009E0447" w:rsidP="009E0447">
      <w:pPr>
        <w:pStyle w:val="Heading3"/>
        <w:rPr>
          <w:noProof/>
          <w:lang w:val="vi-VN"/>
        </w:rPr>
      </w:pPr>
      <w:r w:rsidRPr="009E0447">
        <w:rPr>
          <w:noProof/>
          <w:lang w:val="vi-VN"/>
        </w:rPr>
        <w:t>UC0</w:t>
      </w:r>
      <w:r w:rsidRPr="00726A0B">
        <w:rPr>
          <w:noProof/>
          <w:lang w:val="vi-VN"/>
        </w:rPr>
        <w:t>0</w:t>
      </w:r>
      <w:r>
        <w:rPr>
          <w:noProof/>
        </w:rPr>
        <w:t>3</w:t>
      </w:r>
      <w:r w:rsidRPr="009E0447">
        <w:rPr>
          <w:noProof/>
          <w:lang w:val="vi-VN"/>
        </w:rPr>
        <w:t>-</w:t>
      </w:r>
      <w:r w:rsidRPr="00726A0B">
        <w:rPr>
          <w:noProof/>
          <w:lang w:val="vi-VN"/>
        </w:rPr>
        <w:t>T</w:t>
      </w:r>
      <w:r w:rsidRPr="009E0447">
        <w:rPr>
          <w:noProof/>
          <w:lang w:val="vi-VN"/>
        </w:rPr>
        <w:t>ạo khóa</w:t>
      </w:r>
      <w:r w:rsidRPr="00726A0B">
        <w:rPr>
          <w:noProof/>
          <w:lang w:val="vi-VN"/>
        </w:rPr>
        <w:t xml:space="preserve"> </w:t>
      </w:r>
      <w:r w:rsidRPr="009E0447">
        <w:rPr>
          <w:noProof/>
          <w:lang w:val="vi-VN"/>
        </w:rPr>
        <w:t>học</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95"/>
        <w:gridCol w:w="2240"/>
        <w:gridCol w:w="2077"/>
        <w:gridCol w:w="2376"/>
      </w:tblGrid>
      <w:tr w:rsidR="009E0447" w:rsidRPr="00792EC2" w14:paraId="7C80DF2A" w14:textId="77777777" w:rsidTr="00280F46">
        <w:tc>
          <w:tcPr>
            <w:tcW w:w="2595" w:type="dxa"/>
            <w:shd w:val="clear" w:color="auto" w:fill="auto"/>
          </w:tcPr>
          <w:p w14:paraId="7D5C4733" w14:textId="77777777" w:rsidR="009E0447" w:rsidRPr="00792EC2" w:rsidRDefault="009E0447" w:rsidP="00280F46">
            <w:pPr>
              <w:spacing w:line="259" w:lineRule="auto"/>
              <w:jc w:val="both"/>
              <w:rPr>
                <w:rFonts w:cs="Times New Roman"/>
                <w:noProof/>
                <w:szCs w:val="26"/>
                <w:lang w:val="vi-VN"/>
              </w:rPr>
            </w:pPr>
            <w:r w:rsidRPr="00792EC2">
              <w:rPr>
                <w:rFonts w:cs="Times New Roman"/>
                <w:noProof/>
                <w:szCs w:val="26"/>
                <w:lang w:val="vi-VN"/>
              </w:rPr>
              <w:t>Mã use case</w:t>
            </w:r>
          </w:p>
        </w:tc>
        <w:tc>
          <w:tcPr>
            <w:tcW w:w="2240" w:type="dxa"/>
            <w:shd w:val="clear" w:color="auto" w:fill="auto"/>
          </w:tcPr>
          <w:p w14:paraId="58246AEF" w14:textId="55E19DB1" w:rsidR="009E0447" w:rsidRPr="00792EC2" w:rsidRDefault="009E0447" w:rsidP="00280F46">
            <w:pPr>
              <w:spacing w:line="259" w:lineRule="auto"/>
              <w:jc w:val="both"/>
              <w:rPr>
                <w:rFonts w:cs="Times New Roman"/>
                <w:noProof/>
                <w:szCs w:val="26"/>
                <w:lang w:val="vi-VN"/>
              </w:rPr>
            </w:pPr>
            <w:r w:rsidRPr="00792EC2">
              <w:rPr>
                <w:rFonts w:cs="Times New Roman"/>
                <w:noProof/>
                <w:szCs w:val="26"/>
                <w:lang w:val="vi-VN"/>
              </w:rPr>
              <w:t>UC0</w:t>
            </w:r>
            <w:r w:rsidRPr="00792EC2">
              <w:rPr>
                <w:rFonts w:cs="Times New Roman"/>
                <w:noProof/>
                <w:szCs w:val="26"/>
              </w:rPr>
              <w:t>0</w:t>
            </w:r>
            <w:r>
              <w:rPr>
                <w:rFonts w:cs="Times New Roman"/>
                <w:noProof/>
                <w:szCs w:val="26"/>
              </w:rPr>
              <w:t>3</w:t>
            </w:r>
          </w:p>
        </w:tc>
        <w:tc>
          <w:tcPr>
            <w:tcW w:w="2077" w:type="dxa"/>
            <w:shd w:val="clear" w:color="auto" w:fill="auto"/>
          </w:tcPr>
          <w:p w14:paraId="082732F6" w14:textId="77777777" w:rsidR="009E0447" w:rsidRPr="00792EC2" w:rsidRDefault="009E0447" w:rsidP="00280F46">
            <w:pPr>
              <w:spacing w:line="259" w:lineRule="auto"/>
              <w:jc w:val="both"/>
              <w:rPr>
                <w:rFonts w:cs="Times New Roman"/>
                <w:noProof/>
                <w:szCs w:val="26"/>
                <w:lang w:val="vi-VN"/>
              </w:rPr>
            </w:pPr>
            <w:r w:rsidRPr="00792EC2">
              <w:rPr>
                <w:rFonts w:cs="Times New Roman"/>
                <w:noProof/>
                <w:szCs w:val="26"/>
                <w:lang w:val="vi-VN"/>
              </w:rPr>
              <w:t>Tên use case</w:t>
            </w:r>
          </w:p>
        </w:tc>
        <w:tc>
          <w:tcPr>
            <w:tcW w:w="2376" w:type="dxa"/>
            <w:shd w:val="clear" w:color="auto" w:fill="auto"/>
          </w:tcPr>
          <w:p w14:paraId="62DABC91" w14:textId="77777777" w:rsidR="009E0447" w:rsidRPr="00792EC2" w:rsidRDefault="009E0447" w:rsidP="00280F46">
            <w:pPr>
              <w:spacing w:line="259" w:lineRule="auto"/>
              <w:jc w:val="both"/>
              <w:rPr>
                <w:rFonts w:cs="Times New Roman"/>
                <w:noProof/>
                <w:szCs w:val="26"/>
              </w:rPr>
            </w:pPr>
            <w:r w:rsidRPr="00792EC2">
              <w:rPr>
                <w:rFonts w:cs="Times New Roman"/>
                <w:noProof/>
                <w:szCs w:val="26"/>
              </w:rPr>
              <w:t>T</w:t>
            </w:r>
            <w:r>
              <w:rPr>
                <w:rFonts w:cs="Times New Roman"/>
                <w:noProof/>
                <w:szCs w:val="26"/>
              </w:rPr>
              <w:t>ạo khóa học</w:t>
            </w:r>
          </w:p>
        </w:tc>
      </w:tr>
      <w:tr w:rsidR="009E0447" w:rsidRPr="00792EC2" w14:paraId="75871A9A" w14:textId="77777777" w:rsidTr="00280F46">
        <w:tc>
          <w:tcPr>
            <w:tcW w:w="2595" w:type="dxa"/>
            <w:shd w:val="clear" w:color="auto" w:fill="auto"/>
          </w:tcPr>
          <w:p w14:paraId="76FE3BF3" w14:textId="77777777" w:rsidR="009E0447" w:rsidRPr="00792EC2" w:rsidRDefault="009E0447" w:rsidP="00280F46">
            <w:pPr>
              <w:spacing w:line="259" w:lineRule="auto"/>
              <w:jc w:val="both"/>
              <w:rPr>
                <w:rFonts w:cs="Times New Roman"/>
                <w:noProof/>
                <w:szCs w:val="26"/>
                <w:lang w:val="vi-VN"/>
              </w:rPr>
            </w:pPr>
            <w:r w:rsidRPr="00792EC2">
              <w:rPr>
                <w:rFonts w:cs="Times New Roman"/>
                <w:noProof/>
                <w:szCs w:val="26"/>
                <w:lang w:val="vi-VN"/>
              </w:rPr>
              <w:t>Tác nhân</w:t>
            </w:r>
          </w:p>
        </w:tc>
        <w:tc>
          <w:tcPr>
            <w:tcW w:w="6693" w:type="dxa"/>
            <w:gridSpan w:val="3"/>
            <w:shd w:val="clear" w:color="auto" w:fill="auto"/>
          </w:tcPr>
          <w:p w14:paraId="124ED67C" w14:textId="3BEB4CFC" w:rsidR="009E0447" w:rsidRPr="00D334B6" w:rsidRDefault="009E0447" w:rsidP="00280F46">
            <w:pPr>
              <w:spacing w:line="259" w:lineRule="auto"/>
              <w:jc w:val="both"/>
              <w:rPr>
                <w:rFonts w:cs="Times New Roman"/>
                <w:noProof/>
                <w:szCs w:val="26"/>
              </w:rPr>
            </w:pPr>
            <w:r>
              <w:rPr>
                <w:rFonts w:cs="Times New Roman"/>
                <w:noProof/>
                <w:szCs w:val="26"/>
              </w:rPr>
              <w:t>Giảng viên</w:t>
            </w:r>
          </w:p>
        </w:tc>
      </w:tr>
      <w:tr w:rsidR="009E0447" w:rsidRPr="00792EC2" w14:paraId="3B44C24D" w14:textId="77777777" w:rsidTr="00280F46">
        <w:tc>
          <w:tcPr>
            <w:tcW w:w="2595" w:type="dxa"/>
            <w:shd w:val="clear" w:color="auto" w:fill="auto"/>
          </w:tcPr>
          <w:p w14:paraId="5B1471B1" w14:textId="77777777" w:rsidR="009E0447" w:rsidRPr="00792EC2" w:rsidRDefault="009E0447" w:rsidP="00280F46">
            <w:pPr>
              <w:spacing w:line="259" w:lineRule="auto"/>
              <w:jc w:val="both"/>
              <w:rPr>
                <w:rFonts w:cs="Times New Roman"/>
                <w:noProof/>
                <w:szCs w:val="26"/>
              </w:rPr>
            </w:pPr>
            <w:r w:rsidRPr="00792EC2">
              <w:rPr>
                <w:rFonts w:cs="Times New Roman"/>
                <w:noProof/>
                <w:szCs w:val="26"/>
              </w:rPr>
              <w:t>Mục đích sử dụng</w:t>
            </w:r>
          </w:p>
        </w:tc>
        <w:tc>
          <w:tcPr>
            <w:tcW w:w="6693" w:type="dxa"/>
            <w:gridSpan w:val="3"/>
            <w:shd w:val="clear" w:color="auto" w:fill="auto"/>
          </w:tcPr>
          <w:p w14:paraId="3A5A74EF" w14:textId="43FA15DB" w:rsidR="009E0447" w:rsidRPr="00792EC2" w:rsidRDefault="009E0447" w:rsidP="00280F46">
            <w:pPr>
              <w:spacing w:line="259" w:lineRule="auto"/>
              <w:jc w:val="both"/>
              <w:rPr>
                <w:rFonts w:cs="Times New Roman"/>
                <w:noProof/>
                <w:szCs w:val="26"/>
              </w:rPr>
            </w:pPr>
            <w:r>
              <w:rPr>
                <w:rFonts w:cs="Times New Roman"/>
                <w:noProof/>
                <w:szCs w:val="26"/>
              </w:rPr>
              <w:t>Giảng viên tạo khóa học</w:t>
            </w:r>
          </w:p>
        </w:tc>
      </w:tr>
      <w:tr w:rsidR="009E0447" w:rsidRPr="00792EC2" w14:paraId="6DE86376" w14:textId="77777777" w:rsidTr="00280F46">
        <w:tc>
          <w:tcPr>
            <w:tcW w:w="2595" w:type="dxa"/>
            <w:shd w:val="clear" w:color="auto" w:fill="auto"/>
          </w:tcPr>
          <w:p w14:paraId="57DED6C4" w14:textId="77777777" w:rsidR="009E0447" w:rsidRPr="00792EC2" w:rsidRDefault="009E0447" w:rsidP="00280F46">
            <w:pPr>
              <w:spacing w:line="259" w:lineRule="auto"/>
              <w:jc w:val="both"/>
              <w:rPr>
                <w:rFonts w:cs="Times New Roman"/>
                <w:noProof/>
                <w:szCs w:val="26"/>
              </w:rPr>
            </w:pPr>
            <w:r w:rsidRPr="00792EC2">
              <w:rPr>
                <w:rFonts w:cs="Times New Roman"/>
                <w:noProof/>
                <w:szCs w:val="26"/>
              </w:rPr>
              <w:t>Sự kiện kích hoạt</w:t>
            </w:r>
          </w:p>
        </w:tc>
        <w:tc>
          <w:tcPr>
            <w:tcW w:w="6693" w:type="dxa"/>
            <w:gridSpan w:val="3"/>
            <w:shd w:val="clear" w:color="auto" w:fill="auto"/>
          </w:tcPr>
          <w:p w14:paraId="1AE21265" w14:textId="3BB4B7F3" w:rsidR="009E0447" w:rsidRPr="00792EC2" w:rsidRDefault="000D74DE" w:rsidP="00280F46">
            <w:pPr>
              <w:spacing w:line="259" w:lineRule="auto"/>
              <w:jc w:val="both"/>
              <w:rPr>
                <w:rFonts w:cs="Times New Roman"/>
                <w:noProof/>
                <w:szCs w:val="26"/>
              </w:rPr>
            </w:pPr>
            <w:r>
              <w:rPr>
                <w:rFonts w:cs="Times New Roman"/>
                <w:noProof/>
                <w:szCs w:val="26"/>
              </w:rPr>
              <w:t>Giảng</w:t>
            </w:r>
            <w:r w:rsidR="009E0447">
              <w:rPr>
                <w:rFonts w:cs="Times New Roman"/>
                <w:noProof/>
                <w:szCs w:val="26"/>
              </w:rPr>
              <w:t xml:space="preserve"> viên chọn chức năng tạo khóa học.</w:t>
            </w:r>
          </w:p>
        </w:tc>
      </w:tr>
      <w:tr w:rsidR="009E0447" w:rsidRPr="00560456" w14:paraId="7CCDF6D1" w14:textId="77777777" w:rsidTr="00280F46">
        <w:tc>
          <w:tcPr>
            <w:tcW w:w="2595" w:type="dxa"/>
            <w:shd w:val="clear" w:color="auto" w:fill="auto"/>
          </w:tcPr>
          <w:p w14:paraId="073C9D9B" w14:textId="77777777" w:rsidR="009E0447" w:rsidRPr="00792EC2" w:rsidRDefault="009E0447" w:rsidP="00280F46">
            <w:pPr>
              <w:spacing w:line="259" w:lineRule="auto"/>
              <w:jc w:val="both"/>
              <w:rPr>
                <w:rFonts w:cs="Times New Roman"/>
                <w:noProof/>
                <w:szCs w:val="26"/>
                <w:lang w:val="vi-VN"/>
              </w:rPr>
            </w:pPr>
            <w:r w:rsidRPr="00792EC2">
              <w:rPr>
                <w:rFonts w:cs="Times New Roman"/>
                <w:noProof/>
                <w:szCs w:val="26"/>
              </w:rPr>
              <w:t>Điều kiện tiên quyết</w:t>
            </w:r>
          </w:p>
        </w:tc>
        <w:tc>
          <w:tcPr>
            <w:tcW w:w="6693" w:type="dxa"/>
            <w:gridSpan w:val="3"/>
            <w:shd w:val="clear" w:color="auto" w:fill="auto"/>
          </w:tcPr>
          <w:p w14:paraId="5F6D3D1A" w14:textId="29504CB0" w:rsidR="009E0447" w:rsidRPr="000D74DE" w:rsidRDefault="000D74DE" w:rsidP="00631711">
            <w:pPr>
              <w:pStyle w:val="ListParagraph"/>
              <w:numPr>
                <w:ilvl w:val="0"/>
                <w:numId w:val="8"/>
              </w:numPr>
              <w:spacing w:after="0" w:line="259" w:lineRule="auto"/>
              <w:ind w:left="258" w:hanging="270"/>
              <w:jc w:val="both"/>
              <w:rPr>
                <w:rFonts w:cs="Times New Roman"/>
                <w:noProof/>
                <w:szCs w:val="26"/>
                <w:lang w:val="vi-VN"/>
              </w:rPr>
            </w:pPr>
            <w:r>
              <w:rPr>
                <w:rFonts w:cs="Times New Roman"/>
                <w:noProof/>
                <w:szCs w:val="26"/>
                <w:lang w:val="vi-VN"/>
              </w:rPr>
              <w:t>Giảng</w:t>
            </w:r>
            <w:r w:rsidR="009E0447" w:rsidRPr="00D334B6">
              <w:rPr>
                <w:rFonts w:cs="Times New Roman"/>
                <w:noProof/>
                <w:szCs w:val="26"/>
                <w:lang w:val="vi-VN"/>
              </w:rPr>
              <w:t xml:space="preserve"> viên đã đăng nhập vào hệ thống</w:t>
            </w:r>
          </w:p>
        </w:tc>
      </w:tr>
      <w:tr w:rsidR="009E0447" w:rsidRPr="00560456" w14:paraId="00080C8E" w14:textId="77777777" w:rsidTr="00280F46">
        <w:tc>
          <w:tcPr>
            <w:tcW w:w="2595" w:type="dxa"/>
            <w:shd w:val="clear" w:color="auto" w:fill="auto"/>
          </w:tcPr>
          <w:p w14:paraId="0482B11B" w14:textId="77777777" w:rsidR="009E0447" w:rsidRPr="00792EC2" w:rsidRDefault="009E0447" w:rsidP="00280F46">
            <w:pPr>
              <w:spacing w:line="259" w:lineRule="auto"/>
              <w:jc w:val="both"/>
              <w:rPr>
                <w:rFonts w:cs="Times New Roman"/>
                <w:noProof/>
                <w:szCs w:val="26"/>
                <w:lang w:val="vi-VN"/>
              </w:rPr>
            </w:pPr>
            <w:r w:rsidRPr="00792EC2">
              <w:rPr>
                <w:rFonts w:cs="Times New Roman"/>
                <w:noProof/>
                <w:szCs w:val="26"/>
                <w:lang w:val="vi-VN"/>
              </w:rPr>
              <w:t>Luồng sự kiện chính</w:t>
            </w:r>
            <w:r w:rsidRPr="00792EC2">
              <w:rPr>
                <w:rFonts w:cs="Times New Roman"/>
                <w:noProof/>
                <w:szCs w:val="26"/>
                <w:lang w:val="vi-VN"/>
              </w:rPr>
              <w:br/>
              <w:t>(Thành công)</w:t>
            </w:r>
          </w:p>
        </w:tc>
        <w:tc>
          <w:tcPr>
            <w:tcW w:w="6693" w:type="dxa"/>
            <w:gridSpan w:val="3"/>
            <w:shd w:val="clear" w:color="auto" w:fill="auto"/>
          </w:tcPr>
          <w:p w14:paraId="24D111FB" w14:textId="098C2BBD" w:rsidR="009E0447" w:rsidRPr="00D334B6" w:rsidRDefault="000D74DE" w:rsidP="00631711">
            <w:pPr>
              <w:numPr>
                <w:ilvl w:val="0"/>
                <w:numId w:val="7"/>
              </w:numPr>
              <w:spacing w:after="0" w:line="259" w:lineRule="auto"/>
              <w:jc w:val="both"/>
              <w:rPr>
                <w:rFonts w:cs="Times New Roman"/>
                <w:noProof/>
                <w:szCs w:val="26"/>
                <w:lang w:val="vi-VN"/>
              </w:rPr>
            </w:pPr>
            <w:r>
              <w:rPr>
                <w:rFonts w:cs="Times New Roman"/>
                <w:noProof/>
                <w:szCs w:val="26"/>
                <w:lang w:val="vi-VN"/>
              </w:rPr>
              <w:t>Giảng</w:t>
            </w:r>
            <w:r w:rsidR="009E0447" w:rsidRPr="00D334B6">
              <w:rPr>
                <w:rFonts w:cs="Times New Roman"/>
                <w:noProof/>
                <w:szCs w:val="26"/>
                <w:lang w:val="vi-VN"/>
              </w:rPr>
              <w:t xml:space="preserve"> viên chọn chức năng tạo khóa học</w:t>
            </w:r>
          </w:p>
          <w:p w14:paraId="03AB945E" w14:textId="77777777" w:rsidR="009E0447" w:rsidRPr="00D334B6" w:rsidRDefault="009E0447" w:rsidP="00631711">
            <w:pPr>
              <w:numPr>
                <w:ilvl w:val="0"/>
                <w:numId w:val="7"/>
              </w:numPr>
              <w:spacing w:after="0" w:line="259" w:lineRule="auto"/>
              <w:jc w:val="both"/>
              <w:rPr>
                <w:rFonts w:cs="Times New Roman"/>
                <w:noProof/>
                <w:szCs w:val="26"/>
                <w:lang w:val="vi-VN"/>
              </w:rPr>
            </w:pPr>
            <w:r w:rsidRPr="00D334B6">
              <w:rPr>
                <w:rFonts w:cs="Times New Roman"/>
                <w:noProof/>
                <w:szCs w:val="26"/>
                <w:lang w:val="vi-VN"/>
              </w:rPr>
              <w:t>Hệ thống hiển thị mẫu tạo khóa học</w:t>
            </w:r>
          </w:p>
          <w:p w14:paraId="686786E1" w14:textId="2256229C" w:rsidR="009E0447" w:rsidRPr="00D334B6" w:rsidRDefault="000D74DE" w:rsidP="00631711">
            <w:pPr>
              <w:numPr>
                <w:ilvl w:val="0"/>
                <w:numId w:val="7"/>
              </w:numPr>
              <w:spacing w:after="0" w:line="259" w:lineRule="auto"/>
              <w:jc w:val="both"/>
              <w:rPr>
                <w:rFonts w:cs="Times New Roman"/>
                <w:noProof/>
                <w:szCs w:val="26"/>
                <w:lang w:val="vi-VN"/>
              </w:rPr>
            </w:pPr>
            <w:r>
              <w:rPr>
                <w:rFonts w:cs="Times New Roman"/>
                <w:noProof/>
                <w:szCs w:val="26"/>
                <w:lang w:val="vi-VN"/>
              </w:rPr>
              <w:t>Giảng</w:t>
            </w:r>
            <w:r w:rsidR="009E0447" w:rsidRPr="00D334B6">
              <w:rPr>
                <w:rFonts w:cs="Times New Roman"/>
                <w:noProof/>
                <w:szCs w:val="26"/>
                <w:lang w:val="vi-VN"/>
              </w:rPr>
              <w:t xml:space="preserve"> viên nhập các thông tin về khóa học</w:t>
            </w:r>
          </w:p>
          <w:p w14:paraId="66AE506F" w14:textId="3F4D5D8B" w:rsidR="009E0447" w:rsidRPr="00D334B6" w:rsidRDefault="000D74DE" w:rsidP="00631711">
            <w:pPr>
              <w:numPr>
                <w:ilvl w:val="0"/>
                <w:numId w:val="7"/>
              </w:numPr>
              <w:spacing w:after="0" w:line="259" w:lineRule="auto"/>
              <w:jc w:val="both"/>
              <w:rPr>
                <w:rFonts w:cs="Times New Roman"/>
                <w:noProof/>
                <w:szCs w:val="26"/>
                <w:lang w:val="vi-VN"/>
              </w:rPr>
            </w:pPr>
            <w:r>
              <w:rPr>
                <w:rFonts w:cs="Times New Roman"/>
                <w:noProof/>
                <w:szCs w:val="26"/>
                <w:lang w:val="vi-VN"/>
              </w:rPr>
              <w:t>Giảng</w:t>
            </w:r>
            <w:r w:rsidR="009E0447" w:rsidRPr="00D334B6">
              <w:rPr>
                <w:rFonts w:cs="Times New Roman"/>
                <w:noProof/>
                <w:szCs w:val="26"/>
                <w:lang w:val="vi-VN"/>
              </w:rPr>
              <w:t xml:space="preserve"> viên tải lên các tài liệu và video bài giảng.</w:t>
            </w:r>
          </w:p>
          <w:p w14:paraId="4850A557" w14:textId="2954BE24" w:rsidR="009E0447" w:rsidRPr="00FD42D4" w:rsidRDefault="000D74DE" w:rsidP="00631711">
            <w:pPr>
              <w:numPr>
                <w:ilvl w:val="0"/>
                <w:numId w:val="7"/>
              </w:numPr>
              <w:spacing w:after="0" w:line="259" w:lineRule="auto"/>
              <w:jc w:val="both"/>
              <w:rPr>
                <w:rFonts w:cs="Times New Roman"/>
                <w:noProof/>
                <w:szCs w:val="26"/>
                <w:lang w:val="vi-VN"/>
              </w:rPr>
            </w:pPr>
            <w:r>
              <w:rPr>
                <w:rFonts w:cs="Times New Roman"/>
                <w:noProof/>
                <w:szCs w:val="26"/>
                <w:lang w:val="vi-VN"/>
              </w:rPr>
              <w:t>Giảng</w:t>
            </w:r>
            <w:r w:rsidR="009E0447" w:rsidRPr="00D334B6">
              <w:rPr>
                <w:rFonts w:cs="Times New Roman"/>
                <w:noProof/>
                <w:szCs w:val="26"/>
                <w:lang w:val="vi-VN"/>
              </w:rPr>
              <w:t xml:space="preserve"> viên nhấn nút : “Gửi yêu cầu tạo khóa học”</w:t>
            </w:r>
          </w:p>
          <w:p w14:paraId="58E3CD7A" w14:textId="77777777" w:rsidR="009E0447" w:rsidRPr="00D334B6" w:rsidRDefault="009E0447" w:rsidP="00631711">
            <w:pPr>
              <w:numPr>
                <w:ilvl w:val="0"/>
                <w:numId w:val="7"/>
              </w:numPr>
              <w:spacing w:after="0" w:line="259" w:lineRule="auto"/>
              <w:jc w:val="both"/>
              <w:rPr>
                <w:rFonts w:cs="Times New Roman"/>
                <w:noProof/>
                <w:szCs w:val="26"/>
                <w:lang w:val="vi-VN"/>
              </w:rPr>
            </w:pPr>
            <w:r w:rsidRPr="00FD42D4">
              <w:rPr>
                <w:rFonts w:cs="Times New Roman"/>
                <w:noProof/>
                <w:szCs w:val="26"/>
                <w:lang w:val="vi-VN"/>
              </w:rPr>
              <w:t>Hệ thống kiểm tra các trường bắt buộc của khóa học và các file tài liệu khóa học tải lên có hợp lệ hay không.</w:t>
            </w:r>
          </w:p>
          <w:p w14:paraId="364E971D" w14:textId="77777777" w:rsidR="009E0447" w:rsidRPr="00792EC2" w:rsidRDefault="009E0447" w:rsidP="00631711">
            <w:pPr>
              <w:numPr>
                <w:ilvl w:val="0"/>
                <w:numId w:val="7"/>
              </w:numPr>
              <w:spacing w:after="0" w:line="259" w:lineRule="auto"/>
              <w:jc w:val="both"/>
              <w:rPr>
                <w:rFonts w:cs="Times New Roman"/>
                <w:noProof/>
                <w:szCs w:val="26"/>
                <w:lang w:val="vi-VN"/>
              </w:rPr>
            </w:pPr>
            <w:r w:rsidRPr="00D334B6">
              <w:rPr>
                <w:rFonts w:cs="Times New Roman"/>
                <w:noProof/>
                <w:szCs w:val="26"/>
                <w:lang w:val="vi-VN"/>
              </w:rPr>
              <w:t>Hệ thống lưu thông tin khóa học, đưa khóa học vào trạng thái chờ duyệt, sau đó gửi yêu cầu duyệt khóa học đến quản trị viên.</w:t>
            </w:r>
          </w:p>
        </w:tc>
      </w:tr>
      <w:tr w:rsidR="009E0447" w:rsidRPr="00560456" w14:paraId="796AC18C" w14:textId="77777777" w:rsidTr="00280F46">
        <w:tc>
          <w:tcPr>
            <w:tcW w:w="2595" w:type="dxa"/>
            <w:shd w:val="clear" w:color="auto" w:fill="auto"/>
          </w:tcPr>
          <w:p w14:paraId="4FD64EF8" w14:textId="77777777" w:rsidR="009E0447" w:rsidRPr="00792EC2" w:rsidRDefault="009E0447" w:rsidP="00280F46">
            <w:pPr>
              <w:spacing w:line="259" w:lineRule="auto"/>
              <w:jc w:val="both"/>
              <w:rPr>
                <w:rFonts w:cs="Times New Roman"/>
                <w:noProof/>
                <w:szCs w:val="26"/>
                <w:lang w:val="vi-VN"/>
              </w:rPr>
            </w:pPr>
            <w:r w:rsidRPr="00792EC2">
              <w:rPr>
                <w:rFonts w:cs="Times New Roman"/>
                <w:noProof/>
                <w:szCs w:val="26"/>
                <w:lang w:val="vi-VN"/>
              </w:rPr>
              <w:t>Luồng sự kiện thay thế</w:t>
            </w:r>
          </w:p>
        </w:tc>
        <w:tc>
          <w:tcPr>
            <w:tcW w:w="6693" w:type="dxa"/>
            <w:gridSpan w:val="3"/>
            <w:shd w:val="clear" w:color="auto" w:fill="auto"/>
          </w:tcPr>
          <w:p w14:paraId="6BA06073" w14:textId="77777777" w:rsidR="009E0447" w:rsidRPr="00D334B6" w:rsidRDefault="009E0447" w:rsidP="00280F46">
            <w:pPr>
              <w:spacing w:line="259" w:lineRule="auto"/>
              <w:jc w:val="both"/>
              <w:rPr>
                <w:rFonts w:cs="Times New Roman"/>
                <w:noProof/>
                <w:szCs w:val="26"/>
                <w:lang w:val="vi-VN"/>
              </w:rPr>
            </w:pPr>
            <w:r w:rsidRPr="00FD42D4">
              <w:rPr>
                <w:rFonts w:cs="Times New Roman"/>
                <w:noProof/>
                <w:szCs w:val="26"/>
                <w:lang w:val="vi-VN"/>
              </w:rPr>
              <w:t>6</w:t>
            </w:r>
            <w:r w:rsidRPr="00726A0B">
              <w:rPr>
                <w:rFonts w:cs="Times New Roman"/>
                <w:noProof/>
                <w:szCs w:val="26"/>
                <w:lang w:val="vi-VN"/>
              </w:rPr>
              <w:t xml:space="preserve">a. Hệ thống thông báo lỗi: </w:t>
            </w:r>
            <w:r w:rsidRPr="00D334B6">
              <w:rPr>
                <w:rFonts w:cs="Times New Roman"/>
                <w:noProof/>
                <w:szCs w:val="26"/>
                <w:lang w:val="vi-VN"/>
              </w:rPr>
              <w:t>thông tin khóa học không hợp lệ.</w:t>
            </w:r>
          </w:p>
          <w:p w14:paraId="02A119E3" w14:textId="77777777" w:rsidR="009E0447" w:rsidRPr="000C6144" w:rsidRDefault="009E0447" w:rsidP="00280F46">
            <w:pPr>
              <w:spacing w:line="259" w:lineRule="auto"/>
              <w:jc w:val="both"/>
              <w:rPr>
                <w:rFonts w:cs="Times New Roman"/>
                <w:noProof/>
                <w:szCs w:val="26"/>
                <w:lang w:val="vi-VN"/>
              </w:rPr>
            </w:pPr>
            <w:r w:rsidRPr="000C6144">
              <w:rPr>
                <w:rFonts w:cs="Times New Roman"/>
                <w:noProof/>
                <w:szCs w:val="26"/>
                <w:lang w:val="vi-VN"/>
              </w:rPr>
              <w:t>6b. Hệ thống thông báo lỗi: tải lên file không hợp lệ.</w:t>
            </w:r>
          </w:p>
        </w:tc>
      </w:tr>
      <w:tr w:rsidR="009E0447" w:rsidRPr="00560456" w14:paraId="2BA370CB" w14:textId="77777777" w:rsidTr="00280F46">
        <w:trPr>
          <w:trHeight w:val="269"/>
        </w:trPr>
        <w:tc>
          <w:tcPr>
            <w:tcW w:w="2595" w:type="dxa"/>
            <w:shd w:val="clear" w:color="auto" w:fill="auto"/>
          </w:tcPr>
          <w:p w14:paraId="0F901EE3" w14:textId="77777777" w:rsidR="009E0447" w:rsidRPr="00792EC2" w:rsidRDefault="009E0447" w:rsidP="00280F46">
            <w:pPr>
              <w:spacing w:line="259" w:lineRule="auto"/>
              <w:jc w:val="both"/>
              <w:rPr>
                <w:rFonts w:cs="Times New Roman"/>
                <w:noProof/>
                <w:szCs w:val="26"/>
                <w:lang w:val="vi-VN"/>
              </w:rPr>
            </w:pPr>
            <w:r w:rsidRPr="00792EC2">
              <w:rPr>
                <w:rFonts w:cs="Times New Roman"/>
                <w:noProof/>
                <w:szCs w:val="26"/>
                <w:lang w:val="vi-VN"/>
              </w:rPr>
              <w:t>Hậu điều kiện</w:t>
            </w:r>
          </w:p>
        </w:tc>
        <w:tc>
          <w:tcPr>
            <w:tcW w:w="6693" w:type="dxa"/>
            <w:gridSpan w:val="3"/>
            <w:shd w:val="clear" w:color="auto" w:fill="auto"/>
          </w:tcPr>
          <w:p w14:paraId="26FD9ACC" w14:textId="77777777" w:rsidR="009E0447" w:rsidRPr="00D64AB7" w:rsidRDefault="009E0447" w:rsidP="00631711">
            <w:pPr>
              <w:pStyle w:val="ListParagraph"/>
              <w:numPr>
                <w:ilvl w:val="0"/>
                <w:numId w:val="9"/>
              </w:numPr>
              <w:spacing w:after="0" w:line="259" w:lineRule="auto"/>
              <w:ind w:left="348" w:hanging="348"/>
              <w:jc w:val="both"/>
              <w:rPr>
                <w:rFonts w:cs="Times New Roman"/>
                <w:noProof/>
                <w:szCs w:val="26"/>
                <w:lang w:val="vi-VN"/>
              </w:rPr>
            </w:pPr>
            <w:r w:rsidRPr="00D64AB7">
              <w:rPr>
                <w:rFonts w:cs="Times New Roman"/>
                <w:noProof/>
                <w:szCs w:val="26"/>
                <w:lang w:val="vi-VN"/>
              </w:rPr>
              <w:t xml:space="preserve">Khóa học mới được tạo và đưa vào trạng thái "Chờ duyệt". </w:t>
            </w:r>
          </w:p>
          <w:p w14:paraId="6A283DA7" w14:textId="77777777" w:rsidR="009E0447" w:rsidRPr="00D64AB7" w:rsidRDefault="009E0447" w:rsidP="00631711">
            <w:pPr>
              <w:pStyle w:val="ListParagraph"/>
              <w:numPr>
                <w:ilvl w:val="0"/>
                <w:numId w:val="9"/>
              </w:numPr>
              <w:spacing w:after="0" w:line="259" w:lineRule="auto"/>
              <w:ind w:left="348" w:hanging="348"/>
              <w:jc w:val="both"/>
              <w:rPr>
                <w:rFonts w:cs="Times New Roman"/>
                <w:noProof/>
                <w:szCs w:val="26"/>
                <w:lang w:val="vi-VN"/>
              </w:rPr>
            </w:pPr>
            <w:r w:rsidRPr="00D64AB7">
              <w:rPr>
                <w:rFonts w:cs="Times New Roman"/>
                <w:noProof/>
                <w:szCs w:val="26"/>
                <w:lang w:val="vi-VN"/>
              </w:rPr>
              <w:t xml:space="preserve">Hệ thống lưu thông tin khóa học vào cơ sở dữ liệu. </w:t>
            </w:r>
          </w:p>
          <w:p w14:paraId="24D21CB1" w14:textId="6AB449F9" w:rsidR="009E0447" w:rsidRPr="00D64AB7" w:rsidRDefault="000D74DE" w:rsidP="00631711">
            <w:pPr>
              <w:pStyle w:val="ListParagraph"/>
              <w:numPr>
                <w:ilvl w:val="0"/>
                <w:numId w:val="9"/>
              </w:numPr>
              <w:spacing w:after="0" w:line="259" w:lineRule="auto"/>
              <w:ind w:left="348" w:hanging="348"/>
              <w:jc w:val="both"/>
              <w:rPr>
                <w:rFonts w:cs="Times New Roman"/>
                <w:noProof/>
                <w:szCs w:val="26"/>
                <w:lang w:val="vi-VN"/>
              </w:rPr>
            </w:pPr>
            <w:r>
              <w:rPr>
                <w:rFonts w:cs="Times New Roman"/>
                <w:noProof/>
                <w:szCs w:val="26"/>
                <w:lang w:val="vi-VN"/>
              </w:rPr>
              <w:t>Giảng</w:t>
            </w:r>
            <w:r w:rsidR="009E0447" w:rsidRPr="00D64AB7">
              <w:rPr>
                <w:rFonts w:cs="Times New Roman"/>
                <w:noProof/>
                <w:szCs w:val="26"/>
                <w:lang w:val="vi-VN"/>
              </w:rPr>
              <w:t xml:space="preserve"> viên có thể xem lại trạng thái của khóa học (đang chờ duyệt) trong danh sách khóa học của mình.</w:t>
            </w:r>
          </w:p>
        </w:tc>
      </w:tr>
    </w:tbl>
    <w:p w14:paraId="382AE1F4" w14:textId="77777777" w:rsidR="009E0447" w:rsidRPr="000C6144" w:rsidRDefault="009E0447" w:rsidP="000D74DE">
      <w:pPr>
        <w:pStyle w:val="Heading3"/>
        <w:numPr>
          <w:ilvl w:val="0"/>
          <w:numId w:val="0"/>
        </w:numPr>
        <w:rPr>
          <w:lang w:val="vi-VN"/>
        </w:rPr>
      </w:pPr>
    </w:p>
    <w:p w14:paraId="602B2F0C" w14:textId="05221885" w:rsidR="009E0447" w:rsidRPr="000C6144" w:rsidRDefault="009E0447" w:rsidP="000D74DE">
      <w:pPr>
        <w:pStyle w:val="Heading3"/>
        <w:rPr>
          <w:rFonts w:cs="Times New Roman"/>
          <w:bCs/>
          <w:noProof/>
          <w:lang w:val="vi-VN"/>
        </w:rPr>
      </w:pPr>
      <w:r w:rsidRPr="000C6144">
        <w:rPr>
          <w:rFonts w:cs="Times New Roman"/>
          <w:bCs/>
          <w:noProof/>
          <w:lang w:val="vi-VN"/>
        </w:rPr>
        <w:t>UC0</w:t>
      </w:r>
      <w:r w:rsidRPr="00726A0B">
        <w:rPr>
          <w:rFonts w:cs="Times New Roman"/>
          <w:bCs/>
          <w:noProof/>
          <w:lang w:val="vi-VN"/>
        </w:rPr>
        <w:t>0</w:t>
      </w:r>
      <w:r w:rsidR="000D74DE" w:rsidRPr="000D74DE">
        <w:rPr>
          <w:rFonts w:cs="Times New Roman"/>
          <w:bCs/>
          <w:noProof/>
          <w:lang w:val="vi-VN"/>
        </w:rPr>
        <w:t>4</w:t>
      </w:r>
      <w:r w:rsidRPr="000C6144">
        <w:rPr>
          <w:rFonts w:cs="Times New Roman"/>
          <w:bCs/>
          <w:noProof/>
          <w:lang w:val="vi-VN"/>
        </w:rPr>
        <w:t xml:space="preserve">-Chỉnh sửa </w:t>
      </w:r>
      <w:r w:rsidR="000D74DE" w:rsidRPr="000D74DE">
        <w:rPr>
          <w:rFonts w:cs="Times New Roman"/>
          <w:bCs/>
          <w:noProof/>
          <w:lang w:val="vi-VN"/>
        </w:rPr>
        <w:t xml:space="preserve">thông tin </w:t>
      </w:r>
      <w:r w:rsidRPr="000C6144">
        <w:rPr>
          <w:rFonts w:cs="Times New Roman"/>
          <w:bCs/>
          <w:noProof/>
          <w:lang w:val="vi-VN"/>
        </w:rPr>
        <w:t>khóa</w:t>
      </w:r>
      <w:r w:rsidRPr="00726A0B">
        <w:rPr>
          <w:rFonts w:cs="Times New Roman"/>
          <w:bCs/>
          <w:noProof/>
          <w:lang w:val="vi-VN"/>
        </w:rPr>
        <w:t xml:space="preserve"> </w:t>
      </w:r>
      <w:r w:rsidRPr="000C6144">
        <w:rPr>
          <w:rFonts w:cs="Times New Roman"/>
          <w:bCs/>
          <w:noProof/>
          <w:lang w:val="vi-VN"/>
        </w:rPr>
        <w:t>học</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95"/>
        <w:gridCol w:w="2240"/>
        <w:gridCol w:w="2077"/>
        <w:gridCol w:w="2376"/>
      </w:tblGrid>
      <w:tr w:rsidR="009E0447" w:rsidRPr="00560456" w14:paraId="13CD0F36" w14:textId="77777777" w:rsidTr="00280F46">
        <w:tc>
          <w:tcPr>
            <w:tcW w:w="2595" w:type="dxa"/>
            <w:shd w:val="clear" w:color="auto" w:fill="auto"/>
          </w:tcPr>
          <w:p w14:paraId="73B8BE4A" w14:textId="77777777" w:rsidR="009E0447" w:rsidRPr="00792EC2" w:rsidRDefault="009E0447" w:rsidP="00280F46">
            <w:pPr>
              <w:spacing w:line="259" w:lineRule="auto"/>
              <w:jc w:val="both"/>
              <w:rPr>
                <w:rFonts w:cs="Times New Roman"/>
                <w:noProof/>
                <w:szCs w:val="26"/>
                <w:lang w:val="vi-VN"/>
              </w:rPr>
            </w:pPr>
            <w:r w:rsidRPr="00792EC2">
              <w:rPr>
                <w:rFonts w:cs="Times New Roman"/>
                <w:noProof/>
                <w:szCs w:val="26"/>
                <w:lang w:val="vi-VN"/>
              </w:rPr>
              <w:lastRenderedPageBreak/>
              <w:t>Mã use case</w:t>
            </w:r>
          </w:p>
        </w:tc>
        <w:tc>
          <w:tcPr>
            <w:tcW w:w="2240" w:type="dxa"/>
            <w:shd w:val="clear" w:color="auto" w:fill="auto"/>
          </w:tcPr>
          <w:p w14:paraId="11692269" w14:textId="55F7C5EB" w:rsidR="009E0447" w:rsidRPr="00792EC2" w:rsidRDefault="009E0447" w:rsidP="00280F46">
            <w:pPr>
              <w:spacing w:line="259" w:lineRule="auto"/>
              <w:jc w:val="both"/>
              <w:rPr>
                <w:rFonts w:cs="Times New Roman"/>
                <w:noProof/>
                <w:szCs w:val="26"/>
                <w:lang w:val="vi-VN"/>
              </w:rPr>
            </w:pPr>
            <w:r w:rsidRPr="00792EC2">
              <w:rPr>
                <w:rFonts w:cs="Times New Roman"/>
                <w:noProof/>
                <w:szCs w:val="26"/>
                <w:lang w:val="vi-VN"/>
              </w:rPr>
              <w:t>UC0</w:t>
            </w:r>
            <w:r w:rsidRPr="00792EC2">
              <w:rPr>
                <w:rFonts w:cs="Times New Roman"/>
                <w:noProof/>
                <w:szCs w:val="26"/>
              </w:rPr>
              <w:t>0</w:t>
            </w:r>
            <w:r w:rsidR="000D74DE">
              <w:rPr>
                <w:rFonts w:cs="Times New Roman"/>
                <w:noProof/>
                <w:szCs w:val="26"/>
              </w:rPr>
              <w:t>4</w:t>
            </w:r>
          </w:p>
        </w:tc>
        <w:tc>
          <w:tcPr>
            <w:tcW w:w="2077" w:type="dxa"/>
            <w:shd w:val="clear" w:color="auto" w:fill="auto"/>
          </w:tcPr>
          <w:p w14:paraId="0959BDA3" w14:textId="77777777" w:rsidR="009E0447" w:rsidRPr="00792EC2" w:rsidRDefault="009E0447" w:rsidP="00280F46">
            <w:pPr>
              <w:spacing w:line="259" w:lineRule="auto"/>
              <w:jc w:val="both"/>
              <w:rPr>
                <w:rFonts w:cs="Times New Roman"/>
                <w:noProof/>
                <w:szCs w:val="26"/>
                <w:lang w:val="vi-VN"/>
              </w:rPr>
            </w:pPr>
            <w:r w:rsidRPr="00792EC2">
              <w:rPr>
                <w:rFonts w:cs="Times New Roman"/>
                <w:noProof/>
                <w:szCs w:val="26"/>
                <w:lang w:val="vi-VN"/>
              </w:rPr>
              <w:t>Tên use case</w:t>
            </w:r>
          </w:p>
        </w:tc>
        <w:tc>
          <w:tcPr>
            <w:tcW w:w="2376" w:type="dxa"/>
            <w:shd w:val="clear" w:color="auto" w:fill="auto"/>
          </w:tcPr>
          <w:p w14:paraId="52CCBF20" w14:textId="1B2E5266" w:rsidR="009E0447" w:rsidRPr="000C6144" w:rsidRDefault="009E0447" w:rsidP="00280F46">
            <w:pPr>
              <w:spacing w:line="259" w:lineRule="auto"/>
              <w:jc w:val="both"/>
              <w:rPr>
                <w:rFonts w:cs="Times New Roman"/>
                <w:noProof/>
                <w:szCs w:val="26"/>
                <w:lang w:val="vi-VN"/>
              </w:rPr>
            </w:pPr>
            <w:r w:rsidRPr="000C6144">
              <w:rPr>
                <w:rFonts w:cs="Times New Roman"/>
                <w:noProof/>
                <w:szCs w:val="26"/>
                <w:lang w:val="vi-VN"/>
              </w:rPr>
              <w:t xml:space="preserve">Chỉnh sửa </w:t>
            </w:r>
            <w:r w:rsidR="000D74DE" w:rsidRPr="000D74DE">
              <w:rPr>
                <w:rFonts w:cs="Times New Roman"/>
                <w:noProof/>
                <w:szCs w:val="26"/>
                <w:lang w:val="vi-VN"/>
              </w:rPr>
              <w:t xml:space="preserve">thông tin </w:t>
            </w:r>
            <w:r w:rsidRPr="000C6144">
              <w:rPr>
                <w:rFonts w:cs="Times New Roman"/>
                <w:noProof/>
                <w:szCs w:val="26"/>
                <w:lang w:val="vi-VN"/>
              </w:rPr>
              <w:t>khóa học</w:t>
            </w:r>
          </w:p>
        </w:tc>
      </w:tr>
      <w:tr w:rsidR="009E0447" w:rsidRPr="00792EC2" w14:paraId="1EB4902D" w14:textId="77777777" w:rsidTr="00280F46">
        <w:tc>
          <w:tcPr>
            <w:tcW w:w="2595" w:type="dxa"/>
            <w:shd w:val="clear" w:color="auto" w:fill="auto"/>
          </w:tcPr>
          <w:p w14:paraId="3CCD4343" w14:textId="77777777" w:rsidR="009E0447" w:rsidRPr="00792EC2" w:rsidRDefault="009E0447" w:rsidP="00280F46">
            <w:pPr>
              <w:spacing w:line="259" w:lineRule="auto"/>
              <w:jc w:val="both"/>
              <w:rPr>
                <w:rFonts w:cs="Times New Roman"/>
                <w:noProof/>
                <w:szCs w:val="26"/>
                <w:lang w:val="vi-VN"/>
              </w:rPr>
            </w:pPr>
            <w:r w:rsidRPr="00792EC2">
              <w:rPr>
                <w:rFonts w:cs="Times New Roman"/>
                <w:noProof/>
                <w:szCs w:val="26"/>
                <w:lang w:val="vi-VN"/>
              </w:rPr>
              <w:t>Tác nhân</w:t>
            </w:r>
          </w:p>
        </w:tc>
        <w:tc>
          <w:tcPr>
            <w:tcW w:w="6693" w:type="dxa"/>
            <w:gridSpan w:val="3"/>
            <w:shd w:val="clear" w:color="auto" w:fill="auto"/>
          </w:tcPr>
          <w:p w14:paraId="299A4778" w14:textId="4B32D7EA" w:rsidR="009E0447" w:rsidRPr="00D334B6" w:rsidRDefault="000D74DE" w:rsidP="00280F46">
            <w:pPr>
              <w:spacing w:line="259" w:lineRule="auto"/>
              <w:jc w:val="both"/>
              <w:rPr>
                <w:rFonts w:cs="Times New Roman"/>
                <w:noProof/>
                <w:szCs w:val="26"/>
              </w:rPr>
            </w:pPr>
            <w:r>
              <w:rPr>
                <w:rFonts w:cs="Times New Roman"/>
                <w:noProof/>
                <w:szCs w:val="26"/>
              </w:rPr>
              <w:t>Giảng</w:t>
            </w:r>
            <w:r w:rsidR="009E0447">
              <w:rPr>
                <w:rFonts w:cs="Times New Roman"/>
                <w:noProof/>
                <w:szCs w:val="26"/>
              </w:rPr>
              <w:t xml:space="preserve"> viên</w:t>
            </w:r>
          </w:p>
        </w:tc>
      </w:tr>
      <w:tr w:rsidR="009E0447" w:rsidRPr="00792EC2" w14:paraId="30D819C5" w14:textId="77777777" w:rsidTr="00280F46">
        <w:tc>
          <w:tcPr>
            <w:tcW w:w="2595" w:type="dxa"/>
            <w:shd w:val="clear" w:color="auto" w:fill="auto"/>
          </w:tcPr>
          <w:p w14:paraId="100BD010" w14:textId="77777777" w:rsidR="009E0447" w:rsidRPr="00792EC2" w:rsidRDefault="009E0447" w:rsidP="00280F46">
            <w:pPr>
              <w:spacing w:line="259" w:lineRule="auto"/>
              <w:jc w:val="both"/>
              <w:rPr>
                <w:rFonts w:cs="Times New Roman"/>
                <w:noProof/>
                <w:szCs w:val="26"/>
              </w:rPr>
            </w:pPr>
            <w:r w:rsidRPr="00792EC2">
              <w:rPr>
                <w:rFonts w:cs="Times New Roman"/>
                <w:noProof/>
                <w:szCs w:val="26"/>
              </w:rPr>
              <w:t>Mục đích sử dụng</w:t>
            </w:r>
          </w:p>
        </w:tc>
        <w:tc>
          <w:tcPr>
            <w:tcW w:w="6693" w:type="dxa"/>
            <w:gridSpan w:val="3"/>
            <w:shd w:val="clear" w:color="auto" w:fill="auto"/>
          </w:tcPr>
          <w:p w14:paraId="3039B4C1" w14:textId="13E333EC" w:rsidR="009E0447" w:rsidRPr="00792EC2" w:rsidRDefault="000D74DE" w:rsidP="00280F46">
            <w:pPr>
              <w:spacing w:line="259" w:lineRule="auto"/>
              <w:jc w:val="both"/>
              <w:rPr>
                <w:rFonts w:cs="Times New Roman"/>
                <w:noProof/>
                <w:szCs w:val="26"/>
              </w:rPr>
            </w:pPr>
            <w:r>
              <w:rPr>
                <w:rFonts w:cs="Times New Roman"/>
                <w:noProof/>
                <w:szCs w:val="26"/>
              </w:rPr>
              <w:t>Giảng</w:t>
            </w:r>
            <w:r w:rsidR="009E0447">
              <w:rPr>
                <w:rFonts w:cs="Times New Roman"/>
                <w:noProof/>
                <w:szCs w:val="26"/>
              </w:rPr>
              <w:t xml:space="preserve"> viên chỉnh sửa khóa học</w:t>
            </w:r>
          </w:p>
        </w:tc>
      </w:tr>
      <w:tr w:rsidR="009E0447" w:rsidRPr="00792EC2" w14:paraId="66E501A4" w14:textId="77777777" w:rsidTr="00280F46">
        <w:tc>
          <w:tcPr>
            <w:tcW w:w="2595" w:type="dxa"/>
            <w:shd w:val="clear" w:color="auto" w:fill="auto"/>
          </w:tcPr>
          <w:p w14:paraId="6D61633F" w14:textId="77777777" w:rsidR="009E0447" w:rsidRPr="00792EC2" w:rsidRDefault="009E0447" w:rsidP="00280F46">
            <w:pPr>
              <w:spacing w:line="259" w:lineRule="auto"/>
              <w:jc w:val="both"/>
              <w:rPr>
                <w:rFonts w:cs="Times New Roman"/>
                <w:noProof/>
                <w:szCs w:val="26"/>
              </w:rPr>
            </w:pPr>
            <w:r w:rsidRPr="00792EC2">
              <w:rPr>
                <w:rFonts w:cs="Times New Roman"/>
                <w:noProof/>
                <w:szCs w:val="26"/>
              </w:rPr>
              <w:t>Sự kiện kích hoạt</w:t>
            </w:r>
          </w:p>
        </w:tc>
        <w:tc>
          <w:tcPr>
            <w:tcW w:w="6693" w:type="dxa"/>
            <w:gridSpan w:val="3"/>
            <w:shd w:val="clear" w:color="auto" w:fill="auto"/>
          </w:tcPr>
          <w:p w14:paraId="4C294911" w14:textId="02F168BC" w:rsidR="009E0447" w:rsidRPr="00792EC2" w:rsidRDefault="000D74DE" w:rsidP="00280F46">
            <w:pPr>
              <w:spacing w:line="259" w:lineRule="auto"/>
              <w:jc w:val="both"/>
              <w:rPr>
                <w:rFonts w:cs="Times New Roman"/>
                <w:noProof/>
                <w:szCs w:val="26"/>
              </w:rPr>
            </w:pPr>
            <w:r>
              <w:rPr>
                <w:rFonts w:cs="Times New Roman"/>
                <w:noProof/>
                <w:szCs w:val="26"/>
              </w:rPr>
              <w:t>Giảng</w:t>
            </w:r>
            <w:r w:rsidR="009E0447">
              <w:rPr>
                <w:rFonts w:cs="Times New Roman"/>
                <w:noProof/>
                <w:szCs w:val="26"/>
              </w:rPr>
              <w:t xml:space="preserve"> viên chọn chức năng chỉnh sửa khóa học.</w:t>
            </w:r>
          </w:p>
        </w:tc>
      </w:tr>
      <w:tr w:rsidR="009E0447" w:rsidRPr="00560456" w14:paraId="5007BA45" w14:textId="77777777" w:rsidTr="00280F46">
        <w:tc>
          <w:tcPr>
            <w:tcW w:w="2595" w:type="dxa"/>
            <w:shd w:val="clear" w:color="auto" w:fill="auto"/>
          </w:tcPr>
          <w:p w14:paraId="7A7CE311" w14:textId="77777777" w:rsidR="009E0447" w:rsidRPr="00792EC2" w:rsidRDefault="009E0447" w:rsidP="00280F46">
            <w:pPr>
              <w:spacing w:line="259" w:lineRule="auto"/>
              <w:jc w:val="both"/>
              <w:rPr>
                <w:rFonts w:cs="Times New Roman"/>
                <w:noProof/>
                <w:szCs w:val="26"/>
                <w:lang w:val="vi-VN"/>
              </w:rPr>
            </w:pPr>
            <w:r w:rsidRPr="00792EC2">
              <w:rPr>
                <w:rFonts w:cs="Times New Roman"/>
                <w:noProof/>
                <w:szCs w:val="26"/>
              </w:rPr>
              <w:t>Điều kiện tiên quyết</w:t>
            </w:r>
          </w:p>
        </w:tc>
        <w:tc>
          <w:tcPr>
            <w:tcW w:w="6693" w:type="dxa"/>
            <w:gridSpan w:val="3"/>
            <w:shd w:val="clear" w:color="auto" w:fill="auto"/>
          </w:tcPr>
          <w:p w14:paraId="78938FFC" w14:textId="5A040CC4" w:rsidR="009E0447" w:rsidRPr="000D74DE" w:rsidRDefault="000D74DE" w:rsidP="00631711">
            <w:pPr>
              <w:pStyle w:val="ListParagraph"/>
              <w:numPr>
                <w:ilvl w:val="0"/>
                <w:numId w:val="8"/>
              </w:numPr>
              <w:spacing w:after="0" w:line="259" w:lineRule="auto"/>
              <w:ind w:left="258" w:hanging="270"/>
              <w:jc w:val="both"/>
              <w:rPr>
                <w:rFonts w:cs="Times New Roman"/>
                <w:noProof/>
                <w:szCs w:val="26"/>
                <w:lang w:val="vi-VN"/>
              </w:rPr>
            </w:pPr>
            <w:r>
              <w:rPr>
                <w:rFonts w:cs="Times New Roman"/>
                <w:noProof/>
                <w:szCs w:val="26"/>
                <w:lang w:val="vi-VN"/>
              </w:rPr>
              <w:t>Giảng</w:t>
            </w:r>
            <w:r w:rsidR="009E0447" w:rsidRPr="00D334B6">
              <w:rPr>
                <w:rFonts w:cs="Times New Roman"/>
                <w:noProof/>
                <w:szCs w:val="26"/>
                <w:lang w:val="vi-VN"/>
              </w:rPr>
              <w:t xml:space="preserve"> viên đã đăng nhập vào hệ thống</w:t>
            </w:r>
          </w:p>
        </w:tc>
      </w:tr>
      <w:tr w:rsidR="009E0447" w:rsidRPr="00560456" w14:paraId="1D09FD43" w14:textId="77777777" w:rsidTr="00280F46">
        <w:tc>
          <w:tcPr>
            <w:tcW w:w="2595" w:type="dxa"/>
            <w:shd w:val="clear" w:color="auto" w:fill="auto"/>
          </w:tcPr>
          <w:p w14:paraId="5381CF7E" w14:textId="77777777" w:rsidR="009E0447" w:rsidRPr="00792EC2" w:rsidRDefault="009E0447" w:rsidP="00280F46">
            <w:pPr>
              <w:spacing w:line="259" w:lineRule="auto"/>
              <w:jc w:val="both"/>
              <w:rPr>
                <w:rFonts w:cs="Times New Roman"/>
                <w:noProof/>
                <w:szCs w:val="26"/>
                <w:lang w:val="vi-VN"/>
              </w:rPr>
            </w:pPr>
            <w:r w:rsidRPr="00792EC2">
              <w:rPr>
                <w:rFonts w:cs="Times New Roman"/>
                <w:noProof/>
                <w:szCs w:val="26"/>
                <w:lang w:val="vi-VN"/>
              </w:rPr>
              <w:t>Luồng sự kiện chính</w:t>
            </w:r>
            <w:r w:rsidRPr="00792EC2">
              <w:rPr>
                <w:rFonts w:cs="Times New Roman"/>
                <w:noProof/>
                <w:szCs w:val="26"/>
                <w:lang w:val="vi-VN"/>
              </w:rPr>
              <w:br/>
              <w:t>(Thành công)</w:t>
            </w:r>
          </w:p>
        </w:tc>
        <w:tc>
          <w:tcPr>
            <w:tcW w:w="6693" w:type="dxa"/>
            <w:gridSpan w:val="3"/>
            <w:shd w:val="clear" w:color="auto" w:fill="auto"/>
          </w:tcPr>
          <w:p w14:paraId="3601FA3A" w14:textId="58AF7394" w:rsidR="009E0447" w:rsidRPr="00D4287D" w:rsidRDefault="000D74DE" w:rsidP="00631711">
            <w:pPr>
              <w:numPr>
                <w:ilvl w:val="0"/>
                <w:numId w:val="10"/>
              </w:numPr>
              <w:spacing w:after="0" w:line="259" w:lineRule="auto"/>
              <w:jc w:val="both"/>
              <w:rPr>
                <w:rFonts w:cs="Times New Roman"/>
                <w:noProof/>
                <w:szCs w:val="26"/>
                <w:lang w:val="vi-VN"/>
              </w:rPr>
            </w:pPr>
            <w:r>
              <w:rPr>
                <w:rFonts w:cs="Times New Roman"/>
                <w:noProof/>
                <w:szCs w:val="26"/>
                <w:lang w:val="vi-VN"/>
              </w:rPr>
              <w:t>Giảng</w:t>
            </w:r>
            <w:r w:rsidR="009E0447" w:rsidRPr="00D4287D">
              <w:rPr>
                <w:rFonts w:cs="Times New Roman"/>
                <w:noProof/>
                <w:szCs w:val="26"/>
                <w:lang w:val="vi-VN"/>
              </w:rPr>
              <w:t xml:space="preserve"> viên chọn khóa học đã tạo và chọn nút “Chỉnh sửa </w:t>
            </w:r>
            <w:r w:rsidR="009E0447" w:rsidRPr="000C6144">
              <w:rPr>
                <w:rFonts w:cs="Times New Roman"/>
                <w:noProof/>
                <w:szCs w:val="26"/>
                <w:lang w:val="vi-VN"/>
              </w:rPr>
              <w:t xml:space="preserve">thông tin </w:t>
            </w:r>
            <w:r w:rsidR="009E0447" w:rsidRPr="00D4287D">
              <w:rPr>
                <w:rFonts w:cs="Times New Roman"/>
                <w:noProof/>
                <w:szCs w:val="26"/>
                <w:lang w:val="vi-VN"/>
              </w:rPr>
              <w:t>khóa học”</w:t>
            </w:r>
          </w:p>
          <w:p w14:paraId="04E95AAA" w14:textId="77777777" w:rsidR="009E0447" w:rsidRPr="00FD42D4" w:rsidRDefault="009E0447" w:rsidP="00631711">
            <w:pPr>
              <w:numPr>
                <w:ilvl w:val="0"/>
                <w:numId w:val="10"/>
              </w:numPr>
              <w:spacing w:after="0" w:line="259" w:lineRule="auto"/>
              <w:jc w:val="both"/>
              <w:rPr>
                <w:rFonts w:cs="Times New Roman"/>
                <w:noProof/>
                <w:szCs w:val="26"/>
                <w:lang w:val="vi-VN"/>
              </w:rPr>
            </w:pPr>
            <w:r w:rsidRPr="00D4287D">
              <w:rPr>
                <w:rFonts w:cs="Times New Roman"/>
                <w:noProof/>
                <w:szCs w:val="26"/>
                <w:lang w:val="vi-VN"/>
              </w:rPr>
              <w:t xml:space="preserve">Hệ thống hiển thị form chỉnh sửa </w:t>
            </w:r>
            <w:r w:rsidRPr="00FD42D4">
              <w:rPr>
                <w:rFonts w:cs="Times New Roman"/>
                <w:noProof/>
                <w:szCs w:val="26"/>
                <w:lang w:val="vi-VN"/>
              </w:rPr>
              <w:t>thông tin khóa học: tên, mô tả, danh mục, giá khóa học</w:t>
            </w:r>
          </w:p>
          <w:p w14:paraId="0747EC33" w14:textId="24C2F19D" w:rsidR="009E0447" w:rsidRPr="00FD42D4" w:rsidRDefault="000D74DE" w:rsidP="00631711">
            <w:pPr>
              <w:numPr>
                <w:ilvl w:val="0"/>
                <w:numId w:val="10"/>
              </w:numPr>
              <w:spacing w:after="0" w:line="259" w:lineRule="auto"/>
              <w:jc w:val="both"/>
              <w:rPr>
                <w:rFonts w:cs="Times New Roman"/>
                <w:noProof/>
                <w:szCs w:val="26"/>
                <w:lang w:val="vi-VN"/>
              </w:rPr>
            </w:pPr>
            <w:r>
              <w:rPr>
                <w:rFonts w:cs="Times New Roman"/>
                <w:noProof/>
                <w:szCs w:val="26"/>
                <w:lang w:val="vi-VN"/>
              </w:rPr>
              <w:t>Giảng</w:t>
            </w:r>
            <w:r w:rsidR="009E0447" w:rsidRPr="00FD42D4">
              <w:rPr>
                <w:rFonts w:cs="Times New Roman"/>
                <w:noProof/>
                <w:szCs w:val="26"/>
                <w:lang w:val="vi-VN"/>
              </w:rPr>
              <w:t xml:space="preserve"> viên chọn các trường thông tin muốn thay đổi và chỉnh sửa.</w:t>
            </w:r>
          </w:p>
          <w:p w14:paraId="6D3D1C18" w14:textId="748D8876" w:rsidR="009E0447" w:rsidRPr="00FD42D4" w:rsidRDefault="000D74DE" w:rsidP="00631711">
            <w:pPr>
              <w:numPr>
                <w:ilvl w:val="0"/>
                <w:numId w:val="10"/>
              </w:numPr>
              <w:spacing w:after="0" w:line="259" w:lineRule="auto"/>
              <w:jc w:val="both"/>
              <w:rPr>
                <w:rFonts w:cs="Times New Roman"/>
                <w:noProof/>
                <w:szCs w:val="26"/>
                <w:lang w:val="vi-VN"/>
              </w:rPr>
            </w:pPr>
            <w:r>
              <w:rPr>
                <w:rFonts w:cs="Times New Roman"/>
                <w:noProof/>
                <w:szCs w:val="26"/>
                <w:lang w:val="vi-VN"/>
              </w:rPr>
              <w:t>Giảng</w:t>
            </w:r>
            <w:r w:rsidR="009E0447" w:rsidRPr="00FD42D4">
              <w:rPr>
                <w:rFonts w:cs="Times New Roman"/>
                <w:noProof/>
                <w:szCs w:val="26"/>
                <w:lang w:val="vi-VN"/>
              </w:rPr>
              <w:t xml:space="preserve"> viên nhấn nút “Cập nhật thông tin khóa học”</w:t>
            </w:r>
          </w:p>
          <w:p w14:paraId="5C6BAE11" w14:textId="77777777" w:rsidR="009E0447" w:rsidRPr="00FD42D4" w:rsidRDefault="009E0447" w:rsidP="00280F46">
            <w:pPr>
              <w:spacing w:line="259" w:lineRule="auto"/>
              <w:ind w:left="720"/>
              <w:jc w:val="both"/>
              <w:rPr>
                <w:rFonts w:cs="Times New Roman"/>
                <w:noProof/>
                <w:szCs w:val="26"/>
                <w:lang w:val="vi-VN"/>
              </w:rPr>
            </w:pPr>
            <w:r w:rsidRPr="00FD42D4">
              <w:rPr>
                <w:rFonts w:cs="Times New Roman"/>
                <w:noProof/>
                <w:szCs w:val="26"/>
                <w:lang w:val="vi-VN"/>
              </w:rPr>
              <w:t>Hệ thống kiểm tra các trường bắt buộc có hợp lệ hay không</w:t>
            </w:r>
          </w:p>
          <w:p w14:paraId="2A01AB01" w14:textId="77777777" w:rsidR="009E0447" w:rsidRPr="00792EC2" w:rsidRDefault="009E0447" w:rsidP="00631711">
            <w:pPr>
              <w:numPr>
                <w:ilvl w:val="0"/>
                <w:numId w:val="10"/>
              </w:numPr>
              <w:spacing w:after="0" w:line="259" w:lineRule="auto"/>
              <w:jc w:val="both"/>
              <w:rPr>
                <w:rFonts w:cs="Times New Roman"/>
                <w:noProof/>
                <w:szCs w:val="26"/>
                <w:lang w:val="vi-VN"/>
              </w:rPr>
            </w:pPr>
            <w:r w:rsidRPr="00FD42D4">
              <w:rPr>
                <w:rFonts w:cs="Times New Roman"/>
                <w:noProof/>
                <w:szCs w:val="26"/>
                <w:lang w:val="vi-VN"/>
              </w:rPr>
              <w:t>Hệ thống thông báo cập nhật thông tin khóa học thành công và lưu trữ thông tin khóa học vào cơ sở dữ liệu</w:t>
            </w:r>
          </w:p>
        </w:tc>
      </w:tr>
      <w:tr w:rsidR="009E0447" w:rsidRPr="00560456" w14:paraId="21928BC4" w14:textId="77777777" w:rsidTr="00280F46">
        <w:tc>
          <w:tcPr>
            <w:tcW w:w="2595" w:type="dxa"/>
            <w:shd w:val="clear" w:color="auto" w:fill="auto"/>
          </w:tcPr>
          <w:p w14:paraId="2345BA26" w14:textId="77777777" w:rsidR="009E0447" w:rsidRPr="00792EC2" w:rsidRDefault="009E0447" w:rsidP="00280F46">
            <w:pPr>
              <w:spacing w:line="259" w:lineRule="auto"/>
              <w:jc w:val="both"/>
              <w:rPr>
                <w:rFonts w:cs="Times New Roman"/>
                <w:noProof/>
                <w:szCs w:val="26"/>
                <w:lang w:val="vi-VN"/>
              </w:rPr>
            </w:pPr>
            <w:r w:rsidRPr="00792EC2">
              <w:rPr>
                <w:rFonts w:cs="Times New Roman"/>
                <w:noProof/>
                <w:szCs w:val="26"/>
                <w:lang w:val="vi-VN"/>
              </w:rPr>
              <w:t>Luồng sự kiện thay thế</w:t>
            </w:r>
          </w:p>
        </w:tc>
        <w:tc>
          <w:tcPr>
            <w:tcW w:w="6693" w:type="dxa"/>
            <w:gridSpan w:val="3"/>
            <w:shd w:val="clear" w:color="auto" w:fill="auto"/>
          </w:tcPr>
          <w:p w14:paraId="4503103B" w14:textId="77777777" w:rsidR="009E0447" w:rsidRPr="006D3D07" w:rsidRDefault="009E0447" w:rsidP="00280F46">
            <w:pPr>
              <w:spacing w:line="259" w:lineRule="auto"/>
              <w:jc w:val="both"/>
              <w:rPr>
                <w:rFonts w:cs="Times New Roman"/>
                <w:noProof/>
                <w:szCs w:val="26"/>
                <w:lang w:val="vi-VN"/>
              </w:rPr>
            </w:pPr>
            <w:r w:rsidRPr="00726A0B">
              <w:rPr>
                <w:rFonts w:cs="Times New Roman"/>
                <w:noProof/>
                <w:szCs w:val="26"/>
                <w:lang w:val="vi-VN"/>
              </w:rPr>
              <w:t xml:space="preserve">5a. Hệ thống thông báo lỗi: </w:t>
            </w:r>
            <w:r w:rsidRPr="00D334B6">
              <w:rPr>
                <w:rFonts w:cs="Times New Roman"/>
                <w:noProof/>
                <w:szCs w:val="26"/>
                <w:lang w:val="vi-VN"/>
              </w:rPr>
              <w:t>thông tin khóa học không hợp lệ.</w:t>
            </w:r>
          </w:p>
        </w:tc>
      </w:tr>
      <w:tr w:rsidR="009E0447" w:rsidRPr="00560456" w14:paraId="76A8CA81" w14:textId="77777777" w:rsidTr="00280F46">
        <w:trPr>
          <w:trHeight w:val="269"/>
        </w:trPr>
        <w:tc>
          <w:tcPr>
            <w:tcW w:w="2595" w:type="dxa"/>
            <w:shd w:val="clear" w:color="auto" w:fill="auto"/>
          </w:tcPr>
          <w:p w14:paraId="0E089A00" w14:textId="77777777" w:rsidR="009E0447" w:rsidRPr="00792EC2" w:rsidRDefault="009E0447" w:rsidP="00280F46">
            <w:pPr>
              <w:spacing w:line="259" w:lineRule="auto"/>
              <w:jc w:val="both"/>
              <w:rPr>
                <w:rFonts w:cs="Times New Roman"/>
                <w:noProof/>
                <w:szCs w:val="26"/>
                <w:lang w:val="vi-VN"/>
              </w:rPr>
            </w:pPr>
            <w:r w:rsidRPr="00792EC2">
              <w:rPr>
                <w:rFonts w:cs="Times New Roman"/>
                <w:noProof/>
                <w:szCs w:val="26"/>
                <w:lang w:val="vi-VN"/>
              </w:rPr>
              <w:t>Hậu điều kiện</w:t>
            </w:r>
          </w:p>
        </w:tc>
        <w:tc>
          <w:tcPr>
            <w:tcW w:w="6693" w:type="dxa"/>
            <w:gridSpan w:val="3"/>
            <w:shd w:val="clear" w:color="auto" w:fill="auto"/>
          </w:tcPr>
          <w:p w14:paraId="7B08A386" w14:textId="77777777" w:rsidR="009E0447" w:rsidRPr="00D64AB7" w:rsidRDefault="009E0447" w:rsidP="00631711">
            <w:pPr>
              <w:pStyle w:val="ListParagraph"/>
              <w:numPr>
                <w:ilvl w:val="0"/>
                <w:numId w:val="9"/>
              </w:numPr>
              <w:spacing w:after="0" w:line="259" w:lineRule="auto"/>
              <w:ind w:left="348" w:hanging="348"/>
              <w:jc w:val="both"/>
              <w:rPr>
                <w:rFonts w:cs="Times New Roman"/>
                <w:noProof/>
                <w:szCs w:val="26"/>
                <w:lang w:val="vi-VN"/>
              </w:rPr>
            </w:pPr>
            <w:r w:rsidRPr="00D64AB7">
              <w:rPr>
                <w:rFonts w:cs="Times New Roman"/>
                <w:noProof/>
                <w:szCs w:val="26"/>
                <w:lang w:val="vi-VN"/>
              </w:rPr>
              <w:t xml:space="preserve">Khóa học </w:t>
            </w:r>
            <w:r w:rsidRPr="000C6144">
              <w:rPr>
                <w:rFonts w:cs="Times New Roman"/>
                <w:noProof/>
                <w:szCs w:val="26"/>
                <w:lang w:val="vi-VN"/>
              </w:rPr>
              <w:t>được cập nhật thông tin thành công.</w:t>
            </w:r>
            <w:r w:rsidRPr="00D64AB7">
              <w:rPr>
                <w:rFonts w:cs="Times New Roman"/>
                <w:noProof/>
                <w:szCs w:val="26"/>
                <w:lang w:val="vi-VN"/>
              </w:rPr>
              <w:t xml:space="preserve"> </w:t>
            </w:r>
          </w:p>
          <w:p w14:paraId="15764E5C" w14:textId="77777777" w:rsidR="009E0447" w:rsidRPr="000C6144" w:rsidRDefault="009E0447" w:rsidP="00631711">
            <w:pPr>
              <w:pStyle w:val="ListParagraph"/>
              <w:numPr>
                <w:ilvl w:val="0"/>
                <w:numId w:val="9"/>
              </w:numPr>
              <w:spacing w:after="0" w:line="259" w:lineRule="auto"/>
              <w:ind w:left="348" w:hanging="348"/>
              <w:jc w:val="both"/>
              <w:rPr>
                <w:rFonts w:cs="Times New Roman"/>
                <w:noProof/>
                <w:szCs w:val="26"/>
                <w:lang w:val="vi-VN"/>
              </w:rPr>
            </w:pPr>
            <w:r w:rsidRPr="00D64AB7">
              <w:rPr>
                <w:rFonts w:cs="Times New Roman"/>
                <w:noProof/>
                <w:szCs w:val="26"/>
                <w:lang w:val="vi-VN"/>
              </w:rPr>
              <w:t xml:space="preserve">Hệ thống lưu thông tin khóa học vào cơ sở dữ liệu. </w:t>
            </w:r>
          </w:p>
        </w:tc>
      </w:tr>
    </w:tbl>
    <w:p w14:paraId="446DA1B6" w14:textId="77777777" w:rsidR="009E0447" w:rsidRPr="006D3D07" w:rsidRDefault="009E0447" w:rsidP="009E0447">
      <w:pPr>
        <w:rPr>
          <w:lang w:val="vi-VN"/>
        </w:rPr>
      </w:pPr>
    </w:p>
    <w:p w14:paraId="17E72BC2" w14:textId="77777777" w:rsidR="009E0447" w:rsidRPr="00D64AB7" w:rsidRDefault="009E0447" w:rsidP="009E0447">
      <w:pPr>
        <w:rPr>
          <w:lang w:val="vi-VN"/>
        </w:rPr>
      </w:pPr>
    </w:p>
    <w:p w14:paraId="1A866F4C" w14:textId="60834983" w:rsidR="009E0447" w:rsidRPr="000C6144" w:rsidRDefault="009E0447" w:rsidP="00FB010D">
      <w:pPr>
        <w:pStyle w:val="Heading3"/>
        <w:rPr>
          <w:noProof/>
          <w:lang w:val="vi-VN"/>
        </w:rPr>
      </w:pPr>
      <w:r w:rsidRPr="000C6144">
        <w:rPr>
          <w:noProof/>
          <w:lang w:val="vi-VN"/>
        </w:rPr>
        <w:t>UC0</w:t>
      </w:r>
      <w:r w:rsidRPr="00726A0B">
        <w:rPr>
          <w:noProof/>
          <w:lang w:val="vi-VN"/>
        </w:rPr>
        <w:t>0</w:t>
      </w:r>
      <w:r w:rsidR="00FB010D" w:rsidRPr="00FB010D">
        <w:rPr>
          <w:noProof/>
          <w:lang w:val="vi-VN"/>
        </w:rPr>
        <w:t>5</w:t>
      </w:r>
      <w:r w:rsidRPr="000C6144">
        <w:rPr>
          <w:noProof/>
          <w:lang w:val="vi-VN"/>
        </w:rPr>
        <w:t>-</w:t>
      </w:r>
      <w:r w:rsidRPr="006D3D07">
        <w:rPr>
          <w:noProof/>
          <w:lang w:val="vi-VN"/>
        </w:rPr>
        <w:t xml:space="preserve">Xóa </w:t>
      </w:r>
      <w:r w:rsidRPr="000C6144">
        <w:rPr>
          <w:noProof/>
          <w:lang w:val="vi-VN"/>
        </w:rPr>
        <w:t>khóa</w:t>
      </w:r>
      <w:r w:rsidRPr="00726A0B">
        <w:rPr>
          <w:noProof/>
          <w:lang w:val="vi-VN"/>
        </w:rPr>
        <w:t xml:space="preserve"> </w:t>
      </w:r>
      <w:r w:rsidRPr="000C6144">
        <w:rPr>
          <w:noProof/>
          <w:lang w:val="vi-VN"/>
        </w:rPr>
        <w:t>học</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95"/>
        <w:gridCol w:w="2240"/>
        <w:gridCol w:w="2077"/>
        <w:gridCol w:w="2376"/>
      </w:tblGrid>
      <w:tr w:rsidR="009E0447" w:rsidRPr="006D3D07" w14:paraId="36E2ABFC" w14:textId="77777777" w:rsidTr="00280F46">
        <w:tc>
          <w:tcPr>
            <w:tcW w:w="2595" w:type="dxa"/>
            <w:shd w:val="clear" w:color="auto" w:fill="auto"/>
          </w:tcPr>
          <w:p w14:paraId="32686477" w14:textId="77777777" w:rsidR="009E0447" w:rsidRPr="00792EC2" w:rsidRDefault="009E0447" w:rsidP="00280F46">
            <w:pPr>
              <w:spacing w:line="259" w:lineRule="auto"/>
              <w:jc w:val="both"/>
              <w:rPr>
                <w:rFonts w:cs="Times New Roman"/>
                <w:noProof/>
                <w:szCs w:val="26"/>
                <w:lang w:val="vi-VN"/>
              </w:rPr>
            </w:pPr>
            <w:r w:rsidRPr="00792EC2">
              <w:rPr>
                <w:rFonts w:cs="Times New Roman"/>
                <w:noProof/>
                <w:szCs w:val="26"/>
                <w:lang w:val="vi-VN"/>
              </w:rPr>
              <w:t>Mã use case</w:t>
            </w:r>
          </w:p>
        </w:tc>
        <w:tc>
          <w:tcPr>
            <w:tcW w:w="2240" w:type="dxa"/>
            <w:shd w:val="clear" w:color="auto" w:fill="auto"/>
          </w:tcPr>
          <w:p w14:paraId="69E3095C" w14:textId="47A3842D" w:rsidR="009E0447" w:rsidRPr="00792EC2" w:rsidRDefault="009E0447" w:rsidP="00280F46">
            <w:pPr>
              <w:spacing w:line="259" w:lineRule="auto"/>
              <w:jc w:val="both"/>
              <w:rPr>
                <w:rFonts w:cs="Times New Roman"/>
                <w:noProof/>
                <w:szCs w:val="26"/>
                <w:lang w:val="vi-VN"/>
              </w:rPr>
            </w:pPr>
            <w:r w:rsidRPr="00792EC2">
              <w:rPr>
                <w:rFonts w:cs="Times New Roman"/>
                <w:noProof/>
                <w:szCs w:val="26"/>
                <w:lang w:val="vi-VN"/>
              </w:rPr>
              <w:t>UC0</w:t>
            </w:r>
            <w:r w:rsidRPr="00792EC2">
              <w:rPr>
                <w:rFonts w:cs="Times New Roman"/>
                <w:noProof/>
                <w:szCs w:val="26"/>
              </w:rPr>
              <w:t>0</w:t>
            </w:r>
            <w:r w:rsidR="00FB010D">
              <w:rPr>
                <w:rFonts w:cs="Times New Roman"/>
                <w:noProof/>
                <w:szCs w:val="26"/>
              </w:rPr>
              <w:t>5</w:t>
            </w:r>
          </w:p>
        </w:tc>
        <w:tc>
          <w:tcPr>
            <w:tcW w:w="2077" w:type="dxa"/>
            <w:shd w:val="clear" w:color="auto" w:fill="auto"/>
          </w:tcPr>
          <w:p w14:paraId="45EB1059" w14:textId="77777777" w:rsidR="009E0447" w:rsidRPr="00792EC2" w:rsidRDefault="009E0447" w:rsidP="00280F46">
            <w:pPr>
              <w:spacing w:line="259" w:lineRule="auto"/>
              <w:jc w:val="both"/>
              <w:rPr>
                <w:rFonts w:cs="Times New Roman"/>
                <w:noProof/>
                <w:szCs w:val="26"/>
                <w:lang w:val="vi-VN"/>
              </w:rPr>
            </w:pPr>
            <w:r w:rsidRPr="00792EC2">
              <w:rPr>
                <w:rFonts w:cs="Times New Roman"/>
                <w:noProof/>
                <w:szCs w:val="26"/>
                <w:lang w:val="vi-VN"/>
              </w:rPr>
              <w:t>Tên use case</w:t>
            </w:r>
          </w:p>
        </w:tc>
        <w:tc>
          <w:tcPr>
            <w:tcW w:w="2376" w:type="dxa"/>
            <w:shd w:val="clear" w:color="auto" w:fill="auto"/>
          </w:tcPr>
          <w:p w14:paraId="65DEFED2" w14:textId="77777777" w:rsidR="009E0447" w:rsidRPr="006D3D07" w:rsidRDefault="009E0447" w:rsidP="00280F46">
            <w:pPr>
              <w:spacing w:line="259" w:lineRule="auto"/>
              <w:jc w:val="both"/>
              <w:rPr>
                <w:rFonts w:cs="Times New Roman"/>
                <w:noProof/>
                <w:szCs w:val="26"/>
              </w:rPr>
            </w:pPr>
            <w:r>
              <w:rPr>
                <w:rFonts w:cs="Times New Roman"/>
                <w:noProof/>
                <w:szCs w:val="26"/>
              </w:rPr>
              <w:t>Xóa khóa học</w:t>
            </w:r>
          </w:p>
        </w:tc>
      </w:tr>
      <w:tr w:rsidR="009E0447" w:rsidRPr="00792EC2" w14:paraId="48A601FA" w14:textId="77777777" w:rsidTr="00280F46">
        <w:tc>
          <w:tcPr>
            <w:tcW w:w="2595" w:type="dxa"/>
            <w:shd w:val="clear" w:color="auto" w:fill="auto"/>
          </w:tcPr>
          <w:p w14:paraId="30ECB964" w14:textId="77777777" w:rsidR="009E0447" w:rsidRPr="00792EC2" w:rsidRDefault="009E0447" w:rsidP="00280F46">
            <w:pPr>
              <w:spacing w:line="259" w:lineRule="auto"/>
              <w:jc w:val="both"/>
              <w:rPr>
                <w:rFonts w:cs="Times New Roman"/>
                <w:noProof/>
                <w:szCs w:val="26"/>
                <w:lang w:val="vi-VN"/>
              </w:rPr>
            </w:pPr>
            <w:r w:rsidRPr="00792EC2">
              <w:rPr>
                <w:rFonts w:cs="Times New Roman"/>
                <w:noProof/>
                <w:szCs w:val="26"/>
                <w:lang w:val="vi-VN"/>
              </w:rPr>
              <w:t>Tác nhân</w:t>
            </w:r>
          </w:p>
        </w:tc>
        <w:tc>
          <w:tcPr>
            <w:tcW w:w="6693" w:type="dxa"/>
            <w:gridSpan w:val="3"/>
            <w:shd w:val="clear" w:color="auto" w:fill="auto"/>
          </w:tcPr>
          <w:p w14:paraId="0490F8D0" w14:textId="49CBE255" w:rsidR="009E0447" w:rsidRPr="00D334B6" w:rsidRDefault="000D74DE" w:rsidP="00280F46">
            <w:pPr>
              <w:spacing w:line="259" w:lineRule="auto"/>
              <w:jc w:val="both"/>
              <w:rPr>
                <w:rFonts w:cs="Times New Roman"/>
                <w:noProof/>
                <w:szCs w:val="26"/>
              </w:rPr>
            </w:pPr>
            <w:r>
              <w:rPr>
                <w:rFonts w:cs="Times New Roman"/>
                <w:noProof/>
                <w:szCs w:val="26"/>
              </w:rPr>
              <w:t>Giảng</w:t>
            </w:r>
            <w:r w:rsidR="009E0447">
              <w:rPr>
                <w:rFonts w:cs="Times New Roman"/>
                <w:noProof/>
                <w:szCs w:val="26"/>
              </w:rPr>
              <w:t xml:space="preserve"> viên</w:t>
            </w:r>
          </w:p>
        </w:tc>
      </w:tr>
      <w:tr w:rsidR="009E0447" w:rsidRPr="00792EC2" w14:paraId="612E9C66" w14:textId="77777777" w:rsidTr="00280F46">
        <w:tc>
          <w:tcPr>
            <w:tcW w:w="2595" w:type="dxa"/>
            <w:shd w:val="clear" w:color="auto" w:fill="auto"/>
          </w:tcPr>
          <w:p w14:paraId="23A6B96D" w14:textId="77777777" w:rsidR="009E0447" w:rsidRPr="00792EC2" w:rsidRDefault="009E0447" w:rsidP="00280F46">
            <w:pPr>
              <w:spacing w:line="259" w:lineRule="auto"/>
              <w:jc w:val="both"/>
              <w:rPr>
                <w:rFonts w:cs="Times New Roman"/>
                <w:noProof/>
                <w:szCs w:val="26"/>
              </w:rPr>
            </w:pPr>
            <w:r w:rsidRPr="00792EC2">
              <w:rPr>
                <w:rFonts w:cs="Times New Roman"/>
                <w:noProof/>
                <w:szCs w:val="26"/>
              </w:rPr>
              <w:t>Mục đích sử dụng</w:t>
            </w:r>
          </w:p>
        </w:tc>
        <w:tc>
          <w:tcPr>
            <w:tcW w:w="6693" w:type="dxa"/>
            <w:gridSpan w:val="3"/>
            <w:shd w:val="clear" w:color="auto" w:fill="auto"/>
          </w:tcPr>
          <w:p w14:paraId="4E2449C3" w14:textId="554D0D04" w:rsidR="009E0447" w:rsidRPr="00792EC2" w:rsidRDefault="000D74DE" w:rsidP="00280F46">
            <w:pPr>
              <w:spacing w:line="259" w:lineRule="auto"/>
              <w:jc w:val="both"/>
              <w:rPr>
                <w:rFonts w:cs="Times New Roman"/>
                <w:noProof/>
                <w:szCs w:val="26"/>
              </w:rPr>
            </w:pPr>
            <w:r>
              <w:rPr>
                <w:rFonts w:cs="Times New Roman"/>
                <w:noProof/>
                <w:szCs w:val="26"/>
              </w:rPr>
              <w:t>Giảng</w:t>
            </w:r>
            <w:r w:rsidR="009E0447">
              <w:rPr>
                <w:rFonts w:cs="Times New Roman"/>
                <w:noProof/>
                <w:szCs w:val="26"/>
              </w:rPr>
              <w:t xml:space="preserve"> viên xóa khóa học</w:t>
            </w:r>
          </w:p>
        </w:tc>
      </w:tr>
      <w:tr w:rsidR="009E0447" w:rsidRPr="00792EC2" w14:paraId="1EC7DEC6" w14:textId="77777777" w:rsidTr="00280F46">
        <w:tc>
          <w:tcPr>
            <w:tcW w:w="2595" w:type="dxa"/>
            <w:shd w:val="clear" w:color="auto" w:fill="auto"/>
          </w:tcPr>
          <w:p w14:paraId="5432D7BC" w14:textId="77777777" w:rsidR="009E0447" w:rsidRPr="00792EC2" w:rsidRDefault="009E0447" w:rsidP="00280F46">
            <w:pPr>
              <w:spacing w:line="259" w:lineRule="auto"/>
              <w:jc w:val="both"/>
              <w:rPr>
                <w:rFonts w:cs="Times New Roman"/>
                <w:noProof/>
                <w:szCs w:val="26"/>
              </w:rPr>
            </w:pPr>
            <w:r w:rsidRPr="00792EC2">
              <w:rPr>
                <w:rFonts w:cs="Times New Roman"/>
                <w:noProof/>
                <w:szCs w:val="26"/>
              </w:rPr>
              <w:t>Sự kiện kích hoạt</w:t>
            </w:r>
          </w:p>
        </w:tc>
        <w:tc>
          <w:tcPr>
            <w:tcW w:w="6693" w:type="dxa"/>
            <w:gridSpan w:val="3"/>
            <w:shd w:val="clear" w:color="auto" w:fill="auto"/>
          </w:tcPr>
          <w:p w14:paraId="3D8B299A" w14:textId="7BC09AF3" w:rsidR="009E0447" w:rsidRPr="00792EC2" w:rsidRDefault="000D74DE" w:rsidP="00280F46">
            <w:pPr>
              <w:spacing w:line="259" w:lineRule="auto"/>
              <w:jc w:val="both"/>
              <w:rPr>
                <w:rFonts w:cs="Times New Roman"/>
                <w:noProof/>
                <w:szCs w:val="26"/>
              </w:rPr>
            </w:pPr>
            <w:r>
              <w:rPr>
                <w:rFonts w:cs="Times New Roman"/>
                <w:noProof/>
                <w:szCs w:val="26"/>
              </w:rPr>
              <w:t>Giảng</w:t>
            </w:r>
            <w:r w:rsidR="009E0447">
              <w:rPr>
                <w:rFonts w:cs="Times New Roman"/>
                <w:noProof/>
                <w:szCs w:val="26"/>
              </w:rPr>
              <w:t xml:space="preserve"> viên chọn chức năng xóa khóa học.</w:t>
            </w:r>
          </w:p>
        </w:tc>
      </w:tr>
      <w:tr w:rsidR="009E0447" w:rsidRPr="00560456" w14:paraId="16F3F003" w14:textId="77777777" w:rsidTr="00280F46">
        <w:tc>
          <w:tcPr>
            <w:tcW w:w="2595" w:type="dxa"/>
            <w:shd w:val="clear" w:color="auto" w:fill="auto"/>
          </w:tcPr>
          <w:p w14:paraId="74BA25FF" w14:textId="77777777" w:rsidR="009E0447" w:rsidRPr="00792EC2" w:rsidRDefault="009E0447" w:rsidP="00280F46">
            <w:pPr>
              <w:spacing w:line="259" w:lineRule="auto"/>
              <w:jc w:val="both"/>
              <w:rPr>
                <w:rFonts w:cs="Times New Roman"/>
                <w:noProof/>
                <w:szCs w:val="26"/>
                <w:lang w:val="vi-VN"/>
              </w:rPr>
            </w:pPr>
            <w:r w:rsidRPr="00792EC2">
              <w:rPr>
                <w:rFonts w:cs="Times New Roman"/>
                <w:noProof/>
                <w:szCs w:val="26"/>
              </w:rPr>
              <w:lastRenderedPageBreak/>
              <w:t>Điều kiện tiên quyết</w:t>
            </w:r>
          </w:p>
        </w:tc>
        <w:tc>
          <w:tcPr>
            <w:tcW w:w="6693" w:type="dxa"/>
            <w:gridSpan w:val="3"/>
            <w:shd w:val="clear" w:color="auto" w:fill="auto"/>
          </w:tcPr>
          <w:p w14:paraId="2450A033" w14:textId="157FD800" w:rsidR="009E0447" w:rsidRPr="00D334B6" w:rsidRDefault="000D74DE" w:rsidP="00631711">
            <w:pPr>
              <w:pStyle w:val="ListParagraph"/>
              <w:numPr>
                <w:ilvl w:val="0"/>
                <w:numId w:val="8"/>
              </w:numPr>
              <w:spacing w:after="0" w:line="259" w:lineRule="auto"/>
              <w:ind w:left="258" w:hanging="270"/>
              <w:jc w:val="both"/>
              <w:rPr>
                <w:rFonts w:cs="Times New Roman"/>
                <w:noProof/>
                <w:szCs w:val="26"/>
                <w:lang w:val="vi-VN"/>
              </w:rPr>
            </w:pPr>
            <w:r>
              <w:rPr>
                <w:rFonts w:cs="Times New Roman"/>
                <w:noProof/>
                <w:szCs w:val="26"/>
                <w:lang w:val="vi-VN"/>
              </w:rPr>
              <w:t>Giảng</w:t>
            </w:r>
            <w:r w:rsidR="009E0447" w:rsidRPr="00D334B6">
              <w:rPr>
                <w:rFonts w:cs="Times New Roman"/>
                <w:noProof/>
                <w:szCs w:val="26"/>
                <w:lang w:val="vi-VN"/>
              </w:rPr>
              <w:t xml:space="preserve"> viên đã đăng nhập vào hệ thống</w:t>
            </w:r>
          </w:p>
          <w:p w14:paraId="616FBEB4" w14:textId="77777777" w:rsidR="009E0447" w:rsidRPr="00D334B6" w:rsidRDefault="009E0447" w:rsidP="00631711">
            <w:pPr>
              <w:pStyle w:val="ListParagraph"/>
              <w:numPr>
                <w:ilvl w:val="0"/>
                <w:numId w:val="8"/>
              </w:numPr>
              <w:spacing w:after="0" w:line="259" w:lineRule="auto"/>
              <w:ind w:left="258" w:hanging="270"/>
              <w:jc w:val="both"/>
              <w:rPr>
                <w:rFonts w:cs="Times New Roman"/>
                <w:noProof/>
                <w:szCs w:val="26"/>
                <w:lang w:val="vi-VN"/>
              </w:rPr>
            </w:pPr>
            <w:r w:rsidRPr="006D3D07">
              <w:rPr>
                <w:rFonts w:cs="Times New Roman"/>
                <w:noProof/>
                <w:szCs w:val="26"/>
                <w:lang w:val="vi-VN"/>
              </w:rPr>
              <w:t>Khóa học không có học viên đang theo học hoặc có chính sách xóa đặc biệt.</w:t>
            </w:r>
          </w:p>
        </w:tc>
      </w:tr>
      <w:tr w:rsidR="009E0447" w:rsidRPr="00560456" w14:paraId="2F178CDF" w14:textId="77777777" w:rsidTr="00280F46">
        <w:tc>
          <w:tcPr>
            <w:tcW w:w="2595" w:type="dxa"/>
            <w:shd w:val="clear" w:color="auto" w:fill="auto"/>
          </w:tcPr>
          <w:p w14:paraId="274B56CB" w14:textId="77777777" w:rsidR="009E0447" w:rsidRPr="00792EC2" w:rsidRDefault="009E0447" w:rsidP="00280F46">
            <w:pPr>
              <w:spacing w:line="259" w:lineRule="auto"/>
              <w:jc w:val="both"/>
              <w:rPr>
                <w:rFonts w:cs="Times New Roman"/>
                <w:noProof/>
                <w:szCs w:val="26"/>
                <w:lang w:val="vi-VN"/>
              </w:rPr>
            </w:pPr>
            <w:r w:rsidRPr="00792EC2">
              <w:rPr>
                <w:rFonts w:cs="Times New Roman"/>
                <w:noProof/>
                <w:szCs w:val="26"/>
                <w:lang w:val="vi-VN"/>
              </w:rPr>
              <w:t>Luồng sự kiện chính</w:t>
            </w:r>
            <w:r w:rsidRPr="00792EC2">
              <w:rPr>
                <w:rFonts w:cs="Times New Roman"/>
                <w:noProof/>
                <w:szCs w:val="26"/>
                <w:lang w:val="vi-VN"/>
              </w:rPr>
              <w:br/>
              <w:t>(Thành công)</w:t>
            </w:r>
          </w:p>
        </w:tc>
        <w:tc>
          <w:tcPr>
            <w:tcW w:w="6693" w:type="dxa"/>
            <w:gridSpan w:val="3"/>
            <w:shd w:val="clear" w:color="auto" w:fill="auto"/>
          </w:tcPr>
          <w:p w14:paraId="104D69F6" w14:textId="39950977" w:rsidR="009E0447" w:rsidRPr="00D4287D" w:rsidRDefault="000D74DE" w:rsidP="00631711">
            <w:pPr>
              <w:numPr>
                <w:ilvl w:val="0"/>
                <w:numId w:val="11"/>
              </w:numPr>
              <w:spacing w:after="0" w:line="259" w:lineRule="auto"/>
              <w:jc w:val="both"/>
              <w:rPr>
                <w:rFonts w:cs="Times New Roman"/>
                <w:noProof/>
                <w:szCs w:val="26"/>
                <w:lang w:val="vi-VN"/>
              </w:rPr>
            </w:pPr>
            <w:r>
              <w:rPr>
                <w:rFonts w:cs="Times New Roman"/>
                <w:noProof/>
                <w:szCs w:val="26"/>
                <w:lang w:val="vi-VN"/>
              </w:rPr>
              <w:t>Giảng</w:t>
            </w:r>
            <w:r w:rsidR="009E0447" w:rsidRPr="00D4287D">
              <w:rPr>
                <w:rFonts w:cs="Times New Roman"/>
                <w:noProof/>
                <w:szCs w:val="26"/>
                <w:lang w:val="vi-VN"/>
              </w:rPr>
              <w:t xml:space="preserve"> viên chọn khóa học đã tạo và chọn nút “</w:t>
            </w:r>
            <w:r w:rsidR="009E0447" w:rsidRPr="006D3D07">
              <w:rPr>
                <w:rFonts w:cs="Times New Roman"/>
                <w:noProof/>
                <w:szCs w:val="26"/>
                <w:lang w:val="vi-VN"/>
              </w:rPr>
              <w:t>Xóa khóa học</w:t>
            </w:r>
            <w:r w:rsidR="009E0447" w:rsidRPr="00D4287D">
              <w:rPr>
                <w:rFonts w:cs="Times New Roman"/>
                <w:noProof/>
                <w:szCs w:val="26"/>
                <w:lang w:val="vi-VN"/>
              </w:rPr>
              <w:t>”</w:t>
            </w:r>
          </w:p>
          <w:p w14:paraId="04E6CF66" w14:textId="77777777" w:rsidR="009E0447" w:rsidRPr="00FD42D4" w:rsidRDefault="009E0447" w:rsidP="00631711">
            <w:pPr>
              <w:numPr>
                <w:ilvl w:val="0"/>
                <w:numId w:val="11"/>
              </w:numPr>
              <w:spacing w:after="0" w:line="259" w:lineRule="auto"/>
              <w:jc w:val="both"/>
              <w:rPr>
                <w:rFonts w:cs="Times New Roman"/>
                <w:noProof/>
                <w:szCs w:val="26"/>
                <w:lang w:val="vi-VN"/>
              </w:rPr>
            </w:pPr>
            <w:r w:rsidRPr="00D4287D">
              <w:rPr>
                <w:rFonts w:cs="Times New Roman"/>
                <w:noProof/>
                <w:szCs w:val="26"/>
                <w:lang w:val="vi-VN"/>
              </w:rPr>
              <w:t xml:space="preserve">Hệ thống hiển thị </w:t>
            </w:r>
            <w:r w:rsidRPr="006D3D07">
              <w:rPr>
                <w:rFonts w:cs="Times New Roman"/>
                <w:noProof/>
                <w:szCs w:val="26"/>
                <w:lang w:val="vi-VN"/>
              </w:rPr>
              <w:t>cảnh báo xác nhận xóa khóa học</w:t>
            </w:r>
          </w:p>
          <w:p w14:paraId="25AF250B" w14:textId="742C327F" w:rsidR="009E0447" w:rsidRPr="00FD42D4" w:rsidRDefault="000D74DE" w:rsidP="00631711">
            <w:pPr>
              <w:numPr>
                <w:ilvl w:val="0"/>
                <w:numId w:val="11"/>
              </w:numPr>
              <w:spacing w:after="0" w:line="259" w:lineRule="auto"/>
              <w:jc w:val="both"/>
              <w:rPr>
                <w:rFonts w:cs="Times New Roman"/>
                <w:noProof/>
                <w:szCs w:val="26"/>
                <w:lang w:val="vi-VN"/>
              </w:rPr>
            </w:pPr>
            <w:r>
              <w:rPr>
                <w:rFonts w:cs="Times New Roman"/>
                <w:noProof/>
                <w:szCs w:val="26"/>
                <w:lang w:val="vi-VN"/>
              </w:rPr>
              <w:t>Giảng</w:t>
            </w:r>
            <w:r w:rsidR="009E0447" w:rsidRPr="00FD42D4">
              <w:rPr>
                <w:rFonts w:cs="Times New Roman"/>
                <w:noProof/>
                <w:szCs w:val="26"/>
                <w:lang w:val="vi-VN"/>
              </w:rPr>
              <w:t xml:space="preserve"> viên </w:t>
            </w:r>
            <w:r w:rsidR="009E0447" w:rsidRPr="006D3D07">
              <w:rPr>
                <w:rFonts w:cs="Times New Roman"/>
                <w:noProof/>
                <w:szCs w:val="26"/>
                <w:lang w:val="vi-VN"/>
              </w:rPr>
              <w:t>ấn nút xác nhận xóa khóa học</w:t>
            </w:r>
          </w:p>
          <w:p w14:paraId="4B2CD82F" w14:textId="77777777" w:rsidR="009E0447" w:rsidRPr="00FD42D4" w:rsidRDefault="009E0447" w:rsidP="00631711">
            <w:pPr>
              <w:numPr>
                <w:ilvl w:val="0"/>
                <w:numId w:val="11"/>
              </w:numPr>
              <w:spacing w:after="0" w:line="259" w:lineRule="auto"/>
              <w:jc w:val="both"/>
              <w:rPr>
                <w:rFonts w:cs="Times New Roman"/>
                <w:noProof/>
                <w:szCs w:val="26"/>
                <w:lang w:val="vi-VN"/>
              </w:rPr>
            </w:pPr>
            <w:r w:rsidRPr="006D3D07">
              <w:rPr>
                <w:rFonts w:cs="Times New Roman"/>
                <w:noProof/>
                <w:szCs w:val="26"/>
                <w:lang w:val="vi-VN"/>
              </w:rPr>
              <w:t>Hệ thống kiểm tra khóa học có học viên theo học hay không hoặc có chính sách cho phép xóa hay không</w:t>
            </w:r>
          </w:p>
          <w:p w14:paraId="126E5DF7" w14:textId="77777777" w:rsidR="009E0447" w:rsidRPr="006D3D07" w:rsidRDefault="009E0447" w:rsidP="00631711">
            <w:pPr>
              <w:numPr>
                <w:ilvl w:val="0"/>
                <w:numId w:val="11"/>
              </w:numPr>
              <w:spacing w:after="0" w:line="259" w:lineRule="auto"/>
              <w:jc w:val="both"/>
              <w:rPr>
                <w:rFonts w:cs="Times New Roman"/>
                <w:noProof/>
                <w:szCs w:val="26"/>
                <w:lang w:val="vi-VN"/>
              </w:rPr>
            </w:pPr>
            <w:r w:rsidRPr="006D3D07">
              <w:rPr>
                <w:rFonts w:cs="Times New Roman"/>
                <w:noProof/>
                <w:szCs w:val="26"/>
                <w:lang w:val="vi-VN"/>
              </w:rPr>
              <w:t>Hệ thống xóa khóa học khỏi cơ sở dữ liệu và thông báo xóa khóa học thành công</w:t>
            </w:r>
          </w:p>
        </w:tc>
      </w:tr>
      <w:tr w:rsidR="009E0447" w:rsidRPr="00560456" w14:paraId="72DC16E6" w14:textId="77777777" w:rsidTr="00280F46">
        <w:tc>
          <w:tcPr>
            <w:tcW w:w="2595" w:type="dxa"/>
            <w:shd w:val="clear" w:color="auto" w:fill="auto"/>
          </w:tcPr>
          <w:p w14:paraId="35840D12" w14:textId="77777777" w:rsidR="009E0447" w:rsidRPr="00792EC2" w:rsidRDefault="009E0447" w:rsidP="00280F46">
            <w:pPr>
              <w:spacing w:line="259" w:lineRule="auto"/>
              <w:jc w:val="both"/>
              <w:rPr>
                <w:rFonts w:cs="Times New Roman"/>
                <w:noProof/>
                <w:szCs w:val="26"/>
                <w:lang w:val="vi-VN"/>
              </w:rPr>
            </w:pPr>
            <w:r w:rsidRPr="00792EC2">
              <w:rPr>
                <w:rFonts w:cs="Times New Roman"/>
                <w:noProof/>
                <w:szCs w:val="26"/>
                <w:lang w:val="vi-VN"/>
              </w:rPr>
              <w:t>Luồng sự kiện thay thế</w:t>
            </w:r>
          </w:p>
        </w:tc>
        <w:tc>
          <w:tcPr>
            <w:tcW w:w="6693" w:type="dxa"/>
            <w:gridSpan w:val="3"/>
            <w:shd w:val="clear" w:color="auto" w:fill="auto"/>
          </w:tcPr>
          <w:p w14:paraId="25F63F03" w14:textId="77777777" w:rsidR="009E0447" w:rsidRPr="006D3D07" w:rsidRDefault="009E0447" w:rsidP="00280F46">
            <w:pPr>
              <w:spacing w:line="259" w:lineRule="auto"/>
              <w:jc w:val="both"/>
              <w:rPr>
                <w:rFonts w:cs="Times New Roman"/>
                <w:noProof/>
                <w:szCs w:val="26"/>
                <w:lang w:val="vi-VN"/>
              </w:rPr>
            </w:pPr>
            <w:r w:rsidRPr="006D3D07">
              <w:rPr>
                <w:rFonts w:cs="Times New Roman"/>
                <w:noProof/>
                <w:szCs w:val="26"/>
                <w:lang w:val="vi-VN"/>
              </w:rPr>
              <w:t>4</w:t>
            </w:r>
            <w:r w:rsidRPr="00726A0B">
              <w:rPr>
                <w:rFonts w:cs="Times New Roman"/>
                <w:noProof/>
                <w:szCs w:val="26"/>
                <w:lang w:val="vi-VN"/>
              </w:rPr>
              <w:t xml:space="preserve">a. Hệ thống thông báo lỗi: </w:t>
            </w:r>
            <w:r w:rsidRPr="006D3D07">
              <w:rPr>
                <w:rFonts w:cs="Times New Roman"/>
                <w:noProof/>
                <w:szCs w:val="26"/>
                <w:lang w:val="vi-VN"/>
              </w:rPr>
              <w:t>không thể xóa khóa học do còn học viên theo học</w:t>
            </w:r>
          </w:p>
        </w:tc>
      </w:tr>
      <w:tr w:rsidR="009E0447" w:rsidRPr="00560456" w14:paraId="75857786" w14:textId="77777777" w:rsidTr="00280F46">
        <w:trPr>
          <w:trHeight w:val="269"/>
        </w:trPr>
        <w:tc>
          <w:tcPr>
            <w:tcW w:w="2595" w:type="dxa"/>
            <w:shd w:val="clear" w:color="auto" w:fill="auto"/>
          </w:tcPr>
          <w:p w14:paraId="00677A55" w14:textId="77777777" w:rsidR="009E0447" w:rsidRPr="00792EC2" w:rsidRDefault="009E0447" w:rsidP="00280F46">
            <w:pPr>
              <w:spacing w:line="259" w:lineRule="auto"/>
              <w:jc w:val="both"/>
              <w:rPr>
                <w:rFonts w:cs="Times New Roman"/>
                <w:noProof/>
                <w:szCs w:val="26"/>
                <w:lang w:val="vi-VN"/>
              </w:rPr>
            </w:pPr>
            <w:r w:rsidRPr="00792EC2">
              <w:rPr>
                <w:rFonts w:cs="Times New Roman"/>
                <w:noProof/>
                <w:szCs w:val="26"/>
                <w:lang w:val="vi-VN"/>
              </w:rPr>
              <w:t>Hậu điều kiện</w:t>
            </w:r>
          </w:p>
        </w:tc>
        <w:tc>
          <w:tcPr>
            <w:tcW w:w="6693" w:type="dxa"/>
            <w:gridSpan w:val="3"/>
            <w:shd w:val="clear" w:color="auto" w:fill="auto"/>
          </w:tcPr>
          <w:p w14:paraId="1CCCBD43" w14:textId="77777777" w:rsidR="009E0447" w:rsidRPr="006D3D07" w:rsidRDefault="009E0447" w:rsidP="00631711">
            <w:pPr>
              <w:pStyle w:val="ListParagraph"/>
              <w:numPr>
                <w:ilvl w:val="0"/>
                <w:numId w:val="9"/>
              </w:numPr>
              <w:spacing w:after="0" w:line="259" w:lineRule="auto"/>
              <w:ind w:left="348" w:hanging="348"/>
              <w:jc w:val="both"/>
              <w:rPr>
                <w:rFonts w:cs="Times New Roman"/>
                <w:noProof/>
                <w:szCs w:val="26"/>
                <w:lang w:val="vi-VN"/>
              </w:rPr>
            </w:pPr>
            <w:r w:rsidRPr="00D64AB7">
              <w:rPr>
                <w:rFonts w:cs="Times New Roman"/>
                <w:noProof/>
                <w:szCs w:val="26"/>
                <w:lang w:val="vi-VN"/>
              </w:rPr>
              <w:t xml:space="preserve">Khóa học </w:t>
            </w:r>
            <w:r w:rsidRPr="006D3D07">
              <w:rPr>
                <w:rFonts w:cs="Times New Roman"/>
                <w:noProof/>
                <w:szCs w:val="26"/>
                <w:lang w:val="vi-VN"/>
              </w:rPr>
              <w:t>bị xóa khỏi hệ thống thành công.</w:t>
            </w:r>
          </w:p>
        </w:tc>
      </w:tr>
    </w:tbl>
    <w:p w14:paraId="1C474326" w14:textId="77777777" w:rsidR="009E0447" w:rsidRPr="00D64AB7" w:rsidRDefault="009E0447" w:rsidP="009E0447">
      <w:pPr>
        <w:rPr>
          <w:lang w:val="vi-VN"/>
        </w:rPr>
      </w:pPr>
    </w:p>
    <w:p w14:paraId="74E7B8D5" w14:textId="46497030" w:rsidR="009E0447" w:rsidRPr="000C6144" w:rsidRDefault="009E0447" w:rsidP="00FB010D">
      <w:pPr>
        <w:pStyle w:val="Heading3"/>
        <w:rPr>
          <w:noProof/>
          <w:lang w:val="vi-VN"/>
        </w:rPr>
      </w:pPr>
      <w:r w:rsidRPr="000C6144">
        <w:rPr>
          <w:noProof/>
          <w:lang w:val="vi-VN"/>
        </w:rPr>
        <w:t>UC0</w:t>
      </w:r>
      <w:r w:rsidRPr="00726A0B">
        <w:rPr>
          <w:noProof/>
          <w:lang w:val="vi-VN"/>
        </w:rPr>
        <w:t>0</w:t>
      </w:r>
      <w:r w:rsidR="00FB010D" w:rsidRPr="00FB010D">
        <w:rPr>
          <w:noProof/>
          <w:lang w:val="vi-VN"/>
        </w:rPr>
        <w:t>6</w:t>
      </w:r>
      <w:r w:rsidRPr="000C6144">
        <w:rPr>
          <w:noProof/>
          <w:lang w:val="vi-VN"/>
        </w:rPr>
        <w:t>-</w:t>
      </w:r>
      <w:r w:rsidRPr="006D3D07">
        <w:rPr>
          <w:noProof/>
          <w:lang w:val="vi-VN"/>
        </w:rPr>
        <w:t>Trả lời câu hỏi</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95"/>
        <w:gridCol w:w="2240"/>
        <w:gridCol w:w="2077"/>
        <w:gridCol w:w="2376"/>
      </w:tblGrid>
      <w:tr w:rsidR="009E0447" w:rsidRPr="006D3D07" w14:paraId="730087DA" w14:textId="77777777" w:rsidTr="00280F46">
        <w:tc>
          <w:tcPr>
            <w:tcW w:w="2595" w:type="dxa"/>
            <w:shd w:val="clear" w:color="auto" w:fill="auto"/>
          </w:tcPr>
          <w:p w14:paraId="78AAADC6" w14:textId="77777777" w:rsidR="009E0447" w:rsidRPr="00792EC2" w:rsidRDefault="009E0447" w:rsidP="00280F46">
            <w:pPr>
              <w:spacing w:line="259" w:lineRule="auto"/>
              <w:jc w:val="both"/>
              <w:rPr>
                <w:rFonts w:cs="Times New Roman"/>
                <w:noProof/>
                <w:szCs w:val="26"/>
                <w:lang w:val="vi-VN"/>
              </w:rPr>
            </w:pPr>
            <w:r w:rsidRPr="00792EC2">
              <w:rPr>
                <w:rFonts w:cs="Times New Roman"/>
                <w:noProof/>
                <w:szCs w:val="26"/>
                <w:lang w:val="vi-VN"/>
              </w:rPr>
              <w:t>Mã use case</w:t>
            </w:r>
          </w:p>
        </w:tc>
        <w:tc>
          <w:tcPr>
            <w:tcW w:w="2240" w:type="dxa"/>
            <w:shd w:val="clear" w:color="auto" w:fill="auto"/>
          </w:tcPr>
          <w:p w14:paraId="46D9826F" w14:textId="7EB4B7D1" w:rsidR="009E0447" w:rsidRPr="00792EC2" w:rsidRDefault="009E0447" w:rsidP="00280F46">
            <w:pPr>
              <w:spacing w:line="259" w:lineRule="auto"/>
              <w:jc w:val="both"/>
              <w:rPr>
                <w:rFonts w:cs="Times New Roman"/>
                <w:noProof/>
                <w:szCs w:val="26"/>
                <w:lang w:val="vi-VN"/>
              </w:rPr>
            </w:pPr>
            <w:r w:rsidRPr="00792EC2">
              <w:rPr>
                <w:rFonts w:cs="Times New Roman"/>
                <w:noProof/>
                <w:szCs w:val="26"/>
                <w:lang w:val="vi-VN"/>
              </w:rPr>
              <w:t>UC0</w:t>
            </w:r>
            <w:r w:rsidRPr="00792EC2">
              <w:rPr>
                <w:rFonts w:cs="Times New Roman"/>
                <w:noProof/>
                <w:szCs w:val="26"/>
              </w:rPr>
              <w:t>0</w:t>
            </w:r>
            <w:r w:rsidR="00FB010D">
              <w:rPr>
                <w:rFonts w:cs="Times New Roman"/>
                <w:noProof/>
                <w:szCs w:val="26"/>
              </w:rPr>
              <w:t>6</w:t>
            </w:r>
          </w:p>
        </w:tc>
        <w:tc>
          <w:tcPr>
            <w:tcW w:w="2077" w:type="dxa"/>
            <w:shd w:val="clear" w:color="auto" w:fill="auto"/>
          </w:tcPr>
          <w:p w14:paraId="216DBFC2" w14:textId="77777777" w:rsidR="009E0447" w:rsidRPr="00792EC2" w:rsidRDefault="009E0447" w:rsidP="00280F46">
            <w:pPr>
              <w:spacing w:line="259" w:lineRule="auto"/>
              <w:jc w:val="both"/>
              <w:rPr>
                <w:rFonts w:cs="Times New Roman"/>
                <w:noProof/>
                <w:szCs w:val="26"/>
                <w:lang w:val="vi-VN"/>
              </w:rPr>
            </w:pPr>
            <w:r w:rsidRPr="00792EC2">
              <w:rPr>
                <w:rFonts w:cs="Times New Roman"/>
                <w:noProof/>
                <w:szCs w:val="26"/>
                <w:lang w:val="vi-VN"/>
              </w:rPr>
              <w:t>Tên use case</w:t>
            </w:r>
          </w:p>
        </w:tc>
        <w:tc>
          <w:tcPr>
            <w:tcW w:w="2376" w:type="dxa"/>
            <w:shd w:val="clear" w:color="auto" w:fill="auto"/>
          </w:tcPr>
          <w:p w14:paraId="0A622A61" w14:textId="77777777" w:rsidR="009E0447" w:rsidRPr="006D3D07" w:rsidRDefault="009E0447" w:rsidP="00280F46">
            <w:pPr>
              <w:spacing w:line="259" w:lineRule="auto"/>
              <w:jc w:val="both"/>
              <w:rPr>
                <w:rFonts w:cs="Times New Roman"/>
                <w:noProof/>
                <w:szCs w:val="26"/>
              </w:rPr>
            </w:pPr>
            <w:r>
              <w:rPr>
                <w:rFonts w:cs="Times New Roman"/>
                <w:noProof/>
                <w:szCs w:val="26"/>
              </w:rPr>
              <w:t>Trả lời câu hỏi</w:t>
            </w:r>
          </w:p>
        </w:tc>
      </w:tr>
      <w:tr w:rsidR="009E0447" w:rsidRPr="00792EC2" w14:paraId="0F61E5FD" w14:textId="77777777" w:rsidTr="00280F46">
        <w:tc>
          <w:tcPr>
            <w:tcW w:w="2595" w:type="dxa"/>
            <w:shd w:val="clear" w:color="auto" w:fill="auto"/>
          </w:tcPr>
          <w:p w14:paraId="7668B45F" w14:textId="77777777" w:rsidR="009E0447" w:rsidRPr="00792EC2" w:rsidRDefault="009E0447" w:rsidP="00280F46">
            <w:pPr>
              <w:spacing w:line="259" w:lineRule="auto"/>
              <w:jc w:val="both"/>
              <w:rPr>
                <w:rFonts w:cs="Times New Roman"/>
                <w:noProof/>
                <w:szCs w:val="26"/>
                <w:lang w:val="vi-VN"/>
              </w:rPr>
            </w:pPr>
            <w:r w:rsidRPr="00792EC2">
              <w:rPr>
                <w:rFonts w:cs="Times New Roman"/>
                <w:noProof/>
                <w:szCs w:val="26"/>
                <w:lang w:val="vi-VN"/>
              </w:rPr>
              <w:t>Tác nhân</w:t>
            </w:r>
          </w:p>
        </w:tc>
        <w:tc>
          <w:tcPr>
            <w:tcW w:w="6693" w:type="dxa"/>
            <w:gridSpan w:val="3"/>
            <w:shd w:val="clear" w:color="auto" w:fill="auto"/>
          </w:tcPr>
          <w:p w14:paraId="29DC9C38" w14:textId="5D339DCC" w:rsidR="009E0447" w:rsidRPr="00D334B6" w:rsidRDefault="000D74DE" w:rsidP="00280F46">
            <w:pPr>
              <w:spacing w:line="259" w:lineRule="auto"/>
              <w:jc w:val="both"/>
              <w:rPr>
                <w:rFonts w:cs="Times New Roman"/>
                <w:noProof/>
                <w:szCs w:val="26"/>
              </w:rPr>
            </w:pPr>
            <w:r>
              <w:rPr>
                <w:rFonts w:cs="Times New Roman"/>
                <w:noProof/>
                <w:szCs w:val="26"/>
              </w:rPr>
              <w:t>Giảng</w:t>
            </w:r>
            <w:r w:rsidR="009E0447">
              <w:rPr>
                <w:rFonts w:cs="Times New Roman"/>
                <w:noProof/>
                <w:szCs w:val="26"/>
              </w:rPr>
              <w:t xml:space="preserve"> viên</w:t>
            </w:r>
          </w:p>
        </w:tc>
      </w:tr>
      <w:tr w:rsidR="009E0447" w:rsidRPr="006D3D07" w14:paraId="2216FB2A" w14:textId="77777777" w:rsidTr="00280F46">
        <w:tc>
          <w:tcPr>
            <w:tcW w:w="2595" w:type="dxa"/>
            <w:shd w:val="clear" w:color="auto" w:fill="auto"/>
          </w:tcPr>
          <w:p w14:paraId="39C0E5FD" w14:textId="77777777" w:rsidR="009E0447" w:rsidRPr="00792EC2" w:rsidRDefault="009E0447" w:rsidP="00280F46">
            <w:pPr>
              <w:spacing w:line="259" w:lineRule="auto"/>
              <w:jc w:val="both"/>
              <w:rPr>
                <w:rFonts w:cs="Times New Roman"/>
                <w:noProof/>
                <w:szCs w:val="26"/>
              </w:rPr>
            </w:pPr>
            <w:r w:rsidRPr="00792EC2">
              <w:rPr>
                <w:rFonts w:cs="Times New Roman"/>
                <w:noProof/>
                <w:szCs w:val="26"/>
              </w:rPr>
              <w:t>Mục đích sử dụng</w:t>
            </w:r>
          </w:p>
        </w:tc>
        <w:tc>
          <w:tcPr>
            <w:tcW w:w="6693" w:type="dxa"/>
            <w:gridSpan w:val="3"/>
            <w:shd w:val="clear" w:color="auto" w:fill="auto"/>
          </w:tcPr>
          <w:p w14:paraId="3843F4E6" w14:textId="575C7F0B" w:rsidR="009E0447" w:rsidRPr="006D3D07" w:rsidRDefault="000D74DE" w:rsidP="00280F46">
            <w:pPr>
              <w:spacing w:line="259" w:lineRule="auto"/>
              <w:jc w:val="both"/>
              <w:rPr>
                <w:rFonts w:cs="Times New Roman"/>
                <w:noProof/>
                <w:szCs w:val="26"/>
              </w:rPr>
            </w:pPr>
            <w:r>
              <w:rPr>
                <w:rFonts w:cs="Times New Roman"/>
                <w:noProof/>
                <w:szCs w:val="26"/>
              </w:rPr>
              <w:t>Giảng</w:t>
            </w:r>
            <w:r w:rsidR="009E0447" w:rsidRPr="006D3D07">
              <w:rPr>
                <w:rFonts w:cs="Times New Roman"/>
                <w:noProof/>
                <w:szCs w:val="26"/>
              </w:rPr>
              <w:t xml:space="preserve"> viên trả lời c</w:t>
            </w:r>
            <w:r w:rsidR="009E0447">
              <w:rPr>
                <w:rFonts w:cs="Times New Roman"/>
                <w:noProof/>
                <w:szCs w:val="26"/>
              </w:rPr>
              <w:t>ác câu hỏi của học viên trong khóa học.</w:t>
            </w:r>
          </w:p>
        </w:tc>
      </w:tr>
      <w:tr w:rsidR="009E0447" w:rsidRPr="00792EC2" w14:paraId="6C8A0E2F" w14:textId="77777777" w:rsidTr="00280F46">
        <w:tc>
          <w:tcPr>
            <w:tcW w:w="2595" w:type="dxa"/>
            <w:shd w:val="clear" w:color="auto" w:fill="auto"/>
          </w:tcPr>
          <w:p w14:paraId="66AE4B67" w14:textId="77777777" w:rsidR="009E0447" w:rsidRPr="00792EC2" w:rsidRDefault="009E0447" w:rsidP="00280F46">
            <w:pPr>
              <w:spacing w:line="259" w:lineRule="auto"/>
              <w:jc w:val="both"/>
              <w:rPr>
                <w:rFonts w:cs="Times New Roman"/>
                <w:noProof/>
                <w:szCs w:val="26"/>
              </w:rPr>
            </w:pPr>
            <w:r w:rsidRPr="00792EC2">
              <w:rPr>
                <w:rFonts w:cs="Times New Roman"/>
                <w:noProof/>
                <w:szCs w:val="26"/>
              </w:rPr>
              <w:t>Sự kiện kích hoạt</w:t>
            </w:r>
          </w:p>
        </w:tc>
        <w:tc>
          <w:tcPr>
            <w:tcW w:w="6693" w:type="dxa"/>
            <w:gridSpan w:val="3"/>
            <w:shd w:val="clear" w:color="auto" w:fill="auto"/>
          </w:tcPr>
          <w:p w14:paraId="478FA3C1" w14:textId="3CE8E01C" w:rsidR="009E0447" w:rsidRPr="00792EC2" w:rsidRDefault="000D74DE" w:rsidP="00280F46">
            <w:pPr>
              <w:spacing w:line="259" w:lineRule="auto"/>
              <w:jc w:val="both"/>
              <w:rPr>
                <w:rFonts w:cs="Times New Roman"/>
                <w:noProof/>
                <w:szCs w:val="26"/>
              </w:rPr>
            </w:pPr>
            <w:r>
              <w:rPr>
                <w:rFonts w:cs="Times New Roman"/>
                <w:noProof/>
                <w:szCs w:val="26"/>
              </w:rPr>
              <w:t>Giảng</w:t>
            </w:r>
            <w:r w:rsidR="009E0447">
              <w:rPr>
                <w:rFonts w:cs="Times New Roman"/>
                <w:noProof/>
                <w:szCs w:val="26"/>
              </w:rPr>
              <w:t xml:space="preserve"> viên chọn chức năng </w:t>
            </w:r>
            <w:r w:rsidR="00FB010D">
              <w:rPr>
                <w:rFonts w:cs="Times New Roman"/>
                <w:noProof/>
                <w:szCs w:val="26"/>
              </w:rPr>
              <w:t>câu hỏi và thảo luận</w:t>
            </w:r>
          </w:p>
        </w:tc>
      </w:tr>
      <w:tr w:rsidR="009E0447" w:rsidRPr="00560456" w14:paraId="2629DB01" w14:textId="77777777" w:rsidTr="00280F46">
        <w:tc>
          <w:tcPr>
            <w:tcW w:w="2595" w:type="dxa"/>
            <w:shd w:val="clear" w:color="auto" w:fill="auto"/>
          </w:tcPr>
          <w:p w14:paraId="074F1092" w14:textId="77777777" w:rsidR="009E0447" w:rsidRPr="00792EC2" w:rsidRDefault="009E0447" w:rsidP="00280F46">
            <w:pPr>
              <w:spacing w:line="259" w:lineRule="auto"/>
              <w:jc w:val="both"/>
              <w:rPr>
                <w:rFonts w:cs="Times New Roman"/>
                <w:noProof/>
                <w:szCs w:val="26"/>
                <w:lang w:val="vi-VN"/>
              </w:rPr>
            </w:pPr>
            <w:r w:rsidRPr="00792EC2">
              <w:rPr>
                <w:rFonts w:cs="Times New Roman"/>
                <w:noProof/>
                <w:szCs w:val="26"/>
              </w:rPr>
              <w:t>Điều kiện tiên quyết</w:t>
            </w:r>
          </w:p>
        </w:tc>
        <w:tc>
          <w:tcPr>
            <w:tcW w:w="6693" w:type="dxa"/>
            <w:gridSpan w:val="3"/>
            <w:shd w:val="clear" w:color="auto" w:fill="auto"/>
          </w:tcPr>
          <w:p w14:paraId="7F3B6F4D" w14:textId="0F658251" w:rsidR="009E0447" w:rsidRPr="006D3D07" w:rsidRDefault="000D74DE" w:rsidP="00631711">
            <w:pPr>
              <w:pStyle w:val="ListParagraph"/>
              <w:numPr>
                <w:ilvl w:val="0"/>
                <w:numId w:val="8"/>
              </w:numPr>
              <w:spacing w:after="0" w:line="259" w:lineRule="auto"/>
              <w:ind w:left="258" w:hanging="270"/>
              <w:jc w:val="both"/>
              <w:rPr>
                <w:rFonts w:cs="Times New Roman"/>
                <w:noProof/>
                <w:szCs w:val="26"/>
                <w:lang w:val="vi-VN"/>
              </w:rPr>
            </w:pPr>
            <w:r>
              <w:rPr>
                <w:rFonts w:cs="Times New Roman"/>
                <w:noProof/>
                <w:szCs w:val="26"/>
                <w:lang w:val="vi-VN"/>
              </w:rPr>
              <w:t>Giảng</w:t>
            </w:r>
            <w:r w:rsidR="009E0447" w:rsidRPr="00D334B6">
              <w:rPr>
                <w:rFonts w:cs="Times New Roman"/>
                <w:noProof/>
                <w:szCs w:val="26"/>
                <w:lang w:val="vi-VN"/>
              </w:rPr>
              <w:t xml:space="preserve"> viên đã đăng nhập vào hệ thống</w:t>
            </w:r>
          </w:p>
        </w:tc>
      </w:tr>
      <w:tr w:rsidR="009E0447" w:rsidRPr="00560456" w14:paraId="6C3B276F" w14:textId="77777777" w:rsidTr="00280F46">
        <w:tc>
          <w:tcPr>
            <w:tcW w:w="2595" w:type="dxa"/>
            <w:shd w:val="clear" w:color="auto" w:fill="auto"/>
          </w:tcPr>
          <w:p w14:paraId="2EC37CEC" w14:textId="77777777" w:rsidR="009E0447" w:rsidRPr="00792EC2" w:rsidRDefault="009E0447" w:rsidP="00280F46">
            <w:pPr>
              <w:spacing w:line="259" w:lineRule="auto"/>
              <w:jc w:val="both"/>
              <w:rPr>
                <w:rFonts w:cs="Times New Roman"/>
                <w:noProof/>
                <w:szCs w:val="26"/>
                <w:lang w:val="vi-VN"/>
              </w:rPr>
            </w:pPr>
            <w:r w:rsidRPr="00792EC2">
              <w:rPr>
                <w:rFonts w:cs="Times New Roman"/>
                <w:noProof/>
                <w:szCs w:val="26"/>
                <w:lang w:val="vi-VN"/>
              </w:rPr>
              <w:t>Luồng sự kiện chính</w:t>
            </w:r>
            <w:r w:rsidRPr="00792EC2">
              <w:rPr>
                <w:rFonts w:cs="Times New Roman"/>
                <w:noProof/>
                <w:szCs w:val="26"/>
                <w:lang w:val="vi-VN"/>
              </w:rPr>
              <w:br/>
              <w:t>(Thành công)</w:t>
            </w:r>
          </w:p>
        </w:tc>
        <w:tc>
          <w:tcPr>
            <w:tcW w:w="6693" w:type="dxa"/>
            <w:gridSpan w:val="3"/>
            <w:shd w:val="clear" w:color="auto" w:fill="auto"/>
          </w:tcPr>
          <w:p w14:paraId="1C9C2F1F" w14:textId="2BAB7CCD" w:rsidR="009E0447" w:rsidRPr="00D4287D" w:rsidRDefault="000D74DE" w:rsidP="00631711">
            <w:pPr>
              <w:numPr>
                <w:ilvl w:val="0"/>
                <w:numId w:val="12"/>
              </w:numPr>
              <w:spacing w:after="0" w:line="259" w:lineRule="auto"/>
              <w:jc w:val="both"/>
              <w:rPr>
                <w:rFonts w:cs="Times New Roman"/>
                <w:noProof/>
                <w:szCs w:val="26"/>
                <w:lang w:val="vi-VN"/>
              </w:rPr>
            </w:pPr>
            <w:r>
              <w:rPr>
                <w:rFonts w:cs="Times New Roman"/>
                <w:noProof/>
                <w:szCs w:val="26"/>
                <w:lang w:val="vi-VN"/>
              </w:rPr>
              <w:t>Giảng</w:t>
            </w:r>
            <w:r w:rsidR="009E0447" w:rsidRPr="00D4287D">
              <w:rPr>
                <w:rFonts w:cs="Times New Roman"/>
                <w:noProof/>
                <w:szCs w:val="26"/>
                <w:lang w:val="vi-VN"/>
              </w:rPr>
              <w:t xml:space="preserve"> viên chọn khóa học đã tạo và chọn nút “</w:t>
            </w:r>
            <w:r w:rsidR="009E0447" w:rsidRPr="006D3D07">
              <w:rPr>
                <w:rFonts w:cs="Times New Roman"/>
                <w:noProof/>
                <w:szCs w:val="26"/>
                <w:lang w:val="vi-VN"/>
              </w:rPr>
              <w:t>Câu hỏi và thảo luận”</w:t>
            </w:r>
          </w:p>
          <w:p w14:paraId="2EC87362" w14:textId="77777777" w:rsidR="009E0447" w:rsidRPr="00FD42D4" w:rsidRDefault="009E0447" w:rsidP="00631711">
            <w:pPr>
              <w:numPr>
                <w:ilvl w:val="0"/>
                <w:numId w:val="12"/>
              </w:numPr>
              <w:spacing w:after="0" w:line="259" w:lineRule="auto"/>
              <w:jc w:val="both"/>
              <w:rPr>
                <w:rFonts w:cs="Times New Roman"/>
                <w:noProof/>
                <w:szCs w:val="26"/>
                <w:lang w:val="vi-VN"/>
              </w:rPr>
            </w:pPr>
            <w:r w:rsidRPr="00D4287D">
              <w:rPr>
                <w:rFonts w:cs="Times New Roman"/>
                <w:noProof/>
                <w:szCs w:val="26"/>
                <w:lang w:val="vi-VN"/>
              </w:rPr>
              <w:t xml:space="preserve">Hệ thống hiển thị </w:t>
            </w:r>
            <w:r w:rsidRPr="006D3D07">
              <w:rPr>
                <w:rFonts w:cs="Times New Roman"/>
                <w:noProof/>
                <w:szCs w:val="26"/>
                <w:lang w:val="vi-VN"/>
              </w:rPr>
              <w:t>danh sách các câu hỏi mà học viên đặt ra của khóa học</w:t>
            </w:r>
          </w:p>
          <w:p w14:paraId="5AFF3624" w14:textId="5A504EA8" w:rsidR="009E0447" w:rsidRPr="00FD42D4" w:rsidRDefault="000D74DE" w:rsidP="00631711">
            <w:pPr>
              <w:numPr>
                <w:ilvl w:val="0"/>
                <w:numId w:val="12"/>
              </w:numPr>
              <w:spacing w:after="0" w:line="259" w:lineRule="auto"/>
              <w:jc w:val="both"/>
              <w:rPr>
                <w:rFonts w:cs="Times New Roman"/>
                <w:noProof/>
                <w:szCs w:val="26"/>
                <w:lang w:val="vi-VN"/>
              </w:rPr>
            </w:pPr>
            <w:r>
              <w:rPr>
                <w:rFonts w:cs="Times New Roman"/>
                <w:noProof/>
                <w:szCs w:val="26"/>
                <w:lang w:val="vi-VN"/>
              </w:rPr>
              <w:t>Giảng</w:t>
            </w:r>
            <w:r w:rsidR="009E0447" w:rsidRPr="00FD42D4">
              <w:rPr>
                <w:rFonts w:cs="Times New Roman"/>
                <w:noProof/>
                <w:szCs w:val="26"/>
                <w:lang w:val="vi-VN"/>
              </w:rPr>
              <w:t xml:space="preserve"> viên </w:t>
            </w:r>
            <w:r w:rsidR="009E0447" w:rsidRPr="006D3D07">
              <w:rPr>
                <w:rFonts w:cs="Times New Roman"/>
                <w:noProof/>
                <w:szCs w:val="26"/>
                <w:lang w:val="vi-VN"/>
              </w:rPr>
              <w:t>chọn câu hỏi cần trả lời</w:t>
            </w:r>
          </w:p>
          <w:p w14:paraId="0BCCDE1F" w14:textId="012F6C91" w:rsidR="009E0447" w:rsidRPr="00FD42D4" w:rsidRDefault="000D74DE" w:rsidP="00631711">
            <w:pPr>
              <w:numPr>
                <w:ilvl w:val="0"/>
                <w:numId w:val="12"/>
              </w:numPr>
              <w:spacing w:after="0" w:line="259" w:lineRule="auto"/>
              <w:jc w:val="both"/>
              <w:rPr>
                <w:rFonts w:cs="Times New Roman"/>
                <w:noProof/>
                <w:szCs w:val="26"/>
                <w:lang w:val="vi-VN"/>
              </w:rPr>
            </w:pPr>
            <w:r>
              <w:rPr>
                <w:rFonts w:cs="Times New Roman"/>
                <w:noProof/>
                <w:szCs w:val="26"/>
                <w:lang w:val="vi-VN"/>
              </w:rPr>
              <w:t>Giảng</w:t>
            </w:r>
            <w:r w:rsidR="009E0447" w:rsidRPr="006D3D07">
              <w:rPr>
                <w:rFonts w:cs="Times New Roman"/>
                <w:noProof/>
                <w:szCs w:val="26"/>
                <w:lang w:val="vi-VN"/>
              </w:rPr>
              <w:t xml:space="preserve"> viên nhập câu trả lời</w:t>
            </w:r>
          </w:p>
          <w:p w14:paraId="4D71F2F9" w14:textId="1916DDE0" w:rsidR="009E0447" w:rsidRPr="006D3D07" w:rsidRDefault="000D74DE" w:rsidP="00631711">
            <w:pPr>
              <w:numPr>
                <w:ilvl w:val="0"/>
                <w:numId w:val="12"/>
              </w:numPr>
              <w:spacing w:after="0" w:line="259" w:lineRule="auto"/>
              <w:jc w:val="both"/>
              <w:rPr>
                <w:rFonts w:cs="Times New Roman"/>
                <w:noProof/>
                <w:szCs w:val="26"/>
                <w:lang w:val="vi-VN"/>
              </w:rPr>
            </w:pPr>
            <w:r>
              <w:rPr>
                <w:rFonts w:cs="Times New Roman"/>
                <w:noProof/>
                <w:szCs w:val="26"/>
                <w:lang w:val="vi-VN"/>
              </w:rPr>
              <w:t>Giảng</w:t>
            </w:r>
            <w:r w:rsidR="009E0447" w:rsidRPr="006D3D07">
              <w:rPr>
                <w:rFonts w:cs="Times New Roman"/>
                <w:noProof/>
                <w:szCs w:val="26"/>
                <w:lang w:val="vi-VN"/>
              </w:rPr>
              <w:t xml:space="preserve"> viên ấn nút “Gửi câu trả lời”</w:t>
            </w:r>
          </w:p>
          <w:p w14:paraId="27831EA3" w14:textId="77777777" w:rsidR="009E0447" w:rsidRPr="006D3D07" w:rsidRDefault="009E0447" w:rsidP="00631711">
            <w:pPr>
              <w:numPr>
                <w:ilvl w:val="0"/>
                <w:numId w:val="12"/>
              </w:numPr>
              <w:spacing w:after="0" w:line="259" w:lineRule="auto"/>
              <w:jc w:val="both"/>
              <w:rPr>
                <w:rFonts w:cs="Times New Roman"/>
                <w:noProof/>
                <w:szCs w:val="26"/>
                <w:lang w:val="vi-VN"/>
              </w:rPr>
            </w:pPr>
            <w:r w:rsidRPr="006D3D07">
              <w:rPr>
                <w:rFonts w:cs="Times New Roman"/>
                <w:noProof/>
                <w:szCs w:val="26"/>
                <w:lang w:val="vi-VN"/>
              </w:rPr>
              <w:t xml:space="preserve">Hệ thống </w:t>
            </w:r>
            <w:r w:rsidRPr="00A04568">
              <w:rPr>
                <w:rFonts w:cs="Times New Roman"/>
                <w:noProof/>
                <w:szCs w:val="26"/>
                <w:lang w:val="vi-VN"/>
              </w:rPr>
              <w:t>lưu câu tr</w:t>
            </w:r>
            <w:r>
              <w:rPr>
                <w:rFonts w:cs="Times New Roman"/>
                <w:noProof/>
                <w:szCs w:val="26"/>
                <w:lang w:val="vi-VN"/>
              </w:rPr>
              <w:t>ả</w:t>
            </w:r>
            <w:r w:rsidRPr="00A04568">
              <w:rPr>
                <w:rFonts w:cs="Times New Roman"/>
                <w:noProof/>
                <w:szCs w:val="26"/>
                <w:lang w:val="vi-VN"/>
              </w:rPr>
              <w:t xml:space="preserve"> lời , </w:t>
            </w:r>
            <w:r w:rsidRPr="006D3D07">
              <w:rPr>
                <w:rFonts w:cs="Times New Roman"/>
                <w:noProof/>
                <w:szCs w:val="26"/>
                <w:lang w:val="vi-VN"/>
              </w:rPr>
              <w:t xml:space="preserve">thông báo “Gửi câu trả lời thành công” và </w:t>
            </w:r>
            <w:r w:rsidRPr="00A04568">
              <w:rPr>
                <w:rFonts w:cs="Times New Roman"/>
                <w:noProof/>
                <w:szCs w:val="26"/>
                <w:lang w:val="vi-VN"/>
              </w:rPr>
              <w:t>hiển thị cho học sinh.</w:t>
            </w:r>
          </w:p>
        </w:tc>
      </w:tr>
      <w:tr w:rsidR="009E0447" w:rsidRPr="00560456" w14:paraId="41AC0A58" w14:textId="77777777" w:rsidTr="00280F46">
        <w:tc>
          <w:tcPr>
            <w:tcW w:w="2595" w:type="dxa"/>
            <w:shd w:val="clear" w:color="auto" w:fill="auto"/>
          </w:tcPr>
          <w:p w14:paraId="3464AD75" w14:textId="77777777" w:rsidR="009E0447" w:rsidRPr="00792EC2" w:rsidRDefault="009E0447" w:rsidP="00280F46">
            <w:pPr>
              <w:spacing w:line="259" w:lineRule="auto"/>
              <w:jc w:val="both"/>
              <w:rPr>
                <w:rFonts w:cs="Times New Roman"/>
                <w:noProof/>
                <w:szCs w:val="26"/>
                <w:lang w:val="vi-VN"/>
              </w:rPr>
            </w:pPr>
            <w:r w:rsidRPr="00792EC2">
              <w:rPr>
                <w:rFonts w:cs="Times New Roman"/>
                <w:noProof/>
                <w:szCs w:val="26"/>
                <w:lang w:val="vi-VN"/>
              </w:rPr>
              <w:lastRenderedPageBreak/>
              <w:t>Luồng sự kiện thay thế</w:t>
            </w:r>
          </w:p>
        </w:tc>
        <w:tc>
          <w:tcPr>
            <w:tcW w:w="6693" w:type="dxa"/>
            <w:gridSpan w:val="3"/>
            <w:shd w:val="clear" w:color="auto" w:fill="auto"/>
          </w:tcPr>
          <w:p w14:paraId="155F3D25" w14:textId="77777777" w:rsidR="009E0447" w:rsidRPr="009E0447" w:rsidRDefault="009E0447" w:rsidP="00280F46">
            <w:pPr>
              <w:spacing w:line="259" w:lineRule="auto"/>
              <w:jc w:val="both"/>
              <w:rPr>
                <w:rFonts w:cs="Times New Roman"/>
                <w:noProof/>
                <w:szCs w:val="26"/>
                <w:lang w:val="vi-VN"/>
              </w:rPr>
            </w:pPr>
            <w:r w:rsidRPr="00A04568">
              <w:rPr>
                <w:rFonts w:cs="Times New Roman"/>
                <w:noProof/>
                <w:szCs w:val="26"/>
                <w:lang w:val="vi-VN"/>
              </w:rPr>
              <w:t>3</w:t>
            </w:r>
            <w:r w:rsidRPr="00726A0B">
              <w:rPr>
                <w:rFonts w:cs="Times New Roman"/>
                <w:noProof/>
                <w:szCs w:val="26"/>
                <w:lang w:val="vi-VN"/>
              </w:rPr>
              <w:t xml:space="preserve">a. Hệ thống thông báo lỗi: </w:t>
            </w:r>
            <w:r w:rsidRPr="00A04568">
              <w:rPr>
                <w:rFonts w:cs="Times New Roman"/>
                <w:noProof/>
                <w:szCs w:val="26"/>
                <w:lang w:val="vi-VN"/>
              </w:rPr>
              <w:t>Câu hỏi không tồn tại</w:t>
            </w:r>
          </w:p>
          <w:p w14:paraId="01B96D8A" w14:textId="77777777" w:rsidR="009E0447" w:rsidRPr="009E0447" w:rsidRDefault="009E0447" w:rsidP="00280F46">
            <w:pPr>
              <w:spacing w:line="259" w:lineRule="auto"/>
              <w:jc w:val="both"/>
              <w:rPr>
                <w:rFonts w:cs="Times New Roman"/>
                <w:noProof/>
                <w:szCs w:val="26"/>
                <w:lang w:val="vi-VN"/>
              </w:rPr>
            </w:pPr>
            <w:r w:rsidRPr="009E0447">
              <w:rPr>
                <w:rFonts w:cs="Times New Roman"/>
                <w:noProof/>
                <w:szCs w:val="26"/>
                <w:lang w:val="vi-VN"/>
              </w:rPr>
              <w:t>5a. Hệ thống thông báo lỗi: Câu trả lời không hợp lệ</w:t>
            </w:r>
          </w:p>
        </w:tc>
      </w:tr>
      <w:tr w:rsidR="009E0447" w:rsidRPr="00560456" w14:paraId="10F34388" w14:textId="77777777" w:rsidTr="00280F46">
        <w:trPr>
          <w:trHeight w:val="269"/>
        </w:trPr>
        <w:tc>
          <w:tcPr>
            <w:tcW w:w="2595" w:type="dxa"/>
            <w:shd w:val="clear" w:color="auto" w:fill="auto"/>
          </w:tcPr>
          <w:p w14:paraId="0015A931" w14:textId="77777777" w:rsidR="009E0447" w:rsidRPr="00792EC2" w:rsidRDefault="009E0447" w:rsidP="00280F46">
            <w:pPr>
              <w:spacing w:line="259" w:lineRule="auto"/>
              <w:jc w:val="both"/>
              <w:rPr>
                <w:rFonts w:cs="Times New Roman"/>
                <w:noProof/>
                <w:szCs w:val="26"/>
                <w:lang w:val="vi-VN"/>
              </w:rPr>
            </w:pPr>
            <w:r w:rsidRPr="00792EC2">
              <w:rPr>
                <w:rFonts w:cs="Times New Roman"/>
                <w:noProof/>
                <w:szCs w:val="26"/>
                <w:lang w:val="vi-VN"/>
              </w:rPr>
              <w:t>Hậu điều kiện</w:t>
            </w:r>
          </w:p>
        </w:tc>
        <w:tc>
          <w:tcPr>
            <w:tcW w:w="6693" w:type="dxa"/>
            <w:gridSpan w:val="3"/>
            <w:shd w:val="clear" w:color="auto" w:fill="auto"/>
          </w:tcPr>
          <w:p w14:paraId="5A087166" w14:textId="77777777" w:rsidR="009E0447" w:rsidRPr="006D3D07" w:rsidRDefault="009E0447" w:rsidP="00631711">
            <w:pPr>
              <w:pStyle w:val="ListParagraph"/>
              <w:numPr>
                <w:ilvl w:val="0"/>
                <w:numId w:val="9"/>
              </w:numPr>
              <w:spacing w:after="0" w:line="259" w:lineRule="auto"/>
              <w:ind w:left="348" w:hanging="348"/>
              <w:jc w:val="both"/>
              <w:rPr>
                <w:rFonts w:cs="Times New Roman"/>
                <w:noProof/>
                <w:szCs w:val="26"/>
                <w:lang w:val="vi-VN"/>
              </w:rPr>
            </w:pPr>
            <w:r w:rsidRPr="00A04568">
              <w:rPr>
                <w:rFonts w:cs="Times New Roman"/>
                <w:noProof/>
                <w:szCs w:val="26"/>
                <w:lang w:val="vi-VN"/>
              </w:rPr>
              <w:t>Câu trả lời được lưu và hiển thị cho học viên.</w:t>
            </w:r>
          </w:p>
        </w:tc>
      </w:tr>
    </w:tbl>
    <w:p w14:paraId="5F72619D" w14:textId="77777777" w:rsidR="009E0447" w:rsidRPr="002F5510" w:rsidRDefault="009E0447" w:rsidP="009E0447">
      <w:pPr>
        <w:rPr>
          <w:lang w:val="vi-VN"/>
        </w:rPr>
      </w:pPr>
    </w:p>
    <w:p w14:paraId="3A9558F8" w14:textId="19A82DFF" w:rsidR="000E20C5" w:rsidRPr="000C6144" w:rsidRDefault="000E20C5" w:rsidP="000E20C5">
      <w:pPr>
        <w:pStyle w:val="Heading3"/>
        <w:rPr>
          <w:noProof/>
          <w:lang w:val="vi-VN"/>
        </w:rPr>
      </w:pPr>
      <w:r w:rsidRPr="000C6144">
        <w:rPr>
          <w:noProof/>
          <w:lang w:val="vi-VN"/>
        </w:rPr>
        <w:t>UC0</w:t>
      </w:r>
      <w:r w:rsidRPr="00726A0B">
        <w:rPr>
          <w:noProof/>
          <w:lang w:val="vi-VN"/>
        </w:rPr>
        <w:t>0</w:t>
      </w:r>
      <w:r w:rsidRPr="002F5510">
        <w:rPr>
          <w:noProof/>
          <w:lang w:val="vi-VN"/>
        </w:rPr>
        <w:t>7</w:t>
      </w:r>
      <w:r w:rsidRPr="000C6144">
        <w:rPr>
          <w:noProof/>
          <w:lang w:val="vi-VN"/>
        </w:rPr>
        <w:t>-</w:t>
      </w:r>
      <w:r w:rsidRPr="002F5510">
        <w:rPr>
          <w:noProof/>
          <w:lang w:val="vi-VN"/>
        </w:rPr>
        <w:t>Xem video bài giảng và tài liệu</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95"/>
        <w:gridCol w:w="2240"/>
        <w:gridCol w:w="2077"/>
        <w:gridCol w:w="2376"/>
      </w:tblGrid>
      <w:tr w:rsidR="000E20C5" w:rsidRPr="00560456" w14:paraId="4C9665E4" w14:textId="77777777" w:rsidTr="00280F46">
        <w:tc>
          <w:tcPr>
            <w:tcW w:w="2595" w:type="dxa"/>
            <w:shd w:val="clear" w:color="auto" w:fill="auto"/>
          </w:tcPr>
          <w:p w14:paraId="0E82E9E1" w14:textId="77777777" w:rsidR="000E20C5" w:rsidRPr="00792EC2" w:rsidRDefault="000E20C5" w:rsidP="00280F46">
            <w:pPr>
              <w:spacing w:line="259" w:lineRule="auto"/>
              <w:jc w:val="both"/>
              <w:rPr>
                <w:rFonts w:cs="Times New Roman"/>
                <w:noProof/>
                <w:szCs w:val="26"/>
                <w:lang w:val="vi-VN"/>
              </w:rPr>
            </w:pPr>
            <w:r w:rsidRPr="00792EC2">
              <w:rPr>
                <w:rFonts w:cs="Times New Roman"/>
                <w:noProof/>
                <w:szCs w:val="26"/>
                <w:lang w:val="vi-VN"/>
              </w:rPr>
              <w:t>Mã use case</w:t>
            </w:r>
          </w:p>
        </w:tc>
        <w:tc>
          <w:tcPr>
            <w:tcW w:w="2240" w:type="dxa"/>
            <w:shd w:val="clear" w:color="auto" w:fill="auto"/>
          </w:tcPr>
          <w:p w14:paraId="4F5310AA" w14:textId="62D4A813" w:rsidR="000E20C5" w:rsidRPr="00792EC2" w:rsidRDefault="000E20C5" w:rsidP="00280F46">
            <w:pPr>
              <w:spacing w:line="259" w:lineRule="auto"/>
              <w:jc w:val="both"/>
              <w:rPr>
                <w:rFonts w:cs="Times New Roman"/>
                <w:noProof/>
                <w:szCs w:val="26"/>
                <w:lang w:val="vi-VN"/>
              </w:rPr>
            </w:pPr>
            <w:r w:rsidRPr="00792EC2">
              <w:rPr>
                <w:rFonts w:cs="Times New Roman"/>
                <w:noProof/>
                <w:szCs w:val="26"/>
                <w:lang w:val="vi-VN"/>
              </w:rPr>
              <w:t>UC0</w:t>
            </w:r>
            <w:r w:rsidRPr="00792EC2">
              <w:rPr>
                <w:rFonts w:cs="Times New Roman"/>
                <w:noProof/>
                <w:szCs w:val="26"/>
              </w:rPr>
              <w:t>0</w:t>
            </w:r>
            <w:r>
              <w:rPr>
                <w:rFonts w:cs="Times New Roman"/>
                <w:noProof/>
                <w:szCs w:val="26"/>
              </w:rPr>
              <w:t>7</w:t>
            </w:r>
          </w:p>
        </w:tc>
        <w:tc>
          <w:tcPr>
            <w:tcW w:w="2077" w:type="dxa"/>
            <w:shd w:val="clear" w:color="auto" w:fill="auto"/>
          </w:tcPr>
          <w:p w14:paraId="40B31EE0" w14:textId="77777777" w:rsidR="000E20C5" w:rsidRPr="00792EC2" w:rsidRDefault="000E20C5" w:rsidP="00280F46">
            <w:pPr>
              <w:spacing w:line="259" w:lineRule="auto"/>
              <w:jc w:val="both"/>
              <w:rPr>
                <w:rFonts w:cs="Times New Roman"/>
                <w:noProof/>
                <w:szCs w:val="26"/>
                <w:lang w:val="vi-VN"/>
              </w:rPr>
            </w:pPr>
            <w:r w:rsidRPr="00792EC2">
              <w:rPr>
                <w:rFonts w:cs="Times New Roman"/>
                <w:noProof/>
                <w:szCs w:val="26"/>
                <w:lang w:val="vi-VN"/>
              </w:rPr>
              <w:t>Tên use case</w:t>
            </w:r>
          </w:p>
        </w:tc>
        <w:tc>
          <w:tcPr>
            <w:tcW w:w="2376" w:type="dxa"/>
            <w:shd w:val="clear" w:color="auto" w:fill="auto"/>
          </w:tcPr>
          <w:p w14:paraId="32B45E67" w14:textId="2A559B53" w:rsidR="000E20C5" w:rsidRPr="000E20C5" w:rsidRDefault="000E20C5" w:rsidP="00280F46">
            <w:pPr>
              <w:spacing w:line="259" w:lineRule="auto"/>
              <w:jc w:val="both"/>
              <w:rPr>
                <w:rFonts w:cs="Times New Roman"/>
                <w:noProof/>
                <w:szCs w:val="26"/>
                <w:lang w:val="vi-VN"/>
              </w:rPr>
            </w:pPr>
            <w:r w:rsidRPr="000E20C5">
              <w:rPr>
                <w:noProof/>
                <w:lang w:val="vi-VN"/>
              </w:rPr>
              <w:t>Xem video bài giảng và tài liệu</w:t>
            </w:r>
          </w:p>
        </w:tc>
      </w:tr>
      <w:tr w:rsidR="000E20C5" w:rsidRPr="00792EC2" w14:paraId="0B2BCE8C" w14:textId="77777777" w:rsidTr="00280F46">
        <w:tc>
          <w:tcPr>
            <w:tcW w:w="2595" w:type="dxa"/>
            <w:shd w:val="clear" w:color="auto" w:fill="auto"/>
          </w:tcPr>
          <w:p w14:paraId="40CFB8D0" w14:textId="77777777" w:rsidR="000E20C5" w:rsidRPr="00792EC2" w:rsidRDefault="000E20C5" w:rsidP="00280F46">
            <w:pPr>
              <w:spacing w:line="259" w:lineRule="auto"/>
              <w:jc w:val="both"/>
              <w:rPr>
                <w:rFonts w:cs="Times New Roman"/>
                <w:noProof/>
                <w:szCs w:val="26"/>
                <w:lang w:val="vi-VN"/>
              </w:rPr>
            </w:pPr>
            <w:r w:rsidRPr="00792EC2">
              <w:rPr>
                <w:rFonts w:cs="Times New Roman"/>
                <w:noProof/>
                <w:szCs w:val="26"/>
                <w:lang w:val="vi-VN"/>
              </w:rPr>
              <w:t>Tác nhân</w:t>
            </w:r>
          </w:p>
        </w:tc>
        <w:tc>
          <w:tcPr>
            <w:tcW w:w="6693" w:type="dxa"/>
            <w:gridSpan w:val="3"/>
            <w:shd w:val="clear" w:color="auto" w:fill="auto"/>
          </w:tcPr>
          <w:p w14:paraId="7BF1ED5C" w14:textId="5A23104A" w:rsidR="000E20C5" w:rsidRPr="00D334B6" w:rsidRDefault="000E20C5" w:rsidP="00280F46">
            <w:pPr>
              <w:spacing w:line="259" w:lineRule="auto"/>
              <w:jc w:val="both"/>
              <w:rPr>
                <w:rFonts w:cs="Times New Roman"/>
                <w:noProof/>
                <w:szCs w:val="26"/>
              </w:rPr>
            </w:pPr>
            <w:r>
              <w:rPr>
                <w:rFonts w:cs="Times New Roman"/>
                <w:noProof/>
                <w:szCs w:val="26"/>
              </w:rPr>
              <w:t>Người dùng</w:t>
            </w:r>
          </w:p>
        </w:tc>
      </w:tr>
      <w:tr w:rsidR="000E20C5" w:rsidRPr="006D3D07" w14:paraId="1B581C47" w14:textId="77777777" w:rsidTr="00280F46">
        <w:tc>
          <w:tcPr>
            <w:tcW w:w="2595" w:type="dxa"/>
            <w:shd w:val="clear" w:color="auto" w:fill="auto"/>
          </w:tcPr>
          <w:p w14:paraId="2A9F8888" w14:textId="77777777" w:rsidR="000E20C5" w:rsidRPr="00792EC2" w:rsidRDefault="000E20C5" w:rsidP="00280F46">
            <w:pPr>
              <w:spacing w:line="259" w:lineRule="auto"/>
              <w:jc w:val="both"/>
              <w:rPr>
                <w:rFonts w:cs="Times New Roman"/>
                <w:noProof/>
                <w:szCs w:val="26"/>
              </w:rPr>
            </w:pPr>
            <w:r w:rsidRPr="00792EC2">
              <w:rPr>
                <w:rFonts w:cs="Times New Roman"/>
                <w:noProof/>
                <w:szCs w:val="26"/>
              </w:rPr>
              <w:t>Mục đích sử dụng</w:t>
            </w:r>
          </w:p>
        </w:tc>
        <w:tc>
          <w:tcPr>
            <w:tcW w:w="6693" w:type="dxa"/>
            <w:gridSpan w:val="3"/>
            <w:shd w:val="clear" w:color="auto" w:fill="auto"/>
          </w:tcPr>
          <w:p w14:paraId="4545A1AC" w14:textId="4A3A05CF" w:rsidR="000E20C5" w:rsidRPr="006D3D07" w:rsidRDefault="000E20C5" w:rsidP="00280F46">
            <w:pPr>
              <w:spacing w:line="259" w:lineRule="auto"/>
              <w:jc w:val="both"/>
              <w:rPr>
                <w:rFonts w:cs="Times New Roman"/>
                <w:noProof/>
                <w:szCs w:val="26"/>
              </w:rPr>
            </w:pPr>
            <w:r>
              <w:rPr>
                <w:rFonts w:cs="Times New Roman"/>
                <w:noProof/>
                <w:szCs w:val="26"/>
              </w:rPr>
              <w:t>Người dùng tham gia học tập bằng việc xem các video bài giảng và tài liệu</w:t>
            </w:r>
          </w:p>
        </w:tc>
      </w:tr>
      <w:tr w:rsidR="000E20C5" w:rsidRPr="000E20C5" w14:paraId="170B4363" w14:textId="77777777" w:rsidTr="00280F46">
        <w:tc>
          <w:tcPr>
            <w:tcW w:w="2595" w:type="dxa"/>
            <w:shd w:val="clear" w:color="auto" w:fill="auto"/>
          </w:tcPr>
          <w:p w14:paraId="1E418CA3" w14:textId="77777777" w:rsidR="000E20C5" w:rsidRPr="00792EC2" w:rsidRDefault="000E20C5" w:rsidP="00280F46">
            <w:pPr>
              <w:spacing w:line="259" w:lineRule="auto"/>
              <w:jc w:val="both"/>
              <w:rPr>
                <w:rFonts w:cs="Times New Roman"/>
                <w:noProof/>
                <w:szCs w:val="26"/>
              </w:rPr>
            </w:pPr>
            <w:r w:rsidRPr="00792EC2">
              <w:rPr>
                <w:rFonts w:cs="Times New Roman"/>
                <w:noProof/>
                <w:szCs w:val="26"/>
              </w:rPr>
              <w:t>Sự kiện kích hoạt</w:t>
            </w:r>
          </w:p>
        </w:tc>
        <w:tc>
          <w:tcPr>
            <w:tcW w:w="6693" w:type="dxa"/>
            <w:gridSpan w:val="3"/>
            <w:shd w:val="clear" w:color="auto" w:fill="auto"/>
          </w:tcPr>
          <w:p w14:paraId="53BD0F92" w14:textId="194C52CD" w:rsidR="000E20C5" w:rsidRPr="000E20C5" w:rsidRDefault="000E20C5" w:rsidP="00280F46">
            <w:pPr>
              <w:spacing w:line="259" w:lineRule="auto"/>
              <w:jc w:val="both"/>
              <w:rPr>
                <w:rFonts w:cs="Times New Roman"/>
                <w:noProof/>
                <w:szCs w:val="26"/>
              </w:rPr>
            </w:pPr>
            <w:r>
              <w:rPr>
                <w:rFonts w:cs="Times New Roman"/>
                <w:noProof/>
                <w:szCs w:val="26"/>
              </w:rPr>
              <w:t>Người dùng</w:t>
            </w:r>
            <w:r w:rsidRPr="000E20C5">
              <w:rPr>
                <w:rFonts w:cs="Times New Roman"/>
                <w:noProof/>
                <w:szCs w:val="26"/>
              </w:rPr>
              <w:t xml:space="preserve"> chọn</w:t>
            </w:r>
            <w:r>
              <w:rPr>
                <w:rFonts w:cs="Times New Roman"/>
                <w:noProof/>
                <w:szCs w:val="26"/>
              </w:rPr>
              <w:t xml:space="preserve"> chức năng xem</w:t>
            </w:r>
            <w:r w:rsidRPr="000E20C5">
              <w:rPr>
                <w:rFonts w:cs="Times New Roman"/>
                <w:noProof/>
                <w:szCs w:val="26"/>
              </w:rPr>
              <w:t xml:space="preserve"> video bài</w:t>
            </w:r>
            <w:r>
              <w:rPr>
                <w:rFonts w:cs="Times New Roman"/>
                <w:noProof/>
                <w:szCs w:val="26"/>
              </w:rPr>
              <w:t xml:space="preserve"> giảng và tài liệu</w:t>
            </w:r>
          </w:p>
        </w:tc>
      </w:tr>
      <w:tr w:rsidR="000E20C5" w:rsidRPr="00560456" w14:paraId="143DD331" w14:textId="77777777" w:rsidTr="00280F46">
        <w:tc>
          <w:tcPr>
            <w:tcW w:w="2595" w:type="dxa"/>
            <w:shd w:val="clear" w:color="auto" w:fill="auto"/>
          </w:tcPr>
          <w:p w14:paraId="2624DD4C" w14:textId="77777777" w:rsidR="000E20C5" w:rsidRPr="00792EC2" w:rsidRDefault="000E20C5" w:rsidP="00280F46">
            <w:pPr>
              <w:spacing w:line="259" w:lineRule="auto"/>
              <w:jc w:val="both"/>
              <w:rPr>
                <w:rFonts w:cs="Times New Roman"/>
                <w:noProof/>
                <w:szCs w:val="26"/>
                <w:lang w:val="vi-VN"/>
              </w:rPr>
            </w:pPr>
            <w:r w:rsidRPr="00792EC2">
              <w:rPr>
                <w:rFonts w:cs="Times New Roman"/>
                <w:noProof/>
                <w:szCs w:val="26"/>
              </w:rPr>
              <w:t>Điều kiện tiên quyết</w:t>
            </w:r>
          </w:p>
        </w:tc>
        <w:tc>
          <w:tcPr>
            <w:tcW w:w="6693" w:type="dxa"/>
            <w:gridSpan w:val="3"/>
            <w:shd w:val="clear" w:color="auto" w:fill="auto"/>
          </w:tcPr>
          <w:p w14:paraId="530093AB" w14:textId="77777777" w:rsidR="000E20C5" w:rsidRPr="000E20C5" w:rsidRDefault="000E20C5" w:rsidP="00631711">
            <w:pPr>
              <w:pStyle w:val="ListParagraph"/>
              <w:numPr>
                <w:ilvl w:val="0"/>
                <w:numId w:val="8"/>
              </w:numPr>
              <w:spacing w:after="0" w:line="259" w:lineRule="auto"/>
              <w:ind w:left="258" w:hanging="270"/>
              <w:jc w:val="both"/>
              <w:rPr>
                <w:rFonts w:cs="Times New Roman"/>
                <w:noProof/>
                <w:szCs w:val="26"/>
                <w:lang w:val="vi-VN"/>
              </w:rPr>
            </w:pPr>
            <w:r>
              <w:rPr>
                <w:rFonts w:cs="Times New Roman"/>
                <w:noProof/>
                <w:szCs w:val="26"/>
                <w:lang w:val="vi-VN"/>
              </w:rPr>
              <w:t>Ng</w:t>
            </w:r>
            <w:r w:rsidRPr="000E20C5">
              <w:rPr>
                <w:rFonts w:cs="Times New Roman"/>
                <w:noProof/>
                <w:szCs w:val="26"/>
                <w:lang w:val="vi-VN"/>
              </w:rPr>
              <w:t>ười dùng</w:t>
            </w:r>
            <w:r w:rsidRPr="00D334B6">
              <w:rPr>
                <w:rFonts w:cs="Times New Roman"/>
                <w:noProof/>
                <w:szCs w:val="26"/>
                <w:lang w:val="vi-VN"/>
              </w:rPr>
              <w:t xml:space="preserve"> đã đăng nhập vào hệ thống</w:t>
            </w:r>
          </w:p>
          <w:p w14:paraId="6F4A6627" w14:textId="595AA313" w:rsidR="000E20C5" w:rsidRPr="006D3D07" w:rsidRDefault="000E20C5" w:rsidP="00631711">
            <w:pPr>
              <w:pStyle w:val="ListParagraph"/>
              <w:numPr>
                <w:ilvl w:val="0"/>
                <w:numId w:val="8"/>
              </w:numPr>
              <w:spacing w:after="0" w:line="259" w:lineRule="auto"/>
              <w:ind w:left="258" w:hanging="270"/>
              <w:jc w:val="both"/>
              <w:rPr>
                <w:rFonts w:cs="Times New Roman"/>
                <w:noProof/>
                <w:szCs w:val="26"/>
                <w:lang w:val="vi-VN"/>
              </w:rPr>
            </w:pPr>
            <w:r w:rsidRPr="000E20C5">
              <w:rPr>
                <w:rFonts w:cs="Times New Roman"/>
                <w:noProof/>
                <w:szCs w:val="26"/>
                <w:lang w:val="vi-VN"/>
              </w:rPr>
              <w:t>Người dùng đã đăng ký khóa học</w:t>
            </w:r>
          </w:p>
        </w:tc>
      </w:tr>
      <w:tr w:rsidR="000E20C5" w:rsidRPr="00560456" w14:paraId="6989AED9" w14:textId="77777777" w:rsidTr="00280F46">
        <w:tc>
          <w:tcPr>
            <w:tcW w:w="2595" w:type="dxa"/>
            <w:shd w:val="clear" w:color="auto" w:fill="auto"/>
          </w:tcPr>
          <w:p w14:paraId="22DBBD5E" w14:textId="77777777" w:rsidR="000E20C5" w:rsidRPr="00792EC2" w:rsidRDefault="000E20C5" w:rsidP="00280F46">
            <w:pPr>
              <w:spacing w:line="259" w:lineRule="auto"/>
              <w:jc w:val="both"/>
              <w:rPr>
                <w:rFonts w:cs="Times New Roman"/>
                <w:noProof/>
                <w:szCs w:val="26"/>
                <w:lang w:val="vi-VN"/>
              </w:rPr>
            </w:pPr>
            <w:r w:rsidRPr="00792EC2">
              <w:rPr>
                <w:rFonts w:cs="Times New Roman"/>
                <w:noProof/>
                <w:szCs w:val="26"/>
                <w:lang w:val="vi-VN"/>
              </w:rPr>
              <w:t>Luồng sự kiện chính</w:t>
            </w:r>
            <w:r w:rsidRPr="00792EC2">
              <w:rPr>
                <w:rFonts w:cs="Times New Roman"/>
                <w:noProof/>
                <w:szCs w:val="26"/>
                <w:lang w:val="vi-VN"/>
              </w:rPr>
              <w:br/>
              <w:t>(Thành công)</w:t>
            </w:r>
          </w:p>
        </w:tc>
        <w:tc>
          <w:tcPr>
            <w:tcW w:w="6693" w:type="dxa"/>
            <w:gridSpan w:val="3"/>
            <w:shd w:val="clear" w:color="auto" w:fill="auto"/>
          </w:tcPr>
          <w:p w14:paraId="62FC8C53" w14:textId="11B09116" w:rsidR="000E20C5" w:rsidRPr="00D4287D" w:rsidRDefault="000E20C5" w:rsidP="00631711">
            <w:pPr>
              <w:numPr>
                <w:ilvl w:val="0"/>
                <w:numId w:val="13"/>
              </w:numPr>
              <w:spacing w:after="0" w:line="259" w:lineRule="auto"/>
              <w:jc w:val="both"/>
              <w:rPr>
                <w:rFonts w:cs="Times New Roman"/>
                <w:noProof/>
                <w:szCs w:val="26"/>
                <w:lang w:val="vi-VN"/>
              </w:rPr>
            </w:pPr>
            <w:r w:rsidRPr="000E20C5">
              <w:rPr>
                <w:rFonts w:cs="Times New Roman"/>
                <w:noProof/>
                <w:szCs w:val="26"/>
                <w:lang w:val="vi-VN"/>
              </w:rPr>
              <w:t>Người dùng chọn khóa học đã đăng ký</w:t>
            </w:r>
          </w:p>
          <w:p w14:paraId="0DA02971" w14:textId="2B8AEB81" w:rsidR="000E20C5" w:rsidRPr="00F24106" w:rsidRDefault="000E20C5" w:rsidP="00631711">
            <w:pPr>
              <w:numPr>
                <w:ilvl w:val="0"/>
                <w:numId w:val="13"/>
              </w:numPr>
              <w:spacing w:after="0" w:line="259" w:lineRule="auto"/>
              <w:jc w:val="both"/>
              <w:rPr>
                <w:rFonts w:cs="Times New Roman"/>
                <w:noProof/>
                <w:szCs w:val="26"/>
                <w:lang w:val="vi-VN"/>
              </w:rPr>
            </w:pPr>
            <w:r w:rsidRPr="00D4287D">
              <w:rPr>
                <w:rFonts w:cs="Times New Roman"/>
                <w:noProof/>
                <w:szCs w:val="26"/>
                <w:lang w:val="vi-VN"/>
              </w:rPr>
              <w:t xml:space="preserve">Hệ thống hiển thị </w:t>
            </w:r>
            <w:r w:rsidR="00F24106" w:rsidRPr="00F24106">
              <w:rPr>
                <w:rFonts w:cs="Times New Roman"/>
                <w:noProof/>
                <w:szCs w:val="26"/>
                <w:lang w:val="vi-VN"/>
              </w:rPr>
              <w:t>thông tin khóa học</w:t>
            </w:r>
          </w:p>
          <w:p w14:paraId="4F6F38E2" w14:textId="16CF7F8A" w:rsidR="00F24106" w:rsidRPr="00F24106" w:rsidRDefault="00F24106" w:rsidP="00631711">
            <w:pPr>
              <w:numPr>
                <w:ilvl w:val="0"/>
                <w:numId w:val="13"/>
              </w:numPr>
              <w:spacing w:after="0" w:line="259" w:lineRule="auto"/>
              <w:jc w:val="both"/>
              <w:rPr>
                <w:rFonts w:cs="Times New Roman"/>
                <w:noProof/>
                <w:szCs w:val="26"/>
                <w:lang w:val="vi-VN"/>
              </w:rPr>
            </w:pPr>
            <w:r w:rsidRPr="00F24106">
              <w:rPr>
                <w:rFonts w:cs="Times New Roman"/>
                <w:noProof/>
                <w:szCs w:val="26"/>
                <w:lang w:val="vi-VN"/>
              </w:rPr>
              <w:t>Người dùng chọn “Bài học”</w:t>
            </w:r>
          </w:p>
          <w:p w14:paraId="489CA0B6" w14:textId="6A69E4DF" w:rsidR="00F24106" w:rsidRPr="00FD42D4" w:rsidRDefault="00F24106" w:rsidP="00631711">
            <w:pPr>
              <w:numPr>
                <w:ilvl w:val="0"/>
                <w:numId w:val="13"/>
              </w:numPr>
              <w:spacing w:after="0" w:line="259" w:lineRule="auto"/>
              <w:jc w:val="both"/>
              <w:rPr>
                <w:rFonts w:cs="Times New Roman"/>
                <w:noProof/>
                <w:szCs w:val="26"/>
                <w:lang w:val="vi-VN"/>
              </w:rPr>
            </w:pPr>
            <w:r w:rsidRPr="00F24106">
              <w:rPr>
                <w:rFonts w:cs="Times New Roman"/>
                <w:noProof/>
                <w:szCs w:val="26"/>
                <w:lang w:val="vi-VN"/>
              </w:rPr>
              <w:t>Hệ thống hiển thị danh sách các bài học</w:t>
            </w:r>
          </w:p>
          <w:p w14:paraId="54628CFF" w14:textId="6221E1CC" w:rsidR="000E20C5" w:rsidRPr="00FD42D4" w:rsidRDefault="00DA7270" w:rsidP="00631711">
            <w:pPr>
              <w:numPr>
                <w:ilvl w:val="0"/>
                <w:numId w:val="13"/>
              </w:numPr>
              <w:spacing w:after="0" w:line="259" w:lineRule="auto"/>
              <w:jc w:val="both"/>
              <w:rPr>
                <w:rFonts w:cs="Times New Roman"/>
                <w:noProof/>
                <w:szCs w:val="26"/>
                <w:lang w:val="vi-VN"/>
              </w:rPr>
            </w:pPr>
            <w:r w:rsidRPr="00DA7270">
              <w:rPr>
                <w:rFonts w:cs="Times New Roman"/>
                <w:noProof/>
                <w:szCs w:val="26"/>
                <w:lang w:val="vi-VN"/>
              </w:rPr>
              <w:t>Người dùng chọn một bài học</w:t>
            </w:r>
          </w:p>
          <w:p w14:paraId="056EC251" w14:textId="77777777" w:rsidR="000E20C5" w:rsidRPr="00DA7270" w:rsidRDefault="00DA7270" w:rsidP="00631711">
            <w:pPr>
              <w:numPr>
                <w:ilvl w:val="0"/>
                <w:numId w:val="13"/>
              </w:numPr>
              <w:spacing w:after="0" w:line="259" w:lineRule="auto"/>
              <w:jc w:val="both"/>
              <w:rPr>
                <w:rFonts w:cs="Times New Roman"/>
                <w:noProof/>
                <w:szCs w:val="26"/>
                <w:lang w:val="vi-VN"/>
              </w:rPr>
            </w:pPr>
            <w:r w:rsidRPr="00DA7270">
              <w:rPr>
                <w:rFonts w:cs="Times New Roman"/>
                <w:noProof/>
                <w:szCs w:val="26"/>
                <w:lang w:val="vi-VN"/>
              </w:rPr>
              <w:t>Hệ thống hiển thị các video, tài liệu tương ứng với bài học</w:t>
            </w:r>
          </w:p>
          <w:p w14:paraId="5E2046AA" w14:textId="77777777" w:rsidR="00DA7270" w:rsidRPr="00DA7270" w:rsidRDefault="00DA7270" w:rsidP="00631711">
            <w:pPr>
              <w:numPr>
                <w:ilvl w:val="0"/>
                <w:numId w:val="13"/>
              </w:numPr>
              <w:spacing w:after="0" w:line="259" w:lineRule="auto"/>
              <w:jc w:val="both"/>
              <w:rPr>
                <w:rFonts w:cs="Times New Roman"/>
                <w:noProof/>
                <w:szCs w:val="26"/>
                <w:lang w:val="vi-VN"/>
              </w:rPr>
            </w:pPr>
            <w:r w:rsidRPr="00DA7270">
              <w:rPr>
                <w:rFonts w:cs="Times New Roman"/>
                <w:noProof/>
                <w:szCs w:val="26"/>
                <w:lang w:val="vi-VN"/>
              </w:rPr>
              <w:t>Người dùng chọn một video hoặc tài liệu đ</w:t>
            </w:r>
            <w:r>
              <w:rPr>
                <w:rFonts w:cs="Times New Roman"/>
                <w:noProof/>
                <w:szCs w:val="26"/>
                <w:lang w:val="vi-VN"/>
              </w:rPr>
              <w:t>ể</w:t>
            </w:r>
            <w:r w:rsidRPr="00DA7270">
              <w:rPr>
                <w:rFonts w:cs="Times New Roman"/>
                <w:noProof/>
                <w:szCs w:val="26"/>
                <w:lang w:val="vi-VN"/>
              </w:rPr>
              <w:t xml:space="preserve"> xem</w:t>
            </w:r>
          </w:p>
          <w:p w14:paraId="6F033809" w14:textId="5CDA8F00" w:rsidR="00DA7270" w:rsidRPr="006D3D07" w:rsidRDefault="00DA7270" w:rsidP="00631711">
            <w:pPr>
              <w:numPr>
                <w:ilvl w:val="0"/>
                <w:numId w:val="13"/>
              </w:numPr>
              <w:spacing w:after="0" w:line="259" w:lineRule="auto"/>
              <w:jc w:val="both"/>
              <w:rPr>
                <w:rFonts w:cs="Times New Roman"/>
                <w:noProof/>
                <w:szCs w:val="26"/>
                <w:lang w:val="vi-VN"/>
              </w:rPr>
            </w:pPr>
            <w:r>
              <w:rPr>
                <w:rFonts w:cs="Times New Roman"/>
                <w:noProof/>
                <w:szCs w:val="26"/>
                <w:lang w:val="vi-VN"/>
              </w:rPr>
              <w:t>Hệ thống hiển th</w:t>
            </w:r>
            <w:r w:rsidRPr="00DA7270">
              <w:rPr>
                <w:rFonts w:cs="Times New Roman"/>
                <w:noProof/>
                <w:szCs w:val="26"/>
                <w:lang w:val="vi-VN"/>
              </w:rPr>
              <w:t>ị video hoặc tài liệu đã chọn</w:t>
            </w:r>
          </w:p>
        </w:tc>
      </w:tr>
      <w:tr w:rsidR="000E20C5" w:rsidRPr="00560456" w14:paraId="0BC86F92" w14:textId="77777777" w:rsidTr="00280F46">
        <w:tc>
          <w:tcPr>
            <w:tcW w:w="2595" w:type="dxa"/>
            <w:shd w:val="clear" w:color="auto" w:fill="auto"/>
          </w:tcPr>
          <w:p w14:paraId="6205A527" w14:textId="77777777" w:rsidR="000E20C5" w:rsidRPr="00792EC2" w:rsidRDefault="000E20C5" w:rsidP="00280F46">
            <w:pPr>
              <w:spacing w:line="259" w:lineRule="auto"/>
              <w:jc w:val="both"/>
              <w:rPr>
                <w:rFonts w:cs="Times New Roman"/>
                <w:noProof/>
                <w:szCs w:val="26"/>
                <w:lang w:val="vi-VN"/>
              </w:rPr>
            </w:pPr>
            <w:r w:rsidRPr="00792EC2">
              <w:rPr>
                <w:rFonts w:cs="Times New Roman"/>
                <w:noProof/>
                <w:szCs w:val="26"/>
                <w:lang w:val="vi-VN"/>
              </w:rPr>
              <w:t>Luồng sự kiện thay thế</w:t>
            </w:r>
          </w:p>
        </w:tc>
        <w:tc>
          <w:tcPr>
            <w:tcW w:w="6693" w:type="dxa"/>
            <w:gridSpan w:val="3"/>
            <w:shd w:val="clear" w:color="auto" w:fill="auto"/>
          </w:tcPr>
          <w:p w14:paraId="0D9DBFB5" w14:textId="5A5086CB" w:rsidR="000E20C5" w:rsidRPr="00DA7270" w:rsidRDefault="00F24106" w:rsidP="00280F46">
            <w:pPr>
              <w:spacing w:line="259" w:lineRule="auto"/>
              <w:jc w:val="both"/>
              <w:rPr>
                <w:rFonts w:cs="Times New Roman"/>
                <w:noProof/>
                <w:szCs w:val="26"/>
                <w:lang w:val="vi-VN"/>
              </w:rPr>
            </w:pPr>
            <w:r w:rsidRPr="00F24106">
              <w:rPr>
                <w:rFonts w:cs="Times New Roman"/>
                <w:noProof/>
                <w:szCs w:val="26"/>
                <w:lang w:val="vi-VN"/>
              </w:rPr>
              <w:t>6</w:t>
            </w:r>
            <w:r w:rsidR="000E20C5" w:rsidRPr="00726A0B">
              <w:rPr>
                <w:rFonts w:cs="Times New Roman"/>
                <w:noProof/>
                <w:szCs w:val="26"/>
                <w:lang w:val="vi-VN"/>
              </w:rPr>
              <w:t xml:space="preserve">a. Hệ thống thông báo lỗi: </w:t>
            </w:r>
            <w:r w:rsidR="00DA7270" w:rsidRPr="00DA7270">
              <w:rPr>
                <w:rFonts w:cs="Times New Roman"/>
                <w:noProof/>
                <w:szCs w:val="26"/>
                <w:lang w:val="vi-VN"/>
              </w:rPr>
              <w:t>Bài học không tồn tại</w:t>
            </w:r>
          </w:p>
          <w:p w14:paraId="77D043DD" w14:textId="3E45FBE3" w:rsidR="000E20C5" w:rsidRPr="00DA7270" w:rsidRDefault="00F24106" w:rsidP="00280F46">
            <w:pPr>
              <w:spacing w:line="259" w:lineRule="auto"/>
              <w:jc w:val="both"/>
              <w:rPr>
                <w:rFonts w:cs="Times New Roman"/>
                <w:noProof/>
                <w:szCs w:val="26"/>
                <w:lang w:val="vi-VN"/>
              </w:rPr>
            </w:pPr>
            <w:r w:rsidRPr="00F24106">
              <w:rPr>
                <w:rFonts w:cs="Times New Roman"/>
                <w:noProof/>
                <w:szCs w:val="26"/>
                <w:lang w:val="vi-VN"/>
              </w:rPr>
              <w:t>8</w:t>
            </w:r>
            <w:r w:rsidR="000E20C5" w:rsidRPr="009E0447">
              <w:rPr>
                <w:rFonts w:cs="Times New Roman"/>
                <w:noProof/>
                <w:szCs w:val="26"/>
                <w:lang w:val="vi-VN"/>
              </w:rPr>
              <w:t xml:space="preserve">a. Hệ thống thông báo lỗi: </w:t>
            </w:r>
            <w:r w:rsidR="00DA7270" w:rsidRPr="00DA7270">
              <w:rPr>
                <w:rFonts w:cs="Times New Roman"/>
                <w:noProof/>
                <w:szCs w:val="26"/>
                <w:lang w:val="vi-VN"/>
              </w:rPr>
              <w:t>Video/Tài liệu không tồn tại</w:t>
            </w:r>
          </w:p>
        </w:tc>
      </w:tr>
      <w:tr w:rsidR="000E20C5" w:rsidRPr="00560456" w14:paraId="5A5B6F06" w14:textId="77777777" w:rsidTr="00280F46">
        <w:trPr>
          <w:trHeight w:val="269"/>
        </w:trPr>
        <w:tc>
          <w:tcPr>
            <w:tcW w:w="2595" w:type="dxa"/>
            <w:shd w:val="clear" w:color="auto" w:fill="auto"/>
          </w:tcPr>
          <w:p w14:paraId="236CF84D" w14:textId="77777777" w:rsidR="000E20C5" w:rsidRPr="00792EC2" w:rsidRDefault="000E20C5" w:rsidP="00280F46">
            <w:pPr>
              <w:spacing w:line="259" w:lineRule="auto"/>
              <w:jc w:val="both"/>
              <w:rPr>
                <w:rFonts w:cs="Times New Roman"/>
                <w:noProof/>
                <w:szCs w:val="26"/>
                <w:lang w:val="vi-VN"/>
              </w:rPr>
            </w:pPr>
            <w:r w:rsidRPr="00792EC2">
              <w:rPr>
                <w:rFonts w:cs="Times New Roman"/>
                <w:noProof/>
                <w:szCs w:val="26"/>
                <w:lang w:val="vi-VN"/>
              </w:rPr>
              <w:t>Hậu điều kiện</w:t>
            </w:r>
          </w:p>
        </w:tc>
        <w:tc>
          <w:tcPr>
            <w:tcW w:w="6693" w:type="dxa"/>
            <w:gridSpan w:val="3"/>
            <w:shd w:val="clear" w:color="auto" w:fill="auto"/>
          </w:tcPr>
          <w:p w14:paraId="267E67A8" w14:textId="3D56CEFA" w:rsidR="000E20C5" w:rsidRPr="006D3D07" w:rsidRDefault="00DA7270" w:rsidP="00631711">
            <w:pPr>
              <w:pStyle w:val="ListParagraph"/>
              <w:numPr>
                <w:ilvl w:val="0"/>
                <w:numId w:val="9"/>
              </w:numPr>
              <w:spacing w:after="0" w:line="259" w:lineRule="auto"/>
              <w:ind w:left="348" w:hanging="348"/>
              <w:jc w:val="both"/>
              <w:rPr>
                <w:rFonts w:cs="Times New Roman"/>
                <w:noProof/>
                <w:szCs w:val="26"/>
                <w:lang w:val="vi-VN"/>
              </w:rPr>
            </w:pPr>
            <w:r w:rsidRPr="00DA7270">
              <w:rPr>
                <w:rFonts w:cs="Times New Roman"/>
                <w:noProof/>
                <w:szCs w:val="26"/>
                <w:lang w:val="vi-VN"/>
              </w:rPr>
              <w:t>Người dùng xem được video/tài liệu của khóa học đã đăng ký.</w:t>
            </w:r>
          </w:p>
        </w:tc>
      </w:tr>
    </w:tbl>
    <w:p w14:paraId="50C1EC5C" w14:textId="77777777" w:rsidR="000E20C5" w:rsidRPr="002F5510" w:rsidRDefault="000E20C5" w:rsidP="009E0447">
      <w:pPr>
        <w:rPr>
          <w:lang w:val="vi-VN"/>
        </w:rPr>
      </w:pPr>
    </w:p>
    <w:p w14:paraId="12D547CE" w14:textId="470F0C4A" w:rsidR="00DA7270" w:rsidRDefault="00DA7270" w:rsidP="00DA7270">
      <w:pPr>
        <w:pStyle w:val="Heading3"/>
        <w:rPr>
          <w:noProof/>
        </w:rPr>
      </w:pPr>
      <w:r w:rsidRPr="000C6144">
        <w:rPr>
          <w:noProof/>
          <w:lang w:val="vi-VN"/>
        </w:rPr>
        <w:t>UC0</w:t>
      </w:r>
      <w:r w:rsidRPr="00726A0B">
        <w:rPr>
          <w:noProof/>
          <w:lang w:val="vi-VN"/>
        </w:rPr>
        <w:t>0</w:t>
      </w:r>
      <w:r>
        <w:rPr>
          <w:noProof/>
        </w:rPr>
        <w:t>8</w:t>
      </w:r>
      <w:r w:rsidRPr="000C6144">
        <w:rPr>
          <w:noProof/>
          <w:lang w:val="vi-VN"/>
        </w:rPr>
        <w:t>-</w:t>
      </w:r>
      <w:r>
        <w:rPr>
          <w:noProof/>
        </w:rPr>
        <w:t>Làm bài kiểm tra</w:t>
      </w:r>
    </w:p>
    <w:p w14:paraId="6D286717" w14:textId="77777777" w:rsidR="00F10312" w:rsidRPr="00F10312" w:rsidRDefault="00F10312" w:rsidP="00F1031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95"/>
        <w:gridCol w:w="2240"/>
        <w:gridCol w:w="2077"/>
        <w:gridCol w:w="2376"/>
      </w:tblGrid>
      <w:tr w:rsidR="00DA7270" w:rsidRPr="000E20C5" w14:paraId="4FD3335D" w14:textId="77777777" w:rsidTr="00280F46">
        <w:tc>
          <w:tcPr>
            <w:tcW w:w="2595" w:type="dxa"/>
            <w:shd w:val="clear" w:color="auto" w:fill="auto"/>
          </w:tcPr>
          <w:p w14:paraId="1B306242" w14:textId="77777777" w:rsidR="00DA7270" w:rsidRPr="00792EC2" w:rsidRDefault="00DA7270" w:rsidP="00280F46">
            <w:pPr>
              <w:spacing w:line="259" w:lineRule="auto"/>
              <w:jc w:val="both"/>
              <w:rPr>
                <w:rFonts w:cs="Times New Roman"/>
                <w:noProof/>
                <w:szCs w:val="26"/>
                <w:lang w:val="vi-VN"/>
              </w:rPr>
            </w:pPr>
            <w:r w:rsidRPr="00792EC2">
              <w:rPr>
                <w:rFonts w:cs="Times New Roman"/>
                <w:noProof/>
                <w:szCs w:val="26"/>
                <w:lang w:val="vi-VN"/>
              </w:rPr>
              <w:lastRenderedPageBreak/>
              <w:t>Mã use case</w:t>
            </w:r>
          </w:p>
        </w:tc>
        <w:tc>
          <w:tcPr>
            <w:tcW w:w="2240" w:type="dxa"/>
            <w:shd w:val="clear" w:color="auto" w:fill="auto"/>
          </w:tcPr>
          <w:p w14:paraId="2A364F33" w14:textId="5DDEC795" w:rsidR="00DA7270" w:rsidRPr="00792EC2" w:rsidRDefault="00DA7270" w:rsidP="00280F46">
            <w:pPr>
              <w:spacing w:line="259" w:lineRule="auto"/>
              <w:jc w:val="both"/>
              <w:rPr>
                <w:rFonts w:cs="Times New Roman"/>
                <w:noProof/>
                <w:szCs w:val="26"/>
                <w:lang w:val="vi-VN"/>
              </w:rPr>
            </w:pPr>
            <w:r w:rsidRPr="00792EC2">
              <w:rPr>
                <w:rFonts w:cs="Times New Roman"/>
                <w:noProof/>
                <w:szCs w:val="26"/>
                <w:lang w:val="vi-VN"/>
              </w:rPr>
              <w:t>UC0</w:t>
            </w:r>
            <w:r w:rsidRPr="00792EC2">
              <w:rPr>
                <w:rFonts w:cs="Times New Roman"/>
                <w:noProof/>
                <w:szCs w:val="26"/>
              </w:rPr>
              <w:t>0</w:t>
            </w:r>
            <w:r>
              <w:rPr>
                <w:rFonts w:cs="Times New Roman"/>
                <w:noProof/>
                <w:szCs w:val="26"/>
              </w:rPr>
              <w:t>8</w:t>
            </w:r>
          </w:p>
        </w:tc>
        <w:tc>
          <w:tcPr>
            <w:tcW w:w="2077" w:type="dxa"/>
            <w:shd w:val="clear" w:color="auto" w:fill="auto"/>
          </w:tcPr>
          <w:p w14:paraId="00892D79" w14:textId="77777777" w:rsidR="00DA7270" w:rsidRPr="00792EC2" w:rsidRDefault="00DA7270" w:rsidP="00280F46">
            <w:pPr>
              <w:spacing w:line="259" w:lineRule="auto"/>
              <w:jc w:val="both"/>
              <w:rPr>
                <w:rFonts w:cs="Times New Roman"/>
                <w:noProof/>
                <w:szCs w:val="26"/>
                <w:lang w:val="vi-VN"/>
              </w:rPr>
            </w:pPr>
            <w:r w:rsidRPr="00792EC2">
              <w:rPr>
                <w:rFonts w:cs="Times New Roman"/>
                <w:noProof/>
                <w:szCs w:val="26"/>
                <w:lang w:val="vi-VN"/>
              </w:rPr>
              <w:t>Tên use case</w:t>
            </w:r>
          </w:p>
        </w:tc>
        <w:tc>
          <w:tcPr>
            <w:tcW w:w="2376" w:type="dxa"/>
            <w:shd w:val="clear" w:color="auto" w:fill="auto"/>
          </w:tcPr>
          <w:p w14:paraId="29A23B8C" w14:textId="2E977372" w:rsidR="00DA7270" w:rsidRPr="00DA7270" w:rsidRDefault="00DA7270" w:rsidP="00280F46">
            <w:pPr>
              <w:spacing w:line="259" w:lineRule="auto"/>
              <w:jc w:val="both"/>
              <w:rPr>
                <w:rFonts w:cs="Times New Roman"/>
                <w:noProof/>
                <w:szCs w:val="26"/>
              </w:rPr>
            </w:pPr>
            <w:r>
              <w:rPr>
                <w:noProof/>
              </w:rPr>
              <w:t>Làm bài kiểm tra</w:t>
            </w:r>
          </w:p>
        </w:tc>
      </w:tr>
      <w:tr w:rsidR="00DA7270" w:rsidRPr="00792EC2" w14:paraId="72F52852" w14:textId="77777777" w:rsidTr="00280F46">
        <w:tc>
          <w:tcPr>
            <w:tcW w:w="2595" w:type="dxa"/>
            <w:shd w:val="clear" w:color="auto" w:fill="auto"/>
          </w:tcPr>
          <w:p w14:paraId="74666364" w14:textId="77777777" w:rsidR="00DA7270" w:rsidRPr="00792EC2" w:rsidRDefault="00DA7270" w:rsidP="00280F46">
            <w:pPr>
              <w:spacing w:line="259" w:lineRule="auto"/>
              <w:jc w:val="both"/>
              <w:rPr>
                <w:rFonts w:cs="Times New Roman"/>
                <w:noProof/>
                <w:szCs w:val="26"/>
                <w:lang w:val="vi-VN"/>
              </w:rPr>
            </w:pPr>
            <w:r w:rsidRPr="00792EC2">
              <w:rPr>
                <w:rFonts w:cs="Times New Roman"/>
                <w:noProof/>
                <w:szCs w:val="26"/>
                <w:lang w:val="vi-VN"/>
              </w:rPr>
              <w:t>Tác nhân</w:t>
            </w:r>
          </w:p>
        </w:tc>
        <w:tc>
          <w:tcPr>
            <w:tcW w:w="6693" w:type="dxa"/>
            <w:gridSpan w:val="3"/>
            <w:shd w:val="clear" w:color="auto" w:fill="auto"/>
          </w:tcPr>
          <w:p w14:paraId="16FFEB5E" w14:textId="77777777" w:rsidR="00DA7270" w:rsidRPr="00D334B6" w:rsidRDefault="00DA7270" w:rsidP="00280F46">
            <w:pPr>
              <w:spacing w:line="259" w:lineRule="auto"/>
              <w:jc w:val="both"/>
              <w:rPr>
                <w:rFonts w:cs="Times New Roman"/>
                <w:noProof/>
                <w:szCs w:val="26"/>
              </w:rPr>
            </w:pPr>
            <w:r>
              <w:rPr>
                <w:rFonts w:cs="Times New Roman"/>
                <w:noProof/>
                <w:szCs w:val="26"/>
              </w:rPr>
              <w:t>Người dùng</w:t>
            </w:r>
          </w:p>
        </w:tc>
      </w:tr>
      <w:tr w:rsidR="00DA7270" w:rsidRPr="006D3D07" w14:paraId="0B6885A9" w14:textId="77777777" w:rsidTr="00280F46">
        <w:tc>
          <w:tcPr>
            <w:tcW w:w="2595" w:type="dxa"/>
            <w:shd w:val="clear" w:color="auto" w:fill="auto"/>
          </w:tcPr>
          <w:p w14:paraId="4218D450" w14:textId="77777777" w:rsidR="00DA7270" w:rsidRPr="00792EC2" w:rsidRDefault="00DA7270" w:rsidP="00280F46">
            <w:pPr>
              <w:spacing w:line="259" w:lineRule="auto"/>
              <w:jc w:val="both"/>
              <w:rPr>
                <w:rFonts w:cs="Times New Roman"/>
                <w:noProof/>
                <w:szCs w:val="26"/>
              </w:rPr>
            </w:pPr>
            <w:r w:rsidRPr="00792EC2">
              <w:rPr>
                <w:rFonts w:cs="Times New Roman"/>
                <w:noProof/>
                <w:szCs w:val="26"/>
              </w:rPr>
              <w:t>Mục đích sử dụng</w:t>
            </w:r>
          </w:p>
        </w:tc>
        <w:tc>
          <w:tcPr>
            <w:tcW w:w="6693" w:type="dxa"/>
            <w:gridSpan w:val="3"/>
            <w:shd w:val="clear" w:color="auto" w:fill="auto"/>
          </w:tcPr>
          <w:p w14:paraId="4D95EB16" w14:textId="363E194E" w:rsidR="00DA7270" w:rsidRPr="006D3D07" w:rsidRDefault="00DA7270" w:rsidP="00280F46">
            <w:pPr>
              <w:spacing w:line="259" w:lineRule="auto"/>
              <w:jc w:val="both"/>
              <w:rPr>
                <w:rFonts w:cs="Times New Roman"/>
                <w:noProof/>
                <w:szCs w:val="26"/>
              </w:rPr>
            </w:pPr>
            <w:r>
              <w:rPr>
                <w:rFonts w:cs="Times New Roman"/>
                <w:noProof/>
                <w:szCs w:val="26"/>
              </w:rPr>
              <w:t>Người dùng tham gia bài kiểm tra của khóa học đã chọn</w:t>
            </w:r>
          </w:p>
        </w:tc>
      </w:tr>
      <w:tr w:rsidR="00DA7270" w:rsidRPr="000E20C5" w14:paraId="52D4ADFD" w14:textId="77777777" w:rsidTr="00280F46">
        <w:tc>
          <w:tcPr>
            <w:tcW w:w="2595" w:type="dxa"/>
            <w:shd w:val="clear" w:color="auto" w:fill="auto"/>
          </w:tcPr>
          <w:p w14:paraId="43DC4FA1" w14:textId="77777777" w:rsidR="00DA7270" w:rsidRPr="00792EC2" w:rsidRDefault="00DA7270" w:rsidP="00280F46">
            <w:pPr>
              <w:spacing w:line="259" w:lineRule="auto"/>
              <w:jc w:val="both"/>
              <w:rPr>
                <w:rFonts w:cs="Times New Roman"/>
                <w:noProof/>
                <w:szCs w:val="26"/>
              </w:rPr>
            </w:pPr>
            <w:r w:rsidRPr="00792EC2">
              <w:rPr>
                <w:rFonts w:cs="Times New Roman"/>
                <w:noProof/>
                <w:szCs w:val="26"/>
              </w:rPr>
              <w:t>Sự kiện kích hoạt</w:t>
            </w:r>
          </w:p>
        </w:tc>
        <w:tc>
          <w:tcPr>
            <w:tcW w:w="6693" w:type="dxa"/>
            <w:gridSpan w:val="3"/>
            <w:shd w:val="clear" w:color="auto" w:fill="auto"/>
          </w:tcPr>
          <w:p w14:paraId="75E7A5E8" w14:textId="152808B1" w:rsidR="00DA7270" w:rsidRPr="000E20C5" w:rsidRDefault="00DA7270" w:rsidP="00280F46">
            <w:pPr>
              <w:spacing w:line="259" w:lineRule="auto"/>
              <w:jc w:val="both"/>
              <w:rPr>
                <w:rFonts w:cs="Times New Roman"/>
                <w:noProof/>
                <w:szCs w:val="26"/>
              </w:rPr>
            </w:pPr>
            <w:r>
              <w:rPr>
                <w:rFonts w:cs="Times New Roman"/>
                <w:noProof/>
                <w:szCs w:val="26"/>
              </w:rPr>
              <w:t>Người dùng</w:t>
            </w:r>
            <w:r w:rsidRPr="000E20C5">
              <w:rPr>
                <w:rFonts w:cs="Times New Roman"/>
                <w:noProof/>
                <w:szCs w:val="26"/>
              </w:rPr>
              <w:t xml:space="preserve"> chọn</w:t>
            </w:r>
            <w:r>
              <w:rPr>
                <w:rFonts w:cs="Times New Roman"/>
                <w:noProof/>
                <w:szCs w:val="26"/>
              </w:rPr>
              <w:t xml:space="preserve"> chức năng làm bài kiểm tra</w:t>
            </w:r>
          </w:p>
        </w:tc>
      </w:tr>
      <w:tr w:rsidR="00DA7270" w:rsidRPr="00560456" w14:paraId="4EF98C3C" w14:textId="77777777" w:rsidTr="00280F46">
        <w:tc>
          <w:tcPr>
            <w:tcW w:w="2595" w:type="dxa"/>
            <w:shd w:val="clear" w:color="auto" w:fill="auto"/>
          </w:tcPr>
          <w:p w14:paraId="4423B4BA" w14:textId="77777777" w:rsidR="00DA7270" w:rsidRPr="00792EC2" w:rsidRDefault="00DA7270" w:rsidP="00280F46">
            <w:pPr>
              <w:spacing w:line="259" w:lineRule="auto"/>
              <w:jc w:val="both"/>
              <w:rPr>
                <w:rFonts w:cs="Times New Roman"/>
                <w:noProof/>
                <w:szCs w:val="26"/>
                <w:lang w:val="vi-VN"/>
              </w:rPr>
            </w:pPr>
            <w:r w:rsidRPr="00792EC2">
              <w:rPr>
                <w:rFonts w:cs="Times New Roman"/>
                <w:noProof/>
                <w:szCs w:val="26"/>
              </w:rPr>
              <w:t>Điều kiện tiên quyết</w:t>
            </w:r>
          </w:p>
        </w:tc>
        <w:tc>
          <w:tcPr>
            <w:tcW w:w="6693" w:type="dxa"/>
            <w:gridSpan w:val="3"/>
            <w:shd w:val="clear" w:color="auto" w:fill="auto"/>
          </w:tcPr>
          <w:p w14:paraId="28D91A0A" w14:textId="77777777" w:rsidR="00DA7270" w:rsidRPr="000E20C5" w:rsidRDefault="00DA7270" w:rsidP="00631711">
            <w:pPr>
              <w:pStyle w:val="ListParagraph"/>
              <w:numPr>
                <w:ilvl w:val="0"/>
                <w:numId w:val="8"/>
              </w:numPr>
              <w:spacing w:after="0" w:line="259" w:lineRule="auto"/>
              <w:ind w:left="258" w:hanging="270"/>
              <w:jc w:val="both"/>
              <w:rPr>
                <w:rFonts w:cs="Times New Roman"/>
                <w:noProof/>
                <w:szCs w:val="26"/>
                <w:lang w:val="vi-VN"/>
              </w:rPr>
            </w:pPr>
            <w:r>
              <w:rPr>
                <w:rFonts w:cs="Times New Roman"/>
                <w:noProof/>
                <w:szCs w:val="26"/>
                <w:lang w:val="vi-VN"/>
              </w:rPr>
              <w:t>Ng</w:t>
            </w:r>
            <w:r w:rsidRPr="000E20C5">
              <w:rPr>
                <w:rFonts w:cs="Times New Roman"/>
                <w:noProof/>
                <w:szCs w:val="26"/>
                <w:lang w:val="vi-VN"/>
              </w:rPr>
              <w:t>ười dùng</w:t>
            </w:r>
            <w:r w:rsidRPr="00D334B6">
              <w:rPr>
                <w:rFonts w:cs="Times New Roman"/>
                <w:noProof/>
                <w:szCs w:val="26"/>
                <w:lang w:val="vi-VN"/>
              </w:rPr>
              <w:t xml:space="preserve"> đã đăng nhập vào hệ thống</w:t>
            </w:r>
          </w:p>
          <w:p w14:paraId="2BC8BCA3" w14:textId="77777777" w:rsidR="00DA7270" w:rsidRPr="006D3D07" w:rsidRDefault="00DA7270" w:rsidP="00631711">
            <w:pPr>
              <w:pStyle w:val="ListParagraph"/>
              <w:numPr>
                <w:ilvl w:val="0"/>
                <w:numId w:val="8"/>
              </w:numPr>
              <w:spacing w:after="0" w:line="259" w:lineRule="auto"/>
              <w:ind w:left="258" w:hanging="270"/>
              <w:jc w:val="both"/>
              <w:rPr>
                <w:rFonts w:cs="Times New Roman"/>
                <w:noProof/>
                <w:szCs w:val="26"/>
                <w:lang w:val="vi-VN"/>
              </w:rPr>
            </w:pPr>
            <w:r w:rsidRPr="000E20C5">
              <w:rPr>
                <w:rFonts w:cs="Times New Roman"/>
                <w:noProof/>
                <w:szCs w:val="26"/>
                <w:lang w:val="vi-VN"/>
              </w:rPr>
              <w:t>Người dùng đã đăng ký khóa học</w:t>
            </w:r>
          </w:p>
        </w:tc>
      </w:tr>
      <w:tr w:rsidR="00DA7270" w:rsidRPr="00560456" w14:paraId="55EC60B3" w14:textId="77777777" w:rsidTr="00280F46">
        <w:tc>
          <w:tcPr>
            <w:tcW w:w="2595" w:type="dxa"/>
            <w:shd w:val="clear" w:color="auto" w:fill="auto"/>
          </w:tcPr>
          <w:p w14:paraId="5685BD86" w14:textId="77777777" w:rsidR="00DA7270" w:rsidRPr="00792EC2" w:rsidRDefault="00DA7270" w:rsidP="00280F46">
            <w:pPr>
              <w:spacing w:line="259" w:lineRule="auto"/>
              <w:jc w:val="both"/>
              <w:rPr>
                <w:rFonts w:cs="Times New Roman"/>
                <w:noProof/>
                <w:szCs w:val="26"/>
                <w:lang w:val="vi-VN"/>
              </w:rPr>
            </w:pPr>
            <w:r w:rsidRPr="00792EC2">
              <w:rPr>
                <w:rFonts w:cs="Times New Roman"/>
                <w:noProof/>
                <w:szCs w:val="26"/>
                <w:lang w:val="vi-VN"/>
              </w:rPr>
              <w:t>Luồng sự kiện chính</w:t>
            </w:r>
            <w:r w:rsidRPr="00792EC2">
              <w:rPr>
                <w:rFonts w:cs="Times New Roman"/>
                <w:noProof/>
                <w:szCs w:val="26"/>
                <w:lang w:val="vi-VN"/>
              </w:rPr>
              <w:br/>
              <w:t>(Thành công)</w:t>
            </w:r>
          </w:p>
        </w:tc>
        <w:tc>
          <w:tcPr>
            <w:tcW w:w="6693" w:type="dxa"/>
            <w:gridSpan w:val="3"/>
            <w:shd w:val="clear" w:color="auto" w:fill="auto"/>
          </w:tcPr>
          <w:p w14:paraId="63C4B4D0" w14:textId="77777777" w:rsidR="00DA7270" w:rsidRPr="00D4287D" w:rsidRDefault="00DA7270" w:rsidP="00631711">
            <w:pPr>
              <w:numPr>
                <w:ilvl w:val="0"/>
                <w:numId w:val="14"/>
              </w:numPr>
              <w:spacing w:after="0" w:line="259" w:lineRule="auto"/>
              <w:jc w:val="both"/>
              <w:rPr>
                <w:rFonts w:cs="Times New Roman"/>
                <w:noProof/>
                <w:szCs w:val="26"/>
                <w:lang w:val="vi-VN"/>
              </w:rPr>
            </w:pPr>
            <w:r w:rsidRPr="000E20C5">
              <w:rPr>
                <w:rFonts w:cs="Times New Roman"/>
                <w:noProof/>
                <w:szCs w:val="26"/>
                <w:lang w:val="vi-VN"/>
              </w:rPr>
              <w:t>Người dùng chọn khóa học đã đăng ký</w:t>
            </w:r>
          </w:p>
          <w:p w14:paraId="0C59886D" w14:textId="1AA8A2F2" w:rsidR="00DA7270" w:rsidRPr="00F24106" w:rsidRDefault="00DA7270" w:rsidP="00631711">
            <w:pPr>
              <w:numPr>
                <w:ilvl w:val="0"/>
                <w:numId w:val="14"/>
              </w:numPr>
              <w:spacing w:after="0" w:line="259" w:lineRule="auto"/>
              <w:jc w:val="both"/>
              <w:rPr>
                <w:rFonts w:cs="Times New Roman"/>
                <w:noProof/>
                <w:szCs w:val="26"/>
                <w:lang w:val="vi-VN"/>
              </w:rPr>
            </w:pPr>
            <w:r w:rsidRPr="00D4287D">
              <w:rPr>
                <w:rFonts w:cs="Times New Roman"/>
                <w:noProof/>
                <w:szCs w:val="26"/>
                <w:lang w:val="vi-VN"/>
              </w:rPr>
              <w:t xml:space="preserve">Hệ thống hiển thị </w:t>
            </w:r>
            <w:r w:rsidR="00F24106" w:rsidRPr="00F24106">
              <w:rPr>
                <w:rFonts w:cs="Times New Roman"/>
                <w:noProof/>
                <w:szCs w:val="26"/>
                <w:lang w:val="vi-VN"/>
              </w:rPr>
              <w:t>thông tin khóa học</w:t>
            </w:r>
          </w:p>
          <w:p w14:paraId="0F6DBA06" w14:textId="76B87DA1" w:rsidR="00F24106" w:rsidRPr="00F24106" w:rsidRDefault="00F24106" w:rsidP="00631711">
            <w:pPr>
              <w:numPr>
                <w:ilvl w:val="0"/>
                <w:numId w:val="14"/>
              </w:numPr>
              <w:spacing w:after="0" w:line="259" w:lineRule="auto"/>
              <w:jc w:val="both"/>
              <w:rPr>
                <w:rFonts w:cs="Times New Roman"/>
                <w:noProof/>
                <w:szCs w:val="26"/>
                <w:lang w:val="vi-VN"/>
              </w:rPr>
            </w:pPr>
            <w:r w:rsidRPr="00F24106">
              <w:rPr>
                <w:rFonts w:cs="Times New Roman"/>
                <w:noProof/>
                <w:szCs w:val="26"/>
                <w:lang w:val="vi-VN"/>
              </w:rPr>
              <w:t>Người dùng chọn “Kiểm tra”</w:t>
            </w:r>
          </w:p>
          <w:p w14:paraId="26033A05" w14:textId="61C72855" w:rsidR="00F24106" w:rsidRPr="00FD42D4" w:rsidRDefault="00F24106" w:rsidP="00631711">
            <w:pPr>
              <w:numPr>
                <w:ilvl w:val="0"/>
                <w:numId w:val="14"/>
              </w:numPr>
              <w:spacing w:after="0" w:line="259" w:lineRule="auto"/>
              <w:jc w:val="both"/>
              <w:rPr>
                <w:rFonts w:cs="Times New Roman"/>
                <w:noProof/>
                <w:szCs w:val="26"/>
                <w:lang w:val="vi-VN"/>
              </w:rPr>
            </w:pPr>
            <w:r>
              <w:rPr>
                <w:rFonts w:cs="Times New Roman"/>
                <w:noProof/>
                <w:szCs w:val="26"/>
                <w:lang w:val="vi-VN"/>
              </w:rPr>
              <w:t xml:space="preserve">Hệ thống </w:t>
            </w:r>
            <w:r w:rsidRPr="00F24106">
              <w:rPr>
                <w:rFonts w:cs="Times New Roman"/>
                <w:noProof/>
                <w:szCs w:val="26"/>
                <w:lang w:val="vi-VN"/>
              </w:rPr>
              <w:t>hiển thị danh sách các bài kiểm tra</w:t>
            </w:r>
          </w:p>
          <w:p w14:paraId="61D3708C" w14:textId="502D6D10" w:rsidR="00DA7270" w:rsidRPr="00FD42D4" w:rsidRDefault="00DA7270" w:rsidP="00631711">
            <w:pPr>
              <w:numPr>
                <w:ilvl w:val="0"/>
                <w:numId w:val="14"/>
              </w:numPr>
              <w:spacing w:after="0" w:line="259" w:lineRule="auto"/>
              <w:jc w:val="both"/>
              <w:rPr>
                <w:rFonts w:cs="Times New Roman"/>
                <w:noProof/>
                <w:szCs w:val="26"/>
                <w:lang w:val="vi-VN"/>
              </w:rPr>
            </w:pPr>
            <w:r w:rsidRPr="00DA7270">
              <w:rPr>
                <w:rFonts w:cs="Times New Roman"/>
                <w:noProof/>
                <w:szCs w:val="26"/>
                <w:lang w:val="vi-VN"/>
              </w:rPr>
              <w:t xml:space="preserve">Người dùng chọn </w:t>
            </w:r>
            <w:r w:rsidR="00F10312" w:rsidRPr="00F10312">
              <w:rPr>
                <w:rFonts w:cs="Times New Roman"/>
                <w:noProof/>
                <w:szCs w:val="26"/>
                <w:lang w:val="vi-VN"/>
              </w:rPr>
              <w:t>bài kiểm tra</w:t>
            </w:r>
            <w:r w:rsidRPr="00DA7270">
              <w:rPr>
                <w:rFonts w:cs="Times New Roman"/>
                <w:noProof/>
                <w:szCs w:val="26"/>
                <w:lang w:val="vi-VN"/>
              </w:rPr>
              <w:t xml:space="preserve"> và nh</w:t>
            </w:r>
            <w:r>
              <w:rPr>
                <w:rFonts w:cs="Times New Roman"/>
                <w:noProof/>
                <w:szCs w:val="26"/>
                <w:lang w:val="vi-VN"/>
              </w:rPr>
              <w:t>ấ</w:t>
            </w:r>
            <w:r w:rsidRPr="00DA7270">
              <w:rPr>
                <w:rFonts w:cs="Times New Roman"/>
                <w:noProof/>
                <w:szCs w:val="26"/>
                <w:lang w:val="vi-VN"/>
              </w:rPr>
              <w:t>n</w:t>
            </w:r>
            <w:r w:rsidR="00F10312" w:rsidRPr="00F10312">
              <w:rPr>
                <w:rFonts w:cs="Times New Roman"/>
                <w:noProof/>
                <w:szCs w:val="26"/>
                <w:lang w:val="vi-VN"/>
              </w:rPr>
              <w:t xml:space="preserve"> “Làm bài kiểm tra”</w:t>
            </w:r>
          </w:p>
          <w:p w14:paraId="0791987C" w14:textId="6BCF471B" w:rsidR="00DA7270" w:rsidRPr="00DA7270" w:rsidRDefault="00DA7270" w:rsidP="00631711">
            <w:pPr>
              <w:numPr>
                <w:ilvl w:val="0"/>
                <w:numId w:val="14"/>
              </w:numPr>
              <w:spacing w:after="0" w:line="259" w:lineRule="auto"/>
              <w:jc w:val="both"/>
              <w:rPr>
                <w:rFonts w:cs="Times New Roman"/>
                <w:noProof/>
                <w:szCs w:val="26"/>
                <w:lang w:val="vi-VN"/>
              </w:rPr>
            </w:pPr>
            <w:r w:rsidRPr="00DA7270">
              <w:rPr>
                <w:rFonts w:cs="Times New Roman"/>
                <w:noProof/>
                <w:szCs w:val="26"/>
                <w:lang w:val="vi-VN"/>
              </w:rPr>
              <w:t xml:space="preserve">Hệ thống hiển thị </w:t>
            </w:r>
            <w:r w:rsidR="00F24106" w:rsidRPr="00F24106">
              <w:rPr>
                <w:rFonts w:cs="Times New Roman"/>
                <w:noProof/>
                <w:szCs w:val="26"/>
                <w:lang w:val="vi-VN"/>
              </w:rPr>
              <w:t>các câu hỏi của bài kiểm tra</w:t>
            </w:r>
          </w:p>
          <w:p w14:paraId="7793768E" w14:textId="138B3396" w:rsidR="00DA7270" w:rsidRPr="00DA7270" w:rsidRDefault="00DA7270" w:rsidP="00631711">
            <w:pPr>
              <w:numPr>
                <w:ilvl w:val="0"/>
                <w:numId w:val="14"/>
              </w:numPr>
              <w:spacing w:after="0" w:line="259" w:lineRule="auto"/>
              <w:jc w:val="both"/>
              <w:rPr>
                <w:rFonts w:cs="Times New Roman"/>
                <w:noProof/>
                <w:szCs w:val="26"/>
                <w:lang w:val="vi-VN"/>
              </w:rPr>
            </w:pPr>
            <w:r w:rsidRPr="00DA7270">
              <w:rPr>
                <w:rFonts w:cs="Times New Roman"/>
                <w:noProof/>
                <w:szCs w:val="26"/>
                <w:lang w:val="vi-VN"/>
              </w:rPr>
              <w:t xml:space="preserve">Người dùng </w:t>
            </w:r>
            <w:r w:rsidR="00F10312">
              <w:rPr>
                <w:rFonts w:cs="Times New Roman"/>
                <w:noProof/>
                <w:szCs w:val="26"/>
                <w:lang w:val="vi-VN"/>
              </w:rPr>
              <w:t>điền c</w:t>
            </w:r>
            <w:r w:rsidR="00F10312" w:rsidRPr="00F10312">
              <w:rPr>
                <w:rFonts w:cs="Times New Roman"/>
                <w:noProof/>
                <w:szCs w:val="26"/>
                <w:lang w:val="vi-VN"/>
              </w:rPr>
              <w:t>ác c</w:t>
            </w:r>
            <w:r w:rsidR="00F10312">
              <w:rPr>
                <w:rFonts w:cs="Times New Roman"/>
                <w:noProof/>
                <w:szCs w:val="26"/>
                <w:lang w:val="vi-VN"/>
              </w:rPr>
              <w:t>âu</w:t>
            </w:r>
            <w:r w:rsidR="00F10312" w:rsidRPr="00F10312">
              <w:rPr>
                <w:rFonts w:cs="Times New Roman"/>
                <w:noProof/>
                <w:szCs w:val="26"/>
                <w:lang w:val="vi-VN"/>
              </w:rPr>
              <w:t xml:space="preserve"> trả lời</w:t>
            </w:r>
            <w:r w:rsidR="00F24106" w:rsidRPr="00F24106">
              <w:rPr>
                <w:rFonts w:cs="Times New Roman"/>
                <w:noProof/>
                <w:szCs w:val="26"/>
                <w:lang w:val="vi-VN"/>
              </w:rPr>
              <w:t>.</w:t>
            </w:r>
          </w:p>
          <w:p w14:paraId="0E2B124C" w14:textId="77777777" w:rsidR="00DA7270" w:rsidRPr="00F10312" w:rsidRDefault="00F10312" w:rsidP="00631711">
            <w:pPr>
              <w:numPr>
                <w:ilvl w:val="0"/>
                <w:numId w:val="14"/>
              </w:numPr>
              <w:spacing w:after="0" w:line="259" w:lineRule="auto"/>
              <w:jc w:val="both"/>
              <w:rPr>
                <w:rFonts w:cs="Times New Roman"/>
                <w:noProof/>
                <w:szCs w:val="26"/>
                <w:lang w:val="vi-VN"/>
              </w:rPr>
            </w:pPr>
            <w:r w:rsidRPr="00F10312">
              <w:rPr>
                <w:rFonts w:cs="Times New Roman"/>
                <w:noProof/>
                <w:szCs w:val="26"/>
                <w:lang w:val="vi-VN"/>
              </w:rPr>
              <w:t>Người dùng nhấn nút “Nộp bài kiểm tra”</w:t>
            </w:r>
          </w:p>
          <w:p w14:paraId="6F38178D" w14:textId="6D6FD95C" w:rsidR="00F10312" w:rsidRPr="006D3D07" w:rsidRDefault="00F10312" w:rsidP="00631711">
            <w:pPr>
              <w:numPr>
                <w:ilvl w:val="0"/>
                <w:numId w:val="14"/>
              </w:numPr>
              <w:spacing w:after="0" w:line="259" w:lineRule="auto"/>
              <w:jc w:val="both"/>
              <w:rPr>
                <w:rFonts w:cs="Times New Roman"/>
                <w:noProof/>
                <w:szCs w:val="26"/>
                <w:lang w:val="vi-VN"/>
              </w:rPr>
            </w:pPr>
            <w:r w:rsidRPr="00F10312">
              <w:rPr>
                <w:rFonts w:cs="Times New Roman"/>
                <w:noProof/>
                <w:szCs w:val="26"/>
                <w:lang w:val="vi-VN"/>
              </w:rPr>
              <w:t>Hệ thống tính điểm và thông báo điểm s</w:t>
            </w:r>
            <w:r>
              <w:rPr>
                <w:rFonts w:cs="Times New Roman"/>
                <w:noProof/>
                <w:szCs w:val="26"/>
                <w:lang w:val="vi-VN"/>
              </w:rPr>
              <w:t>ố</w:t>
            </w:r>
            <w:r w:rsidRPr="00F10312">
              <w:rPr>
                <w:rFonts w:cs="Times New Roman"/>
                <w:noProof/>
                <w:szCs w:val="26"/>
                <w:lang w:val="vi-VN"/>
              </w:rPr>
              <w:t xml:space="preserve"> cho người dùng.</w:t>
            </w:r>
          </w:p>
        </w:tc>
      </w:tr>
      <w:tr w:rsidR="00DA7270" w:rsidRPr="00560456" w14:paraId="576AC86F" w14:textId="77777777" w:rsidTr="00280F46">
        <w:tc>
          <w:tcPr>
            <w:tcW w:w="2595" w:type="dxa"/>
            <w:shd w:val="clear" w:color="auto" w:fill="auto"/>
          </w:tcPr>
          <w:p w14:paraId="6846A331" w14:textId="77777777" w:rsidR="00DA7270" w:rsidRPr="00792EC2" w:rsidRDefault="00DA7270" w:rsidP="00280F46">
            <w:pPr>
              <w:spacing w:line="259" w:lineRule="auto"/>
              <w:jc w:val="both"/>
              <w:rPr>
                <w:rFonts w:cs="Times New Roman"/>
                <w:noProof/>
                <w:szCs w:val="26"/>
                <w:lang w:val="vi-VN"/>
              </w:rPr>
            </w:pPr>
            <w:r w:rsidRPr="00792EC2">
              <w:rPr>
                <w:rFonts w:cs="Times New Roman"/>
                <w:noProof/>
                <w:szCs w:val="26"/>
                <w:lang w:val="vi-VN"/>
              </w:rPr>
              <w:t>Luồng sự kiện thay thế</w:t>
            </w:r>
          </w:p>
        </w:tc>
        <w:tc>
          <w:tcPr>
            <w:tcW w:w="6693" w:type="dxa"/>
            <w:gridSpan w:val="3"/>
            <w:shd w:val="clear" w:color="auto" w:fill="auto"/>
          </w:tcPr>
          <w:p w14:paraId="78EF8BC7" w14:textId="59FB325F" w:rsidR="00DA7270" w:rsidRPr="00DA7270" w:rsidRDefault="00F24106" w:rsidP="00280F46">
            <w:pPr>
              <w:spacing w:line="259" w:lineRule="auto"/>
              <w:jc w:val="both"/>
              <w:rPr>
                <w:rFonts w:cs="Times New Roman"/>
                <w:noProof/>
                <w:szCs w:val="26"/>
                <w:lang w:val="vi-VN"/>
              </w:rPr>
            </w:pPr>
            <w:r w:rsidRPr="00F24106">
              <w:rPr>
                <w:rFonts w:cs="Times New Roman"/>
                <w:noProof/>
                <w:szCs w:val="26"/>
                <w:lang w:val="vi-VN"/>
              </w:rPr>
              <w:t>6</w:t>
            </w:r>
            <w:r w:rsidR="00DA7270" w:rsidRPr="00726A0B">
              <w:rPr>
                <w:rFonts w:cs="Times New Roman"/>
                <w:noProof/>
                <w:szCs w:val="26"/>
                <w:lang w:val="vi-VN"/>
              </w:rPr>
              <w:t xml:space="preserve">a. Hệ thống thông báo lỗi: </w:t>
            </w:r>
            <w:r w:rsidR="00DA7270" w:rsidRPr="00DA7270">
              <w:rPr>
                <w:rFonts w:cs="Times New Roman"/>
                <w:noProof/>
                <w:szCs w:val="26"/>
                <w:lang w:val="vi-VN"/>
              </w:rPr>
              <w:t xml:space="preserve">Bài </w:t>
            </w:r>
            <w:r w:rsidR="00F10312" w:rsidRPr="00F10312">
              <w:rPr>
                <w:rFonts w:cs="Times New Roman"/>
                <w:noProof/>
                <w:szCs w:val="26"/>
                <w:lang w:val="vi-VN"/>
              </w:rPr>
              <w:t>kiểm tra</w:t>
            </w:r>
            <w:r w:rsidR="00DA7270" w:rsidRPr="00DA7270">
              <w:rPr>
                <w:rFonts w:cs="Times New Roman"/>
                <w:noProof/>
                <w:szCs w:val="26"/>
                <w:lang w:val="vi-VN"/>
              </w:rPr>
              <w:t xml:space="preserve"> không tồn tại</w:t>
            </w:r>
          </w:p>
          <w:p w14:paraId="18D25099" w14:textId="61EC27C5" w:rsidR="00DA7270" w:rsidRPr="00F10312" w:rsidRDefault="00F24106" w:rsidP="00280F46">
            <w:pPr>
              <w:spacing w:line="259" w:lineRule="auto"/>
              <w:jc w:val="both"/>
              <w:rPr>
                <w:rFonts w:cs="Times New Roman"/>
                <w:noProof/>
                <w:szCs w:val="26"/>
                <w:lang w:val="vi-VN"/>
              </w:rPr>
            </w:pPr>
            <w:r w:rsidRPr="00F24106">
              <w:rPr>
                <w:rFonts w:cs="Times New Roman"/>
                <w:noProof/>
                <w:szCs w:val="26"/>
                <w:lang w:val="vi-VN"/>
              </w:rPr>
              <w:t>9</w:t>
            </w:r>
            <w:r w:rsidR="00DA7270" w:rsidRPr="009E0447">
              <w:rPr>
                <w:rFonts w:cs="Times New Roman"/>
                <w:noProof/>
                <w:szCs w:val="26"/>
                <w:lang w:val="vi-VN"/>
              </w:rPr>
              <w:t xml:space="preserve">a. Hệ thống thông báo lỗi: </w:t>
            </w:r>
            <w:r w:rsidR="00F10312" w:rsidRPr="00F10312">
              <w:rPr>
                <w:rFonts w:cs="Times New Roman"/>
                <w:noProof/>
                <w:szCs w:val="26"/>
                <w:lang w:val="vi-VN"/>
              </w:rPr>
              <w:t>Lỗi khi tính điểm</w:t>
            </w:r>
          </w:p>
        </w:tc>
      </w:tr>
      <w:tr w:rsidR="00DA7270" w:rsidRPr="00560456" w14:paraId="0DF52829" w14:textId="77777777" w:rsidTr="00280F46">
        <w:trPr>
          <w:trHeight w:val="269"/>
        </w:trPr>
        <w:tc>
          <w:tcPr>
            <w:tcW w:w="2595" w:type="dxa"/>
            <w:shd w:val="clear" w:color="auto" w:fill="auto"/>
          </w:tcPr>
          <w:p w14:paraId="369835C6" w14:textId="77777777" w:rsidR="00DA7270" w:rsidRPr="00792EC2" w:rsidRDefault="00DA7270" w:rsidP="00280F46">
            <w:pPr>
              <w:spacing w:line="259" w:lineRule="auto"/>
              <w:jc w:val="both"/>
              <w:rPr>
                <w:rFonts w:cs="Times New Roman"/>
                <w:noProof/>
                <w:szCs w:val="26"/>
                <w:lang w:val="vi-VN"/>
              </w:rPr>
            </w:pPr>
            <w:r w:rsidRPr="00792EC2">
              <w:rPr>
                <w:rFonts w:cs="Times New Roman"/>
                <w:noProof/>
                <w:szCs w:val="26"/>
                <w:lang w:val="vi-VN"/>
              </w:rPr>
              <w:t>Hậu điều kiện</w:t>
            </w:r>
          </w:p>
        </w:tc>
        <w:tc>
          <w:tcPr>
            <w:tcW w:w="6693" w:type="dxa"/>
            <w:gridSpan w:val="3"/>
            <w:shd w:val="clear" w:color="auto" w:fill="auto"/>
          </w:tcPr>
          <w:p w14:paraId="0853B28B" w14:textId="09B75B79" w:rsidR="00DA7270" w:rsidRPr="006D3D07" w:rsidRDefault="00DA7270" w:rsidP="00631711">
            <w:pPr>
              <w:pStyle w:val="ListParagraph"/>
              <w:numPr>
                <w:ilvl w:val="0"/>
                <w:numId w:val="9"/>
              </w:numPr>
              <w:spacing w:after="0" w:line="259" w:lineRule="auto"/>
              <w:ind w:left="348" w:hanging="348"/>
              <w:jc w:val="both"/>
              <w:rPr>
                <w:rFonts w:cs="Times New Roman"/>
                <w:noProof/>
                <w:szCs w:val="26"/>
                <w:lang w:val="vi-VN"/>
              </w:rPr>
            </w:pPr>
            <w:r w:rsidRPr="00DA7270">
              <w:rPr>
                <w:rFonts w:cs="Times New Roman"/>
                <w:noProof/>
                <w:szCs w:val="26"/>
                <w:lang w:val="vi-VN"/>
              </w:rPr>
              <w:t xml:space="preserve">Người dùng </w:t>
            </w:r>
            <w:r w:rsidR="00F10312" w:rsidRPr="00F10312">
              <w:rPr>
                <w:rFonts w:cs="Times New Roman"/>
                <w:noProof/>
                <w:szCs w:val="26"/>
                <w:lang w:val="vi-VN"/>
              </w:rPr>
              <w:t>làm bài kiểm tra và nhận được kết quả của bài kiểm tra</w:t>
            </w:r>
          </w:p>
        </w:tc>
      </w:tr>
    </w:tbl>
    <w:p w14:paraId="4C4D6461" w14:textId="77777777" w:rsidR="00F10312" w:rsidRPr="002F5510" w:rsidRDefault="00F10312" w:rsidP="00F10312">
      <w:pPr>
        <w:pStyle w:val="Heading3"/>
        <w:numPr>
          <w:ilvl w:val="0"/>
          <w:numId w:val="0"/>
        </w:numPr>
        <w:ind w:left="1080"/>
        <w:rPr>
          <w:noProof/>
          <w:lang w:val="vi-VN"/>
        </w:rPr>
      </w:pPr>
    </w:p>
    <w:p w14:paraId="644CDDFF" w14:textId="1C14F2E8" w:rsidR="00F10312" w:rsidRPr="002F5510" w:rsidRDefault="00F10312" w:rsidP="00F10312">
      <w:pPr>
        <w:pStyle w:val="Heading3"/>
        <w:rPr>
          <w:noProof/>
          <w:lang w:val="vi-VN"/>
        </w:rPr>
      </w:pPr>
      <w:r w:rsidRPr="000C6144">
        <w:rPr>
          <w:noProof/>
          <w:lang w:val="vi-VN"/>
        </w:rPr>
        <w:t>UC0</w:t>
      </w:r>
      <w:r w:rsidRPr="00726A0B">
        <w:rPr>
          <w:noProof/>
          <w:lang w:val="vi-VN"/>
        </w:rPr>
        <w:t>0</w:t>
      </w:r>
      <w:r w:rsidRPr="002F5510">
        <w:rPr>
          <w:noProof/>
          <w:lang w:val="vi-VN"/>
        </w:rPr>
        <w:t>9</w:t>
      </w:r>
      <w:r w:rsidRPr="000C6144">
        <w:rPr>
          <w:noProof/>
          <w:lang w:val="vi-VN"/>
        </w:rPr>
        <w:t>-</w:t>
      </w:r>
      <w:r w:rsidRPr="002F5510">
        <w:rPr>
          <w:noProof/>
          <w:lang w:val="vi-VN"/>
        </w:rPr>
        <w:t>Đặt câu hỏi / Thảo luận</w:t>
      </w:r>
    </w:p>
    <w:p w14:paraId="73ED6F80" w14:textId="77777777" w:rsidR="00F10312" w:rsidRPr="002F5510" w:rsidRDefault="00F10312" w:rsidP="00F10312">
      <w:pPr>
        <w:rPr>
          <w:lang w:val="vi-VN"/>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95"/>
        <w:gridCol w:w="2240"/>
        <w:gridCol w:w="2077"/>
        <w:gridCol w:w="2376"/>
      </w:tblGrid>
      <w:tr w:rsidR="00F10312" w:rsidRPr="00560456" w14:paraId="5C70A355" w14:textId="77777777" w:rsidTr="00280F46">
        <w:tc>
          <w:tcPr>
            <w:tcW w:w="2595" w:type="dxa"/>
            <w:shd w:val="clear" w:color="auto" w:fill="auto"/>
          </w:tcPr>
          <w:p w14:paraId="76DB88F8" w14:textId="77777777" w:rsidR="00F10312" w:rsidRPr="00792EC2" w:rsidRDefault="00F10312" w:rsidP="00280F46">
            <w:pPr>
              <w:spacing w:line="259" w:lineRule="auto"/>
              <w:jc w:val="both"/>
              <w:rPr>
                <w:rFonts w:cs="Times New Roman"/>
                <w:noProof/>
                <w:szCs w:val="26"/>
                <w:lang w:val="vi-VN"/>
              </w:rPr>
            </w:pPr>
            <w:r w:rsidRPr="00792EC2">
              <w:rPr>
                <w:rFonts w:cs="Times New Roman"/>
                <w:noProof/>
                <w:szCs w:val="26"/>
                <w:lang w:val="vi-VN"/>
              </w:rPr>
              <w:t>Mã use case</w:t>
            </w:r>
          </w:p>
        </w:tc>
        <w:tc>
          <w:tcPr>
            <w:tcW w:w="2240" w:type="dxa"/>
            <w:shd w:val="clear" w:color="auto" w:fill="auto"/>
          </w:tcPr>
          <w:p w14:paraId="5F227B84" w14:textId="4B37EA63" w:rsidR="00F10312" w:rsidRPr="00792EC2" w:rsidRDefault="00F10312" w:rsidP="00280F46">
            <w:pPr>
              <w:spacing w:line="259" w:lineRule="auto"/>
              <w:jc w:val="both"/>
              <w:rPr>
                <w:rFonts w:cs="Times New Roman"/>
                <w:noProof/>
                <w:szCs w:val="26"/>
                <w:lang w:val="vi-VN"/>
              </w:rPr>
            </w:pPr>
            <w:r w:rsidRPr="00792EC2">
              <w:rPr>
                <w:rFonts w:cs="Times New Roman"/>
                <w:noProof/>
                <w:szCs w:val="26"/>
                <w:lang w:val="vi-VN"/>
              </w:rPr>
              <w:t>UC0</w:t>
            </w:r>
            <w:r w:rsidRPr="00792EC2">
              <w:rPr>
                <w:rFonts w:cs="Times New Roman"/>
                <w:noProof/>
                <w:szCs w:val="26"/>
              </w:rPr>
              <w:t>0</w:t>
            </w:r>
            <w:r>
              <w:rPr>
                <w:rFonts w:cs="Times New Roman"/>
                <w:noProof/>
                <w:szCs w:val="26"/>
              </w:rPr>
              <w:t>9</w:t>
            </w:r>
          </w:p>
        </w:tc>
        <w:tc>
          <w:tcPr>
            <w:tcW w:w="2077" w:type="dxa"/>
            <w:shd w:val="clear" w:color="auto" w:fill="auto"/>
          </w:tcPr>
          <w:p w14:paraId="48E966AC" w14:textId="77777777" w:rsidR="00F10312" w:rsidRPr="00792EC2" w:rsidRDefault="00F10312" w:rsidP="00280F46">
            <w:pPr>
              <w:spacing w:line="259" w:lineRule="auto"/>
              <w:jc w:val="both"/>
              <w:rPr>
                <w:rFonts w:cs="Times New Roman"/>
                <w:noProof/>
                <w:szCs w:val="26"/>
                <w:lang w:val="vi-VN"/>
              </w:rPr>
            </w:pPr>
            <w:r w:rsidRPr="00792EC2">
              <w:rPr>
                <w:rFonts w:cs="Times New Roman"/>
                <w:noProof/>
                <w:szCs w:val="26"/>
                <w:lang w:val="vi-VN"/>
              </w:rPr>
              <w:t>Tên use case</w:t>
            </w:r>
          </w:p>
        </w:tc>
        <w:tc>
          <w:tcPr>
            <w:tcW w:w="2376" w:type="dxa"/>
            <w:shd w:val="clear" w:color="auto" w:fill="auto"/>
          </w:tcPr>
          <w:p w14:paraId="3D14A7A8" w14:textId="35A3DFB1" w:rsidR="00F10312" w:rsidRPr="00F10312" w:rsidRDefault="00F10312" w:rsidP="00280F46">
            <w:pPr>
              <w:spacing w:line="259" w:lineRule="auto"/>
              <w:jc w:val="both"/>
              <w:rPr>
                <w:rFonts w:cs="Times New Roman"/>
                <w:noProof/>
                <w:szCs w:val="26"/>
                <w:lang w:val="vi-VN"/>
              </w:rPr>
            </w:pPr>
            <w:r w:rsidRPr="00F10312">
              <w:rPr>
                <w:rFonts w:cs="Times New Roman"/>
                <w:noProof/>
                <w:szCs w:val="26"/>
                <w:lang w:val="vi-VN"/>
              </w:rPr>
              <w:t>Đặt câu hỏi / Thảo luận</w:t>
            </w:r>
          </w:p>
        </w:tc>
      </w:tr>
      <w:tr w:rsidR="00F10312" w:rsidRPr="00792EC2" w14:paraId="3E4F259F" w14:textId="77777777" w:rsidTr="00280F46">
        <w:tc>
          <w:tcPr>
            <w:tcW w:w="2595" w:type="dxa"/>
            <w:shd w:val="clear" w:color="auto" w:fill="auto"/>
          </w:tcPr>
          <w:p w14:paraId="6836E2C5" w14:textId="77777777" w:rsidR="00F10312" w:rsidRPr="00792EC2" w:rsidRDefault="00F10312" w:rsidP="00280F46">
            <w:pPr>
              <w:spacing w:line="259" w:lineRule="auto"/>
              <w:jc w:val="both"/>
              <w:rPr>
                <w:rFonts w:cs="Times New Roman"/>
                <w:noProof/>
                <w:szCs w:val="26"/>
                <w:lang w:val="vi-VN"/>
              </w:rPr>
            </w:pPr>
            <w:r w:rsidRPr="00792EC2">
              <w:rPr>
                <w:rFonts w:cs="Times New Roman"/>
                <w:noProof/>
                <w:szCs w:val="26"/>
                <w:lang w:val="vi-VN"/>
              </w:rPr>
              <w:t>Tác nhân</w:t>
            </w:r>
          </w:p>
        </w:tc>
        <w:tc>
          <w:tcPr>
            <w:tcW w:w="6693" w:type="dxa"/>
            <w:gridSpan w:val="3"/>
            <w:shd w:val="clear" w:color="auto" w:fill="auto"/>
          </w:tcPr>
          <w:p w14:paraId="1CA6992D" w14:textId="77777777" w:rsidR="00F10312" w:rsidRPr="00D334B6" w:rsidRDefault="00F10312" w:rsidP="00280F46">
            <w:pPr>
              <w:spacing w:line="259" w:lineRule="auto"/>
              <w:jc w:val="both"/>
              <w:rPr>
                <w:rFonts w:cs="Times New Roman"/>
                <w:noProof/>
                <w:szCs w:val="26"/>
              </w:rPr>
            </w:pPr>
            <w:r>
              <w:rPr>
                <w:rFonts w:cs="Times New Roman"/>
                <w:noProof/>
                <w:szCs w:val="26"/>
              </w:rPr>
              <w:t>Người dùng</w:t>
            </w:r>
          </w:p>
        </w:tc>
      </w:tr>
      <w:tr w:rsidR="00F10312" w:rsidRPr="006D3D07" w14:paraId="1A7AF910" w14:textId="77777777" w:rsidTr="00280F46">
        <w:tc>
          <w:tcPr>
            <w:tcW w:w="2595" w:type="dxa"/>
            <w:shd w:val="clear" w:color="auto" w:fill="auto"/>
          </w:tcPr>
          <w:p w14:paraId="7D63092B" w14:textId="77777777" w:rsidR="00F10312" w:rsidRPr="00792EC2" w:rsidRDefault="00F10312" w:rsidP="00280F46">
            <w:pPr>
              <w:spacing w:line="259" w:lineRule="auto"/>
              <w:jc w:val="both"/>
              <w:rPr>
                <w:rFonts w:cs="Times New Roman"/>
                <w:noProof/>
                <w:szCs w:val="26"/>
              </w:rPr>
            </w:pPr>
            <w:r w:rsidRPr="00792EC2">
              <w:rPr>
                <w:rFonts w:cs="Times New Roman"/>
                <w:noProof/>
                <w:szCs w:val="26"/>
              </w:rPr>
              <w:t>Mục đích sử dụng</w:t>
            </w:r>
          </w:p>
        </w:tc>
        <w:tc>
          <w:tcPr>
            <w:tcW w:w="6693" w:type="dxa"/>
            <w:gridSpan w:val="3"/>
            <w:shd w:val="clear" w:color="auto" w:fill="auto"/>
          </w:tcPr>
          <w:p w14:paraId="5B63B09A" w14:textId="47E7CF4B" w:rsidR="00F10312" w:rsidRPr="006D3D07" w:rsidRDefault="00F10312" w:rsidP="00280F46">
            <w:pPr>
              <w:spacing w:line="259" w:lineRule="auto"/>
              <w:jc w:val="both"/>
              <w:rPr>
                <w:rFonts w:cs="Times New Roman"/>
                <w:noProof/>
                <w:szCs w:val="26"/>
              </w:rPr>
            </w:pPr>
            <w:r>
              <w:rPr>
                <w:rFonts w:cs="Times New Roman"/>
                <w:noProof/>
                <w:szCs w:val="26"/>
              </w:rPr>
              <w:t>Người dùng tham gia đặt câu hỏi/ thảo luận về khóa học</w:t>
            </w:r>
          </w:p>
        </w:tc>
      </w:tr>
      <w:tr w:rsidR="00F10312" w:rsidRPr="000E20C5" w14:paraId="4105A268" w14:textId="77777777" w:rsidTr="00280F46">
        <w:tc>
          <w:tcPr>
            <w:tcW w:w="2595" w:type="dxa"/>
            <w:shd w:val="clear" w:color="auto" w:fill="auto"/>
          </w:tcPr>
          <w:p w14:paraId="7AB18A9D" w14:textId="77777777" w:rsidR="00F10312" w:rsidRPr="00792EC2" w:rsidRDefault="00F10312" w:rsidP="00280F46">
            <w:pPr>
              <w:spacing w:line="259" w:lineRule="auto"/>
              <w:jc w:val="both"/>
              <w:rPr>
                <w:rFonts w:cs="Times New Roman"/>
                <w:noProof/>
                <w:szCs w:val="26"/>
              </w:rPr>
            </w:pPr>
            <w:r w:rsidRPr="00792EC2">
              <w:rPr>
                <w:rFonts w:cs="Times New Roman"/>
                <w:noProof/>
                <w:szCs w:val="26"/>
              </w:rPr>
              <w:t>Sự kiện kích hoạt</w:t>
            </w:r>
          </w:p>
        </w:tc>
        <w:tc>
          <w:tcPr>
            <w:tcW w:w="6693" w:type="dxa"/>
            <w:gridSpan w:val="3"/>
            <w:shd w:val="clear" w:color="auto" w:fill="auto"/>
          </w:tcPr>
          <w:p w14:paraId="081FA4E5" w14:textId="562E131F" w:rsidR="00F10312" w:rsidRPr="000E20C5" w:rsidRDefault="00F10312" w:rsidP="00280F46">
            <w:pPr>
              <w:spacing w:line="259" w:lineRule="auto"/>
              <w:jc w:val="both"/>
              <w:rPr>
                <w:rFonts w:cs="Times New Roman"/>
                <w:noProof/>
                <w:szCs w:val="26"/>
              </w:rPr>
            </w:pPr>
            <w:r>
              <w:rPr>
                <w:rFonts w:cs="Times New Roman"/>
                <w:noProof/>
                <w:szCs w:val="26"/>
              </w:rPr>
              <w:t>Người dùng</w:t>
            </w:r>
            <w:r w:rsidRPr="000E20C5">
              <w:rPr>
                <w:rFonts w:cs="Times New Roman"/>
                <w:noProof/>
                <w:szCs w:val="26"/>
              </w:rPr>
              <w:t xml:space="preserve"> chọn</w:t>
            </w:r>
            <w:r>
              <w:rPr>
                <w:rFonts w:cs="Times New Roman"/>
                <w:noProof/>
                <w:szCs w:val="26"/>
              </w:rPr>
              <w:t xml:space="preserve"> chức năng thảo luận</w:t>
            </w:r>
          </w:p>
        </w:tc>
      </w:tr>
      <w:tr w:rsidR="00F10312" w:rsidRPr="00560456" w14:paraId="46E01D46" w14:textId="77777777" w:rsidTr="00280F46">
        <w:tc>
          <w:tcPr>
            <w:tcW w:w="2595" w:type="dxa"/>
            <w:shd w:val="clear" w:color="auto" w:fill="auto"/>
          </w:tcPr>
          <w:p w14:paraId="103458FC" w14:textId="77777777" w:rsidR="00F10312" w:rsidRPr="00792EC2" w:rsidRDefault="00F10312" w:rsidP="00280F46">
            <w:pPr>
              <w:spacing w:line="259" w:lineRule="auto"/>
              <w:jc w:val="both"/>
              <w:rPr>
                <w:rFonts w:cs="Times New Roman"/>
                <w:noProof/>
                <w:szCs w:val="26"/>
                <w:lang w:val="vi-VN"/>
              </w:rPr>
            </w:pPr>
            <w:r w:rsidRPr="00792EC2">
              <w:rPr>
                <w:rFonts w:cs="Times New Roman"/>
                <w:noProof/>
                <w:szCs w:val="26"/>
              </w:rPr>
              <w:t>Điều kiện tiên quyết</w:t>
            </w:r>
          </w:p>
        </w:tc>
        <w:tc>
          <w:tcPr>
            <w:tcW w:w="6693" w:type="dxa"/>
            <w:gridSpan w:val="3"/>
            <w:shd w:val="clear" w:color="auto" w:fill="auto"/>
          </w:tcPr>
          <w:p w14:paraId="43466FEC" w14:textId="77777777" w:rsidR="00F10312" w:rsidRPr="000E20C5" w:rsidRDefault="00F10312" w:rsidP="00631711">
            <w:pPr>
              <w:pStyle w:val="ListParagraph"/>
              <w:numPr>
                <w:ilvl w:val="0"/>
                <w:numId w:val="8"/>
              </w:numPr>
              <w:spacing w:after="0" w:line="259" w:lineRule="auto"/>
              <w:ind w:left="258" w:hanging="270"/>
              <w:jc w:val="both"/>
              <w:rPr>
                <w:rFonts w:cs="Times New Roman"/>
                <w:noProof/>
                <w:szCs w:val="26"/>
                <w:lang w:val="vi-VN"/>
              </w:rPr>
            </w:pPr>
            <w:r>
              <w:rPr>
                <w:rFonts w:cs="Times New Roman"/>
                <w:noProof/>
                <w:szCs w:val="26"/>
                <w:lang w:val="vi-VN"/>
              </w:rPr>
              <w:t>Ng</w:t>
            </w:r>
            <w:r w:rsidRPr="000E20C5">
              <w:rPr>
                <w:rFonts w:cs="Times New Roman"/>
                <w:noProof/>
                <w:szCs w:val="26"/>
                <w:lang w:val="vi-VN"/>
              </w:rPr>
              <w:t>ười dùng</w:t>
            </w:r>
            <w:r w:rsidRPr="00D334B6">
              <w:rPr>
                <w:rFonts w:cs="Times New Roman"/>
                <w:noProof/>
                <w:szCs w:val="26"/>
                <w:lang w:val="vi-VN"/>
              </w:rPr>
              <w:t xml:space="preserve"> đã đăng nhập vào hệ thống</w:t>
            </w:r>
          </w:p>
          <w:p w14:paraId="0040894E" w14:textId="77777777" w:rsidR="00F10312" w:rsidRPr="006D3D07" w:rsidRDefault="00F10312" w:rsidP="00631711">
            <w:pPr>
              <w:pStyle w:val="ListParagraph"/>
              <w:numPr>
                <w:ilvl w:val="0"/>
                <w:numId w:val="8"/>
              </w:numPr>
              <w:spacing w:after="0" w:line="259" w:lineRule="auto"/>
              <w:ind w:left="258" w:hanging="270"/>
              <w:jc w:val="both"/>
              <w:rPr>
                <w:rFonts w:cs="Times New Roman"/>
                <w:noProof/>
                <w:szCs w:val="26"/>
                <w:lang w:val="vi-VN"/>
              </w:rPr>
            </w:pPr>
            <w:r w:rsidRPr="000E20C5">
              <w:rPr>
                <w:rFonts w:cs="Times New Roman"/>
                <w:noProof/>
                <w:szCs w:val="26"/>
                <w:lang w:val="vi-VN"/>
              </w:rPr>
              <w:lastRenderedPageBreak/>
              <w:t>Người dùng đã đăng ký khóa học</w:t>
            </w:r>
          </w:p>
        </w:tc>
      </w:tr>
      <w:tr w:rsidR="00F10312" w:rsidRPr="00560456" w14:paraId="48467243" w14:textId="77777777" w:rsidTr="00280F46">
        <w:tc>
          <w:tcPr>
            <w:tcW w:w="2595" w:type="dxa"/>
            <w:shd w:val="clear" w:color="auto" w:fill="auto"/>
          </w:tcPr>
          <w:p w14:paraId="1ECFD928" w14:textId="77777777" w:rsidR="00F10312" w:rsidRPr="00792EC2" w:rsidRDefault="00F10312" w:rsidP="00280F46">
            <w:pPr>
              <w:spacing w:line="259" w:lineRule="auto"/>
              <w:jc w:val="both"/>
              <w:rPr>
                <w:rFonts w:cs="Times New Roman"/>
                <w:noProof/>
                <w:szCs w:val="26"/>
                <w:lang w:val="vi-VN"/>
              </w:rPr>
            </w:pPr>
            <w:r w:rsidRPr="00792EC2">
              <w:rPr>
                <w:rFonts w:cs="Times New Roman"/>
                <w:noProof/>
                <w:szCs w:val="26"/>
                <w:lang w:val="vi-VN"/>
              </w:rPr>
              <w:lastRenderedPageBreak/>
              <w:t>Luồng sự kiện chính</w:t>
            </w:r>
            <w:r w:rsidRPr="00792EC2">
              <w:rPr>
                <w:rFonts w:cs="Times New Roman"/>
                <w:noProof/>
                <w:szCs w:val="26"/>
                <w:lang w:val="vi-VN"/>
              </w:rPr>
              <w:br/>
              <w:t>(Thành công)</w:t>
            </w:r>
          </w:p>
        </w:tc>
        <w:tc>
          <w:tcPr>
            <w:tcW w:w="6693" w:type="dxa"/>
            <w:gridSpan w:val="3"/>
            <w:shd w:val="clear" w:color="auto" w:fill="auto"/>
          </w:tcPr>
          <w:p w14:paraId="26CA836A" w14:textId="77777777" w:rsidR="00F10312" w:rsidRPr="00D4287D" w:rsidRDefault="00F10312" w:rsidP="00631711">
            <w:pPr>
              <w:numPr>
                <w:ilvl w:val="0"/>
                <w:numId w:val="15"/>
              </w:numPr>
              <w:spacing w:after="0" w:line="259" w:lineRule="auto"/>
              <w:jc w:val="both"/>
              <w:rPr>
                <w:rFonts w:cs="Times New Roman"/>
                <w:noProof/>
                <w:szCs w:val="26"/>
                <w:lang w:val="vi-VN"/>
              </w:rPr>
            </w:pPr>
            <w:r w:rsidRPr="000E20C5">
              <w:rPr>
                <w:rFonts w:cs="Times New Roman"/>
                <w:noProof/>
                <w:szCs w:val="26"/>
                <w:lang w:val="vi-VN"/>
              </w:rPr>
              <w:t>Người dùng chọn khóa học đã đăng ký</w:t>
            </w:r>
          </w:p>
          <w:p w14:paraId="42202F9B" w14:textId="29C5EFDE" w:rsidR="00F10312" w:rsidRPr="00F24106" w:rsidRDefault="00F10312" w:rsidP="00631711">
            <w:pPr>
              <w:numPr>
                <w:ilvl w:val="0"/>
                <w:numId w:val="15"/>
              </w:numPr>
              <w:spacing w:after="0" w:line="259" w:lineRule="auto"/>
              <w:jc w:val="both"/>
              <w:rPr>
                <w:rFonts w:cs="Times New Roman"/>
                <w:noProof/>
                <w:szCs w:val="26"/>
                <w:lang w:val="vi-VN"/>
              </w:rPr>
            </w:pPr>
            <w:r w:rsidRPr="00D4287D">
              <w:rPr>
                <w:rFonts w:cs="Times New Roman"/>
                <w:noProof/>
                <w:szCs w:val="26"/>
                <w:lang w:val="vi-VN"/>
              </w:rPr>
              <w:t xml:space="preserve">Hệ thống hiển thị </w:t>
            </w:r>
            <w:r w:rsidR="00F24106" w:rsidRPr="00F24106">
              <w:rPr>
                <w:rFonts w:cs="Times New Roman"/>
                <w:noProof/>
                <w:szCs w:val="26"/>
                <w:lang w:val="vi-VN"/>
              </w:rPr>
              <w:t>thông tin khóa học</w:t>
            </w:r>
          </w:p>
          <w:p w14:paraId="4AD0F930" w14:textId="4F31E0A0" w:rsidR="00F24106" w:rsidRPr="00F24106" w:rsidRDefault="00F24106" w:rsidP="00631711">
            <w:pPr>
              <w:numPr>
                <w:ilvl w:val="0"/>
                <w:numId w:val="15"/>
              </w:numPr>
              <w:spacing w:after="0" w:line="259" w:lineRule="auto"/>
              <w:jc w:val="both"/>
              <w:rPr>
                <w:rFonts w:cs="Times New Roman"/>
                <w:noProof/>
                <w:szCs w:val="26"/>
                <w:lang w:val="vi-VN"/>
              </w:rPr>
            </w:pPr>
            <w:r w:rsidRPr="00F24106">
              <w:rPr>
                <w:rFonts w:cs="Times New Roman"/>
                <w:noProof/>
                <w:szCs w:val="26"/>
                <w:lang w:val="vi-VN"/>
              </w:rPr>
              <w:t>Người dùng chọn “Bài học”</w:t>
            </w:r>
          </w:p>
          <w:p w14:paraId="0F11608B" w14:textId="534DAF78" w:rsidR="00F24106" w:rsidRPr="00FD42D4" w:rsidRDefault="00F24106" w:rsidP="00631711">
            <w:pPr>
              <w:numPr>
                <w:ilvl w:val="0"/>
                <w:numId w:val="15"/>
              </w:numPr>
              <w:spacing w:after="0" w:line="259" w:lineRule="auto"/>
              <w:jc w:val="both"/>
              <w:rPr>
                <w:rFonts w:cs="Times New Roman"/>
                <w:noProof/>
                <w:szCs w:val="26"/>
                <w:lang w:val="vi-VN"/>
              </w:rPr>
            </w:pPr>
            <w:r w:rsidRPr="00F24106">
              <w:rPr>
                <w:rFonts w:cs="Times New Roman"/>
                <w:noProof/>
                <w:szCs w:val="26"/>
                <w:lang w:val="vi-VN"/>
              </w:rPr>
              <w:t>Hệ thống hiển thị danh sách các bài học</w:t>
            </w:r>
          </w:p>
          <w:p w14:paraId="67CF2CB1" w14:textId="298FEA85" w:rsidR="00F10312" w:rsidRPr="00FD42D4" w:rsidRDefault="00F10312" w:rsidP="00631711">
            <w:pPr>
              <w:numPr>
                <w:ilvl w:val="0"/>
                <w:numId w:val="15"/>
              </w:numPr>
              <w:spacing w:after="0" w:line="259" w:lineRule="auto"/>
              <w:jc w:val="both"/>
              <w:rPr>
                <w:rFonts w:cs="Times New Roman"/>
                <w:noProof/>
                <w:szCs w:val="26"/>
                <w:lang w:val="vi-VN"/>
              </w:rPr>
            </w:pPr>
            <w:r w:rsidRPr="00DA7270">
              <w:rPr>
                <w:rFonts w:cs="Times New Roman"/>
                <w:noProof/>
                <w:szCs w:val="26"/>
                <w:lang w:val="vi-VN"/>
              </w:rPr>
              <w:t xml:space="preserve">Người dùng chọn </w:t>
            </w:r>
            <w:r w:rsidRPr="00F10312">
              <w:rPr>
                <w:rFonts w:cs="Times New Roman"/>
                <w:noProof/>
                <w:szCs w:val="26"/>
                <w:lang w:val="vi-VN"/>
              </w:rPr>
              <w:t xml:space="preserve">bài học tương ứng </w:t>
            </w:r>
          </w:p>
          <w:p w14:paraId="11F264E9" w14:textId="55EDE60D" w:rsidR="00F10312" w:rsidRPr="00DA7270" w:rsidRDefault="00F10312" w:rsidP="00631711">
            <w:pPr>
              <w:numPr>
                <w:ilvl w:val="0"/>
                <w:numId w:val="15"/>
              </w:numPr>
              <w:spacing w:after="0" w:line="259" w:lineRule="auto"/>
              <w:jc w:val="both"/>
              <w:rPr>
                <w:rFonts w:cs="Times New Roman"/>
                <w:noProof/>
                <w:szCs w:val="26"/>
                <w:lang w:val="vi-VN"/>
              </w:rPr>
            </w:pPr>
            <w:r w:rsidRPr="00DA7270">
              <w:rPr>
                <w:rFonts w:cs="Times New Roman"/>
                <w:noProof/>
                <w:szCs w:val="26"/>
                <w:lang w:val="vi-VN"/>
              </w:rPr>
              <w:t xml:space="preserve">Hệ thống hiển thị </w:t>
            </w:r>
            <w:r w:rsidRPr="00F10312">
              <w:rPr>
                <w:rFonts w:cs="Times New Roman"/>
                <w:noProof/>
                <w:szCs w:val="26"/>
                <w:lang w:val="vi-VN"/>
              </w:rPr>
              <w:t>các bài giảng, tài liệu và phần thảo luận của bài học.</w:t>
            </w:r>
          </w:p>
          <w:p w14:paraId="1B15F39F" w14:textId="3E45AE28" w:rsidR="00F10312" w:rsidRPr="00DA7270" w:rsidRDefault="00F10312" w:rsidP="00631711">
            <w:pPr>
              <w:numPr>
                <w:ilvl w:val="0"/>
                <w:numId w:val="15"/>
              </w:numPr>
              <w:spacing w:after="0" w:line="259" w:lineRule="auto"/>
              <w:jc w:val="both"/>
              <w:rPr>
                <w:rFonts w:cs="Times New Roman"/>
                <w:noProof/>
                <w:szCs w:val="26"/>
                <w:lang w:val="vi-VN"/>
              </w:rPr>
            </w:pPr>
            <w:r w:rsidRPr="00DA7270">
              <w:rPr>
                <w:rFonts w:cs="Times New Roman"/>
                <w:noProof/>
                <w:szCs w:val="26"/>
                <w:lang w:val="vi-VN"/>
              </w:rPr>
              <w:t xml:space="preserve">Người dùng </w:t>
            </w:r>
            <w:r w:rsidRPr="00F10312">
              <w:rPr>
                <w:rFonts w:cs="Times New Roman"/>
                <w:noProof/>
                <w:szCs w:val="26"/>
                <w:lang w:val="vi-VN"/>
              </w:rPr>
              <w:t>chọn phần thảo luận và tạo câu hỏi mới</w:t>
            </w:r>
          </w:p>
          <w:p w14:paraId="342FDE59" w14:textId="644187E4" w:rsidR="00F10312" w:rsidRPr="00F10312" w:rsidRDefault="00F10312" w:rsidP="00631711">
            <w:pPr>
              <w:numPr>
                <w:ilvl w:val="0"/>
                <w:numId w:val="15"/>
              </w:numPr>
              <w:spacing w:after="0" w:line="259" w:lineRule="auto"/>
              <w:jc w:val="both"/>
              <w:rPr>
                <w:rFonts w:cs="Times New Roman"/>
                <w:noProof/>
                <w:szCs w:val="26"/>
                <w:lang w:val="vi-VN"/>
              </w:rPr>
            </w:pPr>
            <w:r w:rsidRPr="00F10312">
              <w:rPr>
                <w:rFonts w:cs="Times New Roman"/>
                <w:noProof/>
                <w:szCs w:val="26"/>
                <w:lang w:val="vi-VN"/>
              </w:rPr>
              <w:t>Hệ thống hiển thị form tạo câu hỏi mới</w:t>
            </w:r>
          </w:p>
          <w:p w14:paraId="41D559C2" w14:textId="77777777" w:rsidR="00F10312" w:rsidRPr="00F10312" w:rsidRDefault="00F10312" w:rsidP="00631711">
            <w:pPr>
              <w:numPr>
                <w:ilvl w:val="0"/>
                <w:numId w:val="15"/>
              </w:numPr>
              <w:spacing w:after="0" w:line="259" w:lineRule="auto"/>
              <w:jc w:val="both"/>
              <w:rPr>
                <w:rFonts w:cs="Times New Roman"/>
                <w:noProof/>
                <w:szCs w:val="26"/>
                <w:lang w:val="vi-VN"/>
              </w:rPr>
            </w:pPr>
            <w:r w:rsidRPr="00F10312">
              <w:rPr>
                <w:rFonts w:cs="Times New Roman"/>
                <w:noProof/>
                <w:szCs w:val="26"/>
                <w:lang w:val="vi-VN"/>
              </w:rPr>
              <w:t>Người dùng điền thông tin cần thiết cho câu hỏi và nhấn nút “Gửi câu hỏi”</w:t>
            </w:r>
          </w:p>
          <w:p w14:paraId="2B71D007" w14:textId="68D889A0" w:rsidR="00F10312" w:rsidRPr="006D3D07" w:rsidRDefault="00F10312" w:rsidP="00631711">
            <w:pPr>
              <w:numPr>
                <w:ilvl w:val="0"/>
                <w:numId w:val="15"/>
              </w:numPr>
              <w:spacing w:after="0" w:line="259" w:lineRule="auto"/>
              <w:jc w:val="both"/>
              <w:rPr>
                <w:rFonts w:cs="Times New Roman"/>
                <w:noProof/>
                <w:szCs w:val="26"/>
                <w:lang w:val="vi-VN"/>
              </w:rPr>
            </w:pPr>
            <w:r w:rsidRPr="0031677E">
              <w:rPr>
                <w:rFonts w:cs="Times New Roman"/>
                <w:noProof/>
                <w:szCs w:val="26"/>
                <w:lang w:val="vi-VN"/>
              </w:rPr>
              <w:t xml:space="preserve">Hệ thống </w:t>
            </w:r>
            <w:r w:rsidR="0031677E" w:rsidRPr="0031677E">
              <w:rPr>
                <w:rFonts w:cs="Times New Roman"/>
                <w:noProof/>
                <w:szCs w:val="26"/>
                <w:lang w:val="vi-VN"/>
              </w:rPr>
              <w:t>lưu câu hỏi vào phần thảo luận và thông báo đặt câu hỏi thành công.</w:t>
            </w:r>
          </w:p>
        </w:tc>
      </w:tr>
      <w:tr w:rsidR="00F10312" w:rsidRPr="00560456" w14:paraId="3C2E1D69" w14:textId="77777777" w:rsidTr="00280F46">
        <w:tc>
          <w:tcPr>
            <w:tcW w:w="2595" w:type="dxa"/>
            <w:shd w:val="clear" w:color="auto" w:fill="auto"/>
          </w:tcPr>
          <w:p w14:paraId="519A4663" w14:textId="77777777" w:rsidR="00F10312" w:rsidRPr="00792EC2" w:rsidRDefault="00F10312" w:rsidP="00280F46">
            <w:pPr>
              <w:spacing w:line="259" w:lineRule="auto"/>
              <w:jc w:val="both"/>
              <w:rPr>
                <w:rFonts w:cs="Times New Roman"/>
                <w:noProof/>
                <w:szCs w:val="26"/>
                <w:lang w:val="vi-VN"/>
              </w:rPr>
            </w:pPr>
            <w:r w:rsidRPr="00792EC2">
              <w:rPr>
                <w:rFonts w:cs="Times New Roman"/>
                <w:noProof/>
                <w:szCs w:val="26"/>
                <w:lang w:val="vi-VN"/>
              </w:rPr>
              <w:t>Luồng sự kiện thay thế</w:t>
            </w:r>
          </w:p>
        </w:tc>
        <w:tc>
          <w:tcPr>
            <w:tcW w:w="6693" w:type="dxa"/>
            <w:gridSpan w:val="3"/>
            <w:shd w:val="clear" w:color="auto" w:fill="auto"/>
          </w:tcPr>
          <w:p w14:paraId="268B19D6" w14:textId="5A9C2D74" w:rsidR="00F10312" w:rsidRPr="00DA7270" w:rsidRDefault="00F24106" w:rsidP="00280F46">
            <w:pPr>
              <w:spacing w:line="259" w:lineRule="auto"/>
              <w:jc w:val="both"/>
              <w:rPr>
                <w:rFonts w:cs="Times New Roman"/>
                <w:noProof/>
                <w:szCs w:val="26"/>
                <w:lang w:val="vi-VN"/>
              </w:rPr>
            </w:pPr>
            <w:r w:rsidRPr="00F24106">
              <w:rPr>
                <w:rFonts w:cs="Times New Roman"/>
                <w:noProof/>
                <w:szCs w:val="26"/>
                <w:lang w:val="vi-VN"/>
              </w:rPr>
              <w:t>6</w:t>
            </w:r>
            <w:r w:rsidR="00F10312" w:rsidRPr="00726A0B">
              <w:rPr>
                <w:rFonts w:cs="Times New Roman"/>
                <w:noProof/>
                <w:szCs w:val="26"/>
                <w:lang w:val="vi-VN"/>
              </w:rPr>
              <w:t xml:space="preserve">a. Hệ thống thông báo lỗi: </w:t>
            </w:r>
            <w:r w:rsidR="00F10312" w:rsidRPr="00DA7270">
              <w:rPr>
                <w:rFonts w:cs="Times New Roman"/>
                <w:noProof/>
                <w:szCs w:val="26"/>
                <w:lang w:val="vi-VN"/>
              </w:rPr>
              <w:t xml:space="preserve">Bài </w:t>
            </w:r>
            <w:r w:rsidR="0031677E" w:rsidRPr="0031677E">
              <w:rPr>
                <w:rFonts w:cs="Times New Roman"/>
                <w:noProof/>
                <w:szCs w:val="26"/>
                <w:lang w:val="vi-VN"/>
              </w:rPr>
              <w:t>học</w:t>
            </w:r>
            <w:r w:rsidR="00F10312" w:rsidRPr="00DA7270">
              <w:rPr>
                <w:rFonts w:cs="Times New Roman"/>
                <w:noProof/>
                <w:szCs w:val="26"/>
                <w:lang w:val="vi-VN"/>
              </w:rPr>
              <w:t xml:space="preserve"> không tồn tại</w:t>
            </w:r>
          </w:p>
          <w:p w14:paraId="416AE05D" w14:textId="185DA782" w:rsidR="00F10312" w:rsidRPr="0031677E" w:rsidRDefault="00F24106" w:rsidP="00280F46">
            <w:pPr>
              <w:spacing w:line="259" w:lineRule="auto"/>
              <w:jc w:val="both"/>
              <w:rPr>
                <w:rFonts w:cs="Times New Roman"/>
                <w:noProof/>
                <w:szCs w:val="26"/>
                <w:lang w:val="vi-VN"/>
              </w:rPr>
            </w:pPr>
            <w:r w:rsidRPr="00F24106">
              <w:rPr>
                <w:rFonts w:cs="Times New Roman"/>
                <w:noProof/>
                <w:szCs w:val="26"/>
                <w:lang w:val="vi-VN"/>
              </w:rPr>
              <w:t>10</w:t>
            </w:r>
            <w:r w:rsidR="00F10312" w:rsidRPr="009E0447">
              <w:rPr>
                <w:rFonts w:cs="Times New Roman"/>
                <w:noProof/>
                <w:szCs w:val="26"/>
                <w:lang w:val="vi-VN"/>
              </w:rPr>
              <w:t xml:space="preserve">a. Hệ thống thông báo lỗi: </w:t>
            </w:r>
            <w:r w:rsidR="0031677E" w:rsidRPr="0031677E">
              <w:rPr>
                <w:rFonts w:cs="Times New Roman"/>
                <w:noProof/>
                <w:szCs w:val="26"/>
                <w:lang w:val="vi-VN"/>
              </w:rPr>
              <w:t>Câu hỏi không hợp lệ</w:t>
            </w:r>
          </w:p>
        </w:tc>
      </w:tr>
      <w:tr w:rsidR="00F10312" w:rsidRPr="00560456" w14:paraId="48E1FAAD" w14:textId="77777777" w:rsidTr="00280F46">
        <w:trPr>
          <w:trHeight w:val="269"/>
        </w:trPr>
        <w:tc>
          <w:tcPr>
            <w:tcW w:w="2595" w:type="dxa"/>
            <w:shd w:val="clear" w:color="auto" w:fill="auto"/>
          </w:tcPr>
          <w:p w14:paraId="502B25E0" w14:textId="77777777" w:rsidR="00F10312" w:rsidRPr="00792EC2" w:rsidRDefault="00F10312" w:rsidP="00280F46">
            <w:pPr>
              <w:spacing w:line="259" w:lineRule="auto"/>
              <w:jc w:val="both"/>
              <w:rPr>
                <w:rFonts w:cs="Times New Roman"/>
                <w:noProof/>
                <w:szCs w:val="26"/>
                <w:lang w:val="vi-VN"/>
              </w:rPr>
            </w:pPr>
            <w:r w:rsidRPr="00792EC2">
              <w:rPr>
                <w:rFonts w:cs="Times New Roman"/>
                <w:noProof/>
                <w:szCs w:val="26"/>
                <w:lang w:val="vi-VN"/>
              </w:rPr>
              <w:t>Hậu điều kiện</w:t>
            </w:r>
          </w:p>
        </w:tc>
        <w:tc>
          <w:tcPr>
            <w:tcW w:w="6693" w:type="dxa"/>
            <w:gridSpan w:val="3"/>
            <w:shd w:val="clear" w:color="auto" w:fill="auto"/>
          </w:tcPr>
          <w:p w14:paraId="2258EF53" w14:textId="7D7F32D3" w:rsidR="00F10312" w:rsidRPr="006D3D07" w:rsidRDefault="00F10312" w:rsidP="00631711">
            <w:pPr>
              <w:pStyle w:val="ListParagraph"/>
              <w:numPr>
                <w:ilvl w:val="0"/>
                <w:numId w:val="9"/>
              </w:numPr>
              <w:spacing w:after="0" w:line="259" w:lineRule="auto"/>
              <w:ind w:left="348" w:hanging="348"/>
              <w:jc w:val="both"/>
              <w:rPr>
                <w:rFonts w:cs="Times New Roman"/>
                <w:noProof/>
                <w:szCs w:val="26"/>
                <w:lang w:val="vi-VN"/>
              </w:rPr>
            </w:pPr>
            <w:r w:rsidRPr="00DA7270">
              <w:rPr>
                <w:rFonts w:cs="Times New Roman"/>
                <w:noProof/>
                <w:szCs w:val="26"/>
                <w:lang w:val="vi-VN"/>
              </w:rPr>
              <w:t xml:space="preserve">Người dùng </w:t>
            </w:r>
            <w:r w:rsidR="0031677E">
              <w:rPr>
                <w:rFonts w:cs="Times New Roman"/>
                <w:noProof/>
                <w:szCs w:val="26"/>
                <w:lang w:val="vi-VN"/>
              </w:rPr>
              <w:t>đ</w:t>
            </w:r>
            <w:r w:rsidR="0031677E" w:rsidRPr="0031677E">
              <w:rPr>
                <w:rFonts w:cs="Times New Roman"/>
                <w:noProof/>
                <w:szCs w:val="26"/>
                <w:lang w:val="vi-VN"/>
              </w:rPr>
              <w:t>ặt câu hỏi/thảo luận cho bài học trong khóa học đã đăng ký.</w:t>
            </w:r>
          </w:p>
        </w:tc>
      </w:tr>
    </w:tbl>
    <w:p w14:paraId="1AA04DCC" w14:textId="77777777" w:rsidR="00DA7270" w:rsidRPr="00DA7270" w:rsidRDefault="00DA7270" w:rsidP="009E0447">
      <w:pPr>
        <w:rPr>
          <w:lang w:val="vi-VN"/>
        </w:rPr>
      </w:pPr>
    </w:p>
    <w:p w14:paraId="642F3899" w14:textId="518525CF" w:rsidR="0031677E" w:rsidRPr="0031677E" w:rsidRDefault="0031677E" w:rsidP="0031677E">
      <w:pPr>
        <w:pStyle w:val="Heading3"/>
        <w:rPr>
          <w:noProof/>
          <w:lang w:val="vi-VN"/>
        </w:rPr>
      </w:pPr>
      <w:r w:rsidRPr="000C6144">
        <w:rPr>
          <w:noProof/>
          <w:lang w:val="vi-VN"/>
        </w:rPr>
        <w:t>UC0</w:t>
      </w:r>
      <w:r w:rsidRPr="00726A0B">
        <w:rPr>
          <w:noProof/>
          <w:lang w:val="vi-VN"/>
        </w:rPr>
        <w:t>0</w:t>
      </w:r>
      <w:r w:rsidRPr="0031677E">
        <w:rPr>
          <w:noProof/>
          <w:lang w:val="vi-VN"/>
        </w:rPr>
        <w:t>10</w:t>
      </w:r>
      <w:r w:rsidRPr="000C6144">
        <w:rPr>
          <w:noProof/>
          <w:lang w:val="vi-VN"/>
        </w:rPr>
        <w:t>-</w:t>
      </w:r>
      <w:r>
        <w:rPr>
          <w:noProof/>
        </w:rPr>
        <w:t>Nhận chứng chỉ</w:t>
      </w:r>
    </w:p>
    <w:p w14:paraId="029B36E1" w14:textId="77777777" w:rsidR="0031677E" w:rsidRPr="0031677E" w:rsidRDefault="0031677E" w:rsidP="0031677E">
      <w:pPr>
        <w:rPr>
          <w:lang w:val="vi-VN"/>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95"/>
        <w:gridCol w:w="2240"/>
        <w:gridCol w:w="2077"/>
        <w:gridCol w:w="2376"/>
      </w:tblGrid>
      <w:tr w:rsidR="0031677E" w:rsidRPr="000E20C5" w14:paraId="3CEC2624" w14:textId="77777777" w:rsidTr="00280F46">
        <w:tc>
          <w:tcPr>
            <w:tcW w:w="2595" w:type="dxa"/>
            <w:shd w:val="clear" w:color="auto" w:fill="auto"/>
          </w:tcPr>
          <w:p w14:paraId="1794FB6E" w14:textId="77777777" w:rsidR="0031677E" w:rsidRPr="00792EC2" w:rsidRDefault="0031677E" w:rsidP="00280F46">
            <w:pPr>
              <w:spacing w:line="259" w:lineRule="auto"/>
              <w:jc w:val="both"/>
              <w:rPr>
                <w:rFonts w:cs="Times New Roman"/>
                <w:noProof/>
                <w:szCs w:val="26"/>
                <w:lang w:val="vi-VN"/>
              </w:rPr>
            </w:pPr>
            <w:r w:rsidRPr="00792EC2">
              <w:rPr>
                <w:rFonts w:cs="Times New Roman"/>
                <w:noProof/>
                <w:szCs w:val="26"/>
                <w:lang w:val="vi-VN"/>
              </w:rPr>
              <w:t>Mã use case</w:t>
            </w:r>
          </w:p>
        </w:tc>
        <w:tc>
          <w:tcPr>
            <w:tcW w:w="2240" w:type="dxa"/>
            <w:shd w:val="clear" w:color="auto" w:fill="auto"/>
          </w:tcPr>
          <w:p w14:paraId="497E6C73" w14:textId="7C1C487C" w:rsidR="0031677E" w:rsidRPr="00792EC2" w:rsidRDefault="0031677E" w:rsidP="00280F46">
            <w:pPr>
              <w:spacing w:line="259" w:lineRule="auto"/>
              <w:jc w:val="both"/>
              <w:rPr>
                <w:rFonts w:cs="Times New Roman"/>
                <w:noProof/>
                <w:szCs w:val="26"/>
                <w:lang w:val="vi-VN"/>
              </w:rPr>
            </w:pPr>
            <w:r w:rsidRPr="00792EC2">
              <w:rPr>
                <w:rFonts w:cs="Times New Roman"/>
                <w:noProof/>
                <w:szCs w:val="26"/>
                <w:lang w:val="vi-VN"/>
              </w:rPr>
              <w:t>UC0</w:t>
            </w:r>
            <w:r w:rsidRPr="00792EC2">
              <w:rPr>
                <w:rFonts w:cs="Times New Roman"/>
                <w:noProof/>
                <w:szCs w:val="26"/>
              </w:rPr>
              <w:t>0</w:t>
            </w:r>
            <w:r>
              <w:rPr>
                <w:rFonts w:cs="Times New Roman"/>
                <w:noProof/>
                <w:szCs w:val="26"/>
              </w:rPr>
              <w:t>10</w:t>
            </w:r>
          </w:p>
        </w:tc>
        <w:tc>
          <w:tcPr>
            <w:tcW w:w="2077" w:type="dxa"/>
            <w:shd w:val="clear" w:color="auto" w:fill="auto"/>
          </w:tcPr>
          <w:p w14:paraId="12135F2E" w14:textId="77777777" w:rsidR="0031677E" w:rsidRPr="00792EC2" w:rsidRDefault="0031677E" w:rsidP="00280F46">
            <w:pPr>
              <w:spacing w:line="259" w:lineRule="auto"/>
              <w:jc w:val="both"/>
              <w:rPr>
                <w:rFonts w:cs="Times New Roman"/>
                <w:noProof/>
                <w:szCs w:val="26"/>
                <w:lang w:val="vi-VN"/>
              </w:rPr>
            </w:pPr>
            <w:r w:rsidRPr="00792EC2">
              <w:rPr>
                <w:rFonts w:cs="Times New Roman"/>
                <w:noProof/>
                <w:szCs w:val="26"/>
                <w:lang w:val="vi-VN"/>
              </w:rPr>
              <w:t>Tên use case</w:t>
            </w:r>
          </w:p>
        </w:tc>
        <w:tc>
          <w:tcPr>
            <w:tcW w:w="2376" w:type="dxa"/>
            <w:shd w:val="clear" w:color="auto" w:fill="auto"/>
          </w:tcPr>
          <w:p w14:paraId="0C3734AA" w14:textId="1A689084" w:rsidR="0031677E" w:rsidRPr="0031677E" w:rsidRDefault="0031677E" w:rsidP="00280F46">
            <w:pPr>
              <w:spacing w:line="259" w:lineRule="auto"/>
              <w:jc w:val="both"/>
              <w:rPr>
                <w:rFonts w:cs="Times New Roman"/>
                <w:noProof/>
                <w:szCs w:val="26"/>
              </w:rPr>
            </w:pPr>
            <w:r>
              <w:rPr>
                <w:rFonts w:cs="Times New Roman"/>
                <w:noProof/>
                <w:szCs w:val="26"/>
              </w:rPr>
              <w:t>Nhận chứng chỉ</w:t>
            </w:r>
          </w:p>
        </w:tc>
      </w:tr>
      <w:tr w:rsidR="0031677E" w:rsidRPr="00792EC2" w14:paraId="10DFDA59" w14:textId="77777777" w:rsidTr="00280F46">
        <w:tc>
          <w:tcPr>
            <w:tcW w:w="2595" w:type="dxa"/>
            <w:shd w:val="clear" w:color="auto" w:fill="auto"/>
          </w:tcPr>
          <w:p w14:paraId="4A7FF863" w14:textId="77777777" w:rsidR="0031677E" w:rsidRPr="00792EC2" w:rsidRDefault="0031677E" w:rsidP="00280F46">
            <w:pPr>
              <w:spacing w:line="259" w:lineRule="auto"/>
              <w:jc w:val="both"/>
              <w:rPr>
                <w:rFonts w:cs="Times New Roman"/>
                <w:noProof/>
                <w:szCs w:val="26"/>
                <w:lang w:val="vi-VN"/>
              </w:rPr>
            </w:pPr>
            <w:r w:rsidRPr="00792EC2">
              <w:rPr>
                <w:rFonts w:cs="Times New Roman"/>
                <w:noProof/>
                <w:szCs w:val="26"/>
                <w:lang w:val="vi-VN"/>
              </w:rPr>
              <w:t>Tác nhân</w:t>
            </w:r>
          </w:p>
        </w:tc>
        <w:tc>
          <w:tcPr>
            <w:tcW w:w="6693" w:type="dxa"/>
            <w:gridSpan w:val="3"/>
            <w:shd w:val="clear" w:color="auto" w:fill="auto"/>
          </w:tcPr>
          <w:p w14:paraId="2A68C87B" w14:textId="77777777" w:rsidR="0031677E" w:rsidRPr="00D334B6" w:rsidRDefault="0031677E" w:rsidP="00280F46">
            <w:pPr>
              <w:spacing w:line="259" w:lineRule="auto"/>
              <w:jc w:val="both"/>
              <w:rPr>
                <w:rFonts w:cs="Times New Roman"/>
                <w:noProof/>
                <w:szCs w:val="26"/>
              </w:rPr>
            </w:pPr>
            <w:r>
              <w:rPr>
                <w:rFonts w:cs="Times New Roman"/>
                <w:noProof/>
                <w:szCs w:val="26"/>
              </w:rPr>
              <w:t>Người dùng</w:t>
            </w:r>
          </w:p>
        </w:tc>
      </w:tr>
      <w:tr w:rsidR="0031677E" w:rsidRPr="006D3D07" w14:paraId="54AAE246" w14:textId="77777777" w:rsidTr="00280F46">
        <w:tc>
          <w:tcPr>
            <w:tcW w:w="2595" w:type="dxa"/>
            <w:shd w:val="clear" w:color="auto" w:fill="auto"/>
          </w:tcPr>
          <w:p w14:paraId="76C83CA1" w14:textId="77777777" w:rsidR="0031677E" w:rsidRPr="00792EC2" w:rsidRDefault="0031677E" w:rsidP="00280F46">
            <w:pPr>
              <w:spacing w:line="259" w:lineRule="auto"/>
              <w:jc w:val="both"/>
              <w:rPr>
                <w:rFonts w:cs="Times New Roman"/>
                <w:noProof/>
                <w:szCs w:val="26"/>
              </w:rPr>
            </w:pPr>
            <w:r w:rsidRPr="00792EC2">
              <w:rPr>
                <w:rFonts w:cs="Times New Roman"/>
                <w:noProof/>
                <w:szCs w:val="26"/>
              </w:rPr>
              <w:t>Mục đích sử dụng</w:t>
            </w:r>
          </w:p>
        </w:tc>
        <w:tc>
          <w:tcPr>
            <w:tcW w:w="6693" w:type="dxa"/>
            <w:gridSpan w:val="3"/>
            <w:shd w:val="clear" w:color="auto" w:fill="auto"/>
          </w:tcPr>
          <w:p w14:paraId="7ACAE472" w14:textId="0E88AE00" w:rsidR="0031677E" w:rsidRPr="006D3D07" w:rsidRDefault="0031677E" w:rsidP="00280F46">
            <w:pPr>
              <w:spacing w:line="259" w:lineRule="auto"/>
              <w:jc w:val="both"/>
              <w:rPr>
                <w:rFonts w:cs="Times New Roman"/>
                <w:noProof/>
                <w:szCs w:val="26"/>
              </w:rPr>
            </w:pPr>
            <w:r>
              <w:rPr>
                <w:rFonts w:cs="Times New Roman"/>
                <w:noProof/>
                <w:szCs w:val="26"/>
              </w:rPr>
              <w:t>Người dùng nhận chứng chỉ hoàn thành khóa học</w:t>
            </w:r>
          </w:p>
        </w:tc>
      </w:tr>
      <w:tr w:rsidR="0031677E" w:rsidRPr="000E20C5" w14:paraId="2450F1B5" w14:textId="77777777" w:rsidTr="00280F46">
        <w:tc>
          <w:tcPr>
            <w:tcW w:w="2595" w:type="dxa"/>
            <w:shd w:val="clear" w:color="auto" w:fill="auto"/>
          </w:tcPr>
          <w:p w14:paraId="3AB770D2" w14:textId="77777777" w:rsidR="0031677E" w:rsidRPr="00792EC2" w:rsidRDefault="0031677E" w:rsidP="00280F46">
            <w:pPr>
              <w:spacing w:line="259" w:lineRule="auto"/>
              <w:jc w:val="both"/>
              <w:rPr>
                <w:rFonts w:cs="Times New Roman"/>
                <w:noProof/>
                <w:szCs w:val="26"/>
              </w:rPr>
            </w:pPr>
            <w:r w:rsidRPr="00792EC2">
              <w:rPr>
                <w:rFonts w:cs="Times New Roman"/>
                <w:noProof/>
                <w:szCs w:val="26"/>
              </w:rPr>
              <w:t>Sự kiện kích hoạt</w:t>
            </w:r>
          </w:p>
        </w:tc>
        <w:tc>
          <w:tcPr>
            <w:tcW w:w="6693" w:type="dxa"/>
            <w:gridSpan w:val="3"/>
            <w:shd w:val="clear" w:color="auto" w:fill="auto"/>
          </w:tcPr>
          <w:p w14:paraId="2A6FF684" w14:textId="2A4BB1C7" w:rsidR="0031677E" w:rsidRPr="000E20C5" w:rsidRDefault="0031677E" w:rsidP="00280F46">
            <w:pPr>
              <w:spacing w:line="259" w:lineRule="auto"/>
              <w:jc w:val="both"/>
              <w:rPr>
                <w:rFonts w:cs="Times New Roman"/>
                <w:noProof/>
                <w:szCs w:val="26"/>
              </w:rPr>
            </w:pPr>
            <w:r>
              <w:rPr>
                <w:rFonts w:cs="Times New Roman"/>
                <w:noProof/>
                <w:szCs w:val="26"/>
              </w:rPr>
              <w:t>Người dùng</w:t>
            </w:r>
            <w:r w:rsidRPr="000E20C5">
              <w:rPr>
                <w:rFonts w:cs="Times New Roman"/>
                <w:noProof/>
                <w:szCs w:val="26"/>
              </w:rPr>
              <w:t xml:space="preserve"> chọn</w:t>
            </w:r>
            <w:r>
              <w:rPr>
                <w:rFonts w:cs="Times New Roman"/>
                <w:noProof/>
                <w:szCs w:val="26"/>
              </w:rPr>
              <w:t xml:space="preserve"> chức năng nhận chứng chỉ</w:t>
            </w:r>
          </w:p>
        </w:tc>
      </w:tr>
      <w:tr w:rsidR="0031677E" w:rsidRPr="00560456" w14:paraId="6621A70E" w14:textId="77777777" w:rsidTr="00280F46">
        <w:tc>
          <w:tcPr>
            <w:tcW w:w="2595" w:type="dxa"/>
            <w:shd w:val="clear" w:color="auto" w:fill="auto"/>
          </w:tcPr>
          <w:p w14:paraId="505578BB" w14:textId="77777777" w:rsidR="0031677E" w:rsidRPr="00792EC2" w:rsidRDefault="0031677E" w:rsidP="00280F46">
            <w:pPr>
              <w:spacing w:line="259" w:lineRule="auto"/>
              <w:jc w:val="both"/>
              <w:rPr>
                <w:rFonts w:cs="Times New Roman"/>
                <w:noProof/>
                <w:szCs w:val="26"/>
                <w:lang w:val="vi-VN"/>
              </w:rPr>
            </w:pPr>
            <w:r w:rsidRPr="00792EC2">
              <w:rPr>
                <w:rFonts w:cs="Times New Roman"/>
                <w:noProof/>
                <w:szCs w:val="26"/>
              </w:rPr>
              <w:t>Điều kiện tiên quyết</w:t>
            </w:r>
          </w:p>
        </w:tc>
        <w:tc>
          <w:tcPr>
            <w:tcW w:w="6693" w:type="dxa"/>
            <w:gridSpan w:val="3"/>
            <w:shd w:val="clear" w:color="auto" w:fill="auto"/>
          </w:tcPr>
          <w:p w14:paraId="7A057ED0" w14:textId="77777777" w:rsidR="0031677E" w:rsidRPr="000E20C5" w:rsidRDefault="0031677E" w:rsidP="00631711">
            <w:pPr>
              <w:pStyle w:val="ListParagraph"/>
              <w:numPr>
                <w:ilvl w:val="0"/>
                <w:numId w:val="8"/>
              </w:numPr>
              <w:spacing w:after="0" w:line="259" w:lineRule="auto"/>
              <w:ind w:left="258" w:hanging="270"/>
              <w:jc w:val="both"/>
              <w:rPr>
                <w:rFonts w:cs="Times New Roman"/>
                <w:noProof/>
                <w:szCs w:val="26"/>
                <w:lang w:val="vi-VN"/>
              </w:rPr>
            </w:pPr>
            <w:r>
              <w:rPr>
                <w:rFonts w:cs="Times New Roman"/>
                <w:noProof/>
                <w:szCs w:val="26"/>
                <w:lang w:val="vi-VN"/>
              </w:rPr>
              <w:t>Ng</w:t>
            </w:r>
            <w:r w:rsidRPr="000E20C5">
              <w:rPr>
                <w:rFonts w:cs="Times New Roman"/>
                <w:noProof/>
                <w:szCs w:val="26"/>
                <w:lang w:val="vi-VN"/>
              </w:rPr>
              <w:t>ười dùng</w:t>
            </w:r>
            <w:r w:rsidRPr="00D334B6">
              <w:rPr>
                <w:rFonts w:cs="Times New Roman"/>
                <w:noProof/>
                <w:szCs w:val="26"/>
                <w:lang w:val="vi-VN"/>
              </w:rPr>
              <w:t xml:space="preserve"> đã đăng nhập vào hệ thống</w:t>
            </w:r>
          </w:p>
          <w:p w14:paraId="3FDEEC72" w14:textId="77777777" w:rsidR="0031677E" w:rsidRPr="006D3D07" w:rsidRDefault="0031677E" w:rsidP="00631711">
            <w:pPr>
              <w:pStyle w:val="ListParagraph"/>
              <w:numPr>
                <w:ilvl w:val="0"/>
                <w:numId w:val="8"/>
              </w:numPr>
              <w:spacing w:after="0" w:line="259" w:lineRule="auto"/>
              <w:ind w:left="258" w:hanging="270"/>
              <w:jc w:val="both"/>
              <w:rPr>
                <w:rFonts w:cs="Times New Roman"/>
                <w:noProof/>
                <w:szCs w:val="26"/>
                <w:lang w:val="vi-VN"/>
              </w:rPr>
            </w:pPr>
            <w:r w:rsidRPr="000E20C5">
              <w:rPr>
                <w:rFonts w:cs="Times New Roman"/>
                <w:noProof/>
                <w:szCs w:val="26"/>
                <w:lang w:val="vi-VN"/>
              </w:rPr>
              <w:t>Người dùng đã đăng ký khóa học</w:t>
            </w:r>
          </w:p>
        </w:tc>
      </w:tr>
      <w:tr w:rsidR="0031677E" w:rsidRPr="00560456" w14:paraId="485DC327" w14:textId="77777777" w:rsidTr="00280F46">
        <w:tc>
          <w:tcPr>
            <w:tcW w:w="2595" w:type="dxa"/>
            <w:shd w:val="clear" w:color="auto" w:fill="auto"/>
          </w:tcPr>
          <w:p w14:paraId="3412B587" w14:textId="77777777" w:rsidR="0031677E" w:rsidRPr="00792EC2" w:rsidRDefault="0031677E" w:rsidP="00280F46">
            <w:pPr>
              <w:spacing w:line="259" w:lineRule="auto"/>
              <w:jc w:val="both"/>
              <w:rPr>
                <w:rFonts w:cs="Times New Roman"/>
                <w:noProof/>
                <w:szCs w:val="26"/>
                <w:lang w:val="vi-VN"/>
              </w:rPr>
            </w:pPr>
            <w:r w:rsidRPr="00792EC2">
              <w:rPr>
                <w:rFonts w:cs="Times New Roman"/>
                <w:noProof/>
                <w:szCs w:val="26"/>
                <w:lang w:val="vi-VN"/>
              </w:rPr>
              <w:t>Luồng sự kiện chính</w:t>
            </w:r>
            <w:r w:rsidRPr="00792EC2">
              <w:rPr>
                <w:rFonts w:cs="Times New Roman"/>
                <w:noProof/>
                <w:szCs w:val="26"/>
                <w:lang w:val="vi-VN"/>
              </w:rPr>
              <w:br/>
              <w:t>(Thành công)</w:t>
            </w:r>
          </w:p>
        </w:tc>
        <w:tc>
          <w:tcPr>
            <w:tcW w:w="6693" w:type="dxa"/>
            <w:gridSpan w:val="3"/>
            <w:shd w:val="clear" w:color="auto" w:fill="auto"/>
          </w:tcPr>
          <w:p w14:paraId="4CCAD608" w14:textId="77777777" w:rsidR="0031677E" w:rsidRPr="00D4287D" w:rsidRDefault="0031677E" w:rsidP="00631711">
            <w:pPr>
              <w:numPr>
                <w:ilvl w:val="0"/>
                <w:numId w:val="16"/>
              </w:numPr>
              <w:spacing w:after="0" w:line="259" w:lineRule="auto"/>
              <w:jc w:val="both"/>
              <w:rPr>
                <w:rFonts w:cs="Times New Roman"/>
                <w:noProof/>
                <w:szCs w:val="26"/>
                <w:lang w:val="vi-VN"/>
              </w:rPr>
            </w:pPr>
            <w:r w:rsidRPr="000E20C5">
              <w:rPr>
                <w:rFonts w:cs="Times New Roman"/>
                <w:noProof/>
                <w:szCs w:val="26"/>
                <w:lang w:val="vi-VN"/>
              </w:rPr>
              <w:t>Người dùng chọn khóa học đã đăng ký</w:t>
            </w:r>
          </w:p>
          <w:p w14:paraId="1C81D084" w14:textId="3BE79C48" w:rsidR="0031677E" w:rsidRPr="00FD42D4" w:rsidRDefault="0031677E" w:rsidP="00631711">
            <w:pPr>
              <w:numPr>
                <w:ilvl w:val="0"/>
                <w:numId w:val="16"/>
              </w:numPr>
              <w:spacing w:after="0" w:line="259" w:lineRule="auto"/>
              <w:jc w:val="both"/>
              <w:rPr>
                <w:rFonts w:cs="Times New Roman"/>
                <w:noProof/>
                <w:szCs w:val="26"/>
                <w:lang w:val="vi-VN"/>
              </w:rPr>
            </w:pPr>
            <w:r w:rsidRPr="00D4287D">
              <w:rPr>
                <w:rFonts w:cs="Times New Roman"/>
                <w:noProof/>
                <w:szCs w:val="26"/>
                <w:lang w:val="vi-VN"/>
              </w:rPr>
              <w:t xml:space="preserve">Hệ thống hiển thị </w:t>
            </w:r>
            <w:r w:rsidRPr="0031677E">
              <w:rPr>
                <w:rFonts w:cs="Times New Roman"/>
                <w:noProof/>
                <w:szCs w:val="26"/>
                <w:lang w:val="vi-VN"/>
              </w:rPr>
              <w:t>thông tin khóa học.</w:t>
            </w:r>
          </w:p>
          <w:p w14:paraId="3B29291A" w14:textId="3F6347D4" w:rsidR="0031677E" w:rsidRPr="00FD42D4" w:rsidRDefault="0031677E" w:rsidP="00631711">
            <w:pPr>
              <w:numPr>
                <w:ilvl w:val="0"/>
                <w:numId w:val="16"/>
              </w:numPr>
              <w:spacing w:after="0" w:line="259" w:lineRule="auto"/>
              <w:jc w:val="both"/>
              <w:rPr>
                <w:rFonts w:cs="Times New Roman"/>
                <w:noProof/>
                <w:szCs w:val="26"/>
                <w:lang w:val="vi-VN"/>
              </w:rPr>
            </w:pPr>
            <w:r w:rsidRPr="00DA7270">
              <w:rPr>
                <w:rFonts w:cs="Times New Roman"/>
                <w:noProof/>
                <w:szCs w:val="26"/>
                <w:lang w:val="vi-VN"/>
              </w:rPr>
              <w:t xml:space="preserve">Người dùng chọn </w:t>
            </w:r>
            <w:r w:rsidRPr="0031677E">
              <w:rPr>
                <w:rFonts w:cs="Times New Roman"/>
                <w:noProof/>
                <w:szCs w:val="26"/>
                <w:lang w:val="vi-VN"/>
              </w:rPr>
              <w:t>chức năng nhận chứng chỉ.</w:t>
            </w:r>
          </w:p>
          <w:p w14:paraId="77B3D0CA" w14:textId="0827EE53" w:rsidR="0031677E" w:rsidRPr="0031677E" w:rsidRDefault="0031677E" w:rsidP="00631711">
            <w:pPr>
              <w:numPr>
                <w:ilvl w:val="0"/>
                <w:numId w:val="16"/>
              </w:numPr>
              <w:spacing w:after="0" w:line="259" w:lineRule="auto"/>
              <w:jc w:val="both"/>
              <w:rPr>
                <w:rFonts w:cs="Times New Roman"/>
                <w:noProof/>
                <w:szCs w:val="26"/>
                <w:lang w:val="vi-VN"/>
              </w:rPr>
            </w:pPr>
            <w:r w:rsidRPr="00DA7270">
              <w:rPr>
                <w:rFonts w:cs="Times New Roman"/>
                <w:noProof/>
                <w:szCs w:val="26"/>
                <w:lang w:val="vi-VN"/>
              </w:rPr>
              <w:t xml:space="preserve">Hệ thống </w:t>
            </w:r>
            <w:r w:rsidRPr="0031677E">
              <w:rPr>
                <w:rFonts w:cs="Times New Roman"/>
                <w:noProof/>
                <w:szCs w:val="26"/>
                <w:lang w:val="vi-VN"/>
              </w:rPr>
              <w:t>cấp và gửi chứng chỉ cho người dùng qua hiển thị trên giao diện.</w:t>
            </w:r>
          </w:p>
        </w:tc>
      </w:tr>
      <w:tr w:rsidR="0031677E" w:rsidRPr="00560456" w14:paraId="285C6397" w14:textId="77777777" w:rsidTr="00280F46">
        <w:tc>
          <w:tcPr>
            <w:tcW w:w="2595" w:type="dxa"/>
            <w:shd w:val="clear" w:color="auto" w:fill="auto"/>
          </w:tcPr>
          <w:p w14:paraId="50148D0D" w14:textId="77777777" w:rsidR="0031677E" w:rsidRPr="00792EC2" w:rsidRDefault="0031677E" w:rsidP="00280F46">
            <w:pPr>
              <w:spacing w:line="259" w:lineRule="auto"/>
              <w:jc w:val="both"/>
              <w:rPr>
                <w:rFonts w:cs="Times New Roman"/>
                <w:noProof/>
                <w:szCs w:val="26"/>
                <w:lang w:val="vi-VN"/>
              </w:rPr>
            </w:pPr>
            <w:r w:rsidRPr="00792EC2">
              <w:rPr>
                <w:rFonts w:cs="Times New Roman"/>
                <w:noProof/>
                <w:szCs w:val="26"/>
                <w:lang w:val="vi-VN"/>
              </w:rPr>
              <w:lastRenderedPageBreak/>
              <w:t>Luồng sự kiện thay thế</w:t>
            </w:r>
          </w:p>
        </w:tc>
        <w:tc>
          <w:tcPr>
            <w:tcW w:w="6693" w:type="dxa"/>
            <w:gridSpan w:val="3"/>
            <w:shd w:val="clear" w:color="auto" w:fill="auto"/>
          </w:tcPr>
          <w:p w14:paraId="6472EF8A" w14:textId="30A6E5BF" w:rsidR="0031677E" w:rsidRPr="0031677E" w:rsidRDefault="0031677E" w:rsidP="00280F46">
            <w:pPr>
              <w:spacing w:line="259" w:lineRule="auto"/>
              <w:jc w:val="both"/>
              <w:rPr>
                <w:rFonts w:cs="Times New Roman"/>
                <w:noProof/>
                <w:szCs w:val="26"/>
                <w:lang w:val="vi-VN"/>
              </w:rPr>
            </w:pPr>
            <w:r w:rsidRPr="00DA7270">
              <w:rPr>
                <w:rFonts w:cs="Times New Roman"/>
                <w:noProof/>
                <w:szCs w:val="26"/>
                <w:lang w:val="vi-VN"/>
              </w:rPr>
              <w:t>4</w:t>
            </w:r>
            <w:r w:rsidRPr="00726A0B">
              <w:rPr>
                <w:rFonts w:cs="Times New Roman"/>
                <w:noProof/>
                <w:szCs w:val="26"/>
                <w:lang w:val="vi-VN"/>
              </w:rPr>
              <w:t xml:space="preserve">a. Hệ thống thông báo lỗi: </w:t>
            </w:r>
            <w:r w:rsidRPr="00DA7270">
              <w:rPr>
                <w:rFonts w:cs="Times New Roman"/>
                <w:noProof/>
                <w:szCs w:val="26"/>
                <w:lang w:val="vi-VN"/>
              </w:rPr>
              <w:t>B</w:t>
            </w:r>
            <w:r w:rsidRPr="0031677E">
              <w:rPr>
                <w:rFonts w:cs="Times New Roman"/>
                <w:noProof/>
                <w:szCs w:val="26"/>
                <w:lang w:val="vi-VN"/>
              </w:rPr>
              <w:t>ạn chưa đủ điều kiện hoàn thành khóa học này</w:t>
            </w:r>
          </w:p>
        </w:tc>
      </w:tr>
      <w:tr w:rsidR="0031677E" w:rsidRPr="00560456" w14:paraId="699091C8" w14:textId="77777777" w:rsidTr="00280F46">
        <w:trPr>
          <w:trHeight w:val="269"/>
        </w:trPr>
        <w:tc>
          <w:tcPr>
            <w:tcW w:w="2595" w:type="dxa"/>
            <w:shd w:val="clear" w:color="auto" w:fill="auto"/>
          </w:tcPr>
          <w:p w14:paraId="7B656541" w14:textId="77777777" w:rsidR="0031677E" w:rsidRPr="00792EC2" w:rsidRDefault="0031677E" w:rsidP="00280F46">
            <w:pPr>
              <w:spacing w:line="259" w:lineRule="auto"/>
              <w:jc w:val="both"/>
              <w:rPr>
                <w:rFonts w:cs="Times New Roman"/>
                <w:noProof/>
                <w:szCs w:val="26"/>
                <w:lang w:val="vi-VN"/>
              </w:rPr>
            </w:pPr>
            <w:r w:rsidRPr="00792EC2">
              <w:rPr>
                <w:rFonts w:cs="Times New Roman"/>
                <w:noProof/>
                <w:szCs w:val="26"/>
                <w:lang w:val="vi-VN"/>
              </w:rPr>
              <w:t>Hậu điều kiện</w:t>
            </w:r>
          </w:p>
        </w:tc>
        <w:tc>
          <w:tcPr>
            <w:tcW w:w="6693" w:type="dxa"/>
            <w:gridSpan w:val="3"/>
            <w:shd w:val="clear" w:color="auto" w:fill="auto"/>
          </w:tcPr>
          <w:p w14:paraId="7BEA60CD" w14:textId="41039690" w:rsidR="0031677E" w:rsidRPr="006D3D07" w:rsidRDefault="0031677E" w:rsidP="00631711">
            <w:pPr>
              <w:pStyle w:val="ListParagraph"/>
              <w:numPr>
                <w:ilvl w:val="0"/>
                <w:numId w:val="9"/>
              </w:numPr>
              <w:spacing w:after="0" w:line="259" w:lineRule="auto"/>
              <w:ind w:left="348" w:hanging="348"/>
              <w:jc w:val="both"/>
              <w:rPr>
                <w:rFonts w:cs="Times New Roman"/>
                <w:noProof/>
                <w:szCs w:val="26"/>
                <w:lang w:val="vi-VN"/>
              </w:rPr>
            </w:pPr>
            <w:r w:rsidRPr="00DA7270">
              <w:rPr>
                <w:rFonts w:cs="Times New Roman"/>
                <w:noProof/>
                <w:szCs w:val="26"/>
                <w:lang w:val="vi-VN"/>
              </w:rPr>
              <w:t xml:space="preserve">Người dùng </w:t>
            </w:r>
            <w:r w:rsidRPr="0031677E">
              <w:rPr>
                <w:rFonts w:cs="Times New Roman"/>
                <w:noProof/>
                <w:szCs w:val="26"/>
                <w:lang w:val="vi-VN"/>
              </w:rPr>
              <w:t>nhận chứng chỉ cho khóa học đã hoàn thành.</w:t>
            </w:r>
          </w:p>
        </w:tc>
      </w:tr>
    </w:tbl>
    <w:p w14:paraId="6A35827D" w14:textId="12B0A801" w:rsidR="0031677E" w:rsidRPr="00DA7270" w:rsidRDefault="0031677E" w:rsidP="0031677E">
      <w:pPr>
        <w:rPr>
          <w:ins w:id="17" w:author="Tran Trong Nguyen 20225216" w:date="2025-05-22T16:21:00Z" w16du:dateUtc="2025-05-22T16:21:57Z"/>
          <w:lang w:val="vi-VN"/>
        </w:rPr>
      </w:pPr>
    </w:p>
    <w:p w14:paraId="0708000A" w14:textId="4E271DFF" w:rsidR="538428B2" w:rsidRDefault="12BF01F1" w:rsidP="0D81AC7E">
      <w:pPr>
        <w:pStyle w:val="Heading3"/>
        <w:spacing w:after="0" w:line="276" w:lineRule="auto"/>
        <w:rPr>
          <w:rFonts w:eastAsia="Times New Roman" w:cs="Times New Roman"/>
          <w:szCs w:val="28"/>
          <w:lang w:val="vi-VN"/>
        </w:rPr>
      </w:pPr>
      <w:r w:rsidRPr="0D81AC7E">
        <w:rPr>
          <w:rFonts w:eastAsia="Times New Roman" w:cs="Times New Roman"/>
          <w:szCs w:val="28"/>
          <w:lang w:val="vi-VN"/>
        </w:rPr>
        <w:t>UC0011-Thay đổi mật khẩu</w:t>
      </w:r>
    </w:p>
    <w:tbl>
      <w:tblPr>
        <w:tblW w:w="0" w:type="auto"/>
        <w:tblLayout w:type="fixed"/>
        <w:tblLook w:val="04A0" w:firstRow="1" w:lastRow="0" w:firstColumn="1" w:lastColumn="0" w:noHBand="0" w:noVBand="1"/>
      </w:tblPr>
      <w:tblGrid>
        <w:gridCol w:w="2595"/>
        <w:gridCol w:w="2240"/>
        <w:gridCol w:w="2077"/>
        <w:gridCol w:w="2376"/>
      </w:tblGrid>
      <w:tr w:rsidR="0D81AC7E" w14:paraId="78128E16" w14:textId="77777777" w:rsidTr="0D81AC7E">
        <w:trPr>
          <w:trHeight w:val="300"/>
        </w:trPr>
        <w:tc>
          <w:tcPr>
            <w:tcW w:w="2595" w:type="dxa"/>
            <w:tcBorders>
              <w:top w:val="single" w:sz="8" w:space="0" w:color="auto"/>
              <w:left w:val="single" w:sz="8" w:space="0" w:color="auto"/>
              <w:bottom w:val="single" w:sz="8" w:space="0" w:color="auto"/>
              <w:right w:val="single" w:sz="8" w:space="0" w:color="auto"/>
            </w:tcBorders>
            <w:tcMar>
              <w:left w:w="108" w:type="dxa"/>
              <w:right w:w="108" w:type="dxa"/>
            </w:tcMar>
          </w:tcPr>
          <w:p w14:paraId="46F973EC" w14:textId="27D7301F" w:rsidR="0D81AC7E" w:rsidRDefault="0D81AC7E" w:rsidP="0D81AC7E">
            <w:pPr>
              <w:spacing w:line="257" w:lineRule="auto"/>
              <w:jc w:val="both"/>
            </w:pPr>
            <w:r w:rsidRPr="0D81AC7E">
              <w:rPr>
                <w:rFonts w:eastAsia="Times New Roman" w:cs="Times New Roman"/>
                <w:szCs w:val="28"/>
                <w:lang w:val="vi"/>
              </w:rPr>
              <w:t>Mã use case</w:t>
            </w:r>
          </w:p>
        </w:tc>
        <w:tc>
          <w:tcPr>
            <w:tcW w:w="2240" w:type="dxa"/>
            <w:tcBorders>
              <w:top w:val="single" w:sz="8" w:space="0" w:color="auto"/>
              <w:left w:val="single" w:sz="8" w:space="0" w:color="auto"/>
              <w:bottom w:val="single" w:sz="8" w:space="0" w:color="auto"/>
              <w:right w:val="single" w:sz="8" w:space="0" w:color="auto"/>
            </w:tcBorders>
            <w:tcMar>
              <w:left w:w="108" w:type="dxa"/>
              <w:right w:w="108" w:type="dxa"/>
            </w:tcMar>
          </w:tcPr>
          <w:p w14:paraId="4E1999F5" w14:textId="3B3E8B42" w:rsidR="0D81AC7E" w:rsidRDefault="0D81AC7E" w:rsidP="0D81AC7E">
            <w:pPr>
              <w:spacing w:line="257" w:lineRule="auto"/>
              <w:jc w:val="both"/>
            </w:pPr>
            <w:r w:rsidRPr="0D81AC7E">
              <w:rPr>
                <w:rFonts w:eastAsia="Times New Roman" w:cs="Times New Roman"/>
                <w:szCs w:val="28"/>
                <w:lang w:val="vi"/>
              </w:rPr>
              <w:t>UC0</w:t>
            </w:r>
            <w:r w:rsidRPr="0D81AC7E">
              <w:rPr>
                <w:rFonts w:eastAsia="Times New Roman" w:cs="Times New Roman"/>
                <w:szCs w:val="28"/>
              </w:rPr>
              <w:t>011</w:t>
            </w:r>
          </w:p>
        </w:tc>
        <w:tc>
          <w:tcPr>
            <w:tcW w:w="2077" w:type="dxa"/>
            <w:tcBorders>
              <w:top w:val="single" w:sz="8" w:space="0" w:color="auto"/>
              <w:left w:val="single" w:sz="8" w:space="0" w:color="auto"/>
              <w:bottom w:val="single" w:sz="8" w:space="0" w:color="auto"/>
              <w:right w:val="single" w:sz="8" w:space="0" w:color="auto"/>
            </w:tcBorders>
            <w:tcMar>
              <w:left w:w="108" w:type="dxa"/>
              <w:right w:w="108" w:type="dxa"/>
            </w:tcMar>
          </w:tcPr>
          <w:p w14:paraId="1D7D1F10" w14:textId="4B06205C" w:rsidR="0D81AC7E" w:rsidRDefault="0D81AC7E" w:rsidP="0D81AC7E">
            <w:pPr>
              <w:spacing w:line="257" w:lineRule="auto"/>
              <w:jc w:val="both"/>
            </w:pPr>
            <w:r w:rsidRPr="0D81AC7E">
              <w:rPr>
                <w:rFonts w:eastAsia="Times New Roman" w:cs="Times New Roman"/>
                <w:szCs w:val="28"/>
                <w:lang w:val="vi"/>
              </w:rPr>
              <w:t>Tên use case</w:t>
            </w:r>
          </w:p>
        </w:tc>
        <w:tc>
          <w:tcPr>
            <w:tcW w:w="2376" w:type="dxa"/>
            <w:tcBorders>
              <w:top w:val="single" w:sz="8" w:space="0" w:color="auto"/>
              <w:left w:val="single" w:sz="8" w:space="0" w:color="auto"/>
              <w:bottom w:val="single" w:sz="8" w:space="0" w:color="auto"/>
              <w:right w:val="single" w:sz="8" w:space="0" w:color="auto"/>
            </w:tcBorders>
            <w:tcMar>
              <w:left w:w="108" w:type="dxa"/>
              <w:right w:w="108" w:type="dxa"/>
            </w:tcMar>
          </w:tcPr>
          <w:p w14:paraId="7C1B50E6" w14:textId="49C2FD98" w:rsidR="0D81AC7E" w:rsidRDefault="0D81AC7E" w:rsidP="0D81AC7E">
            <w:pPr>
              <w:spacing w:line="257" w:lineRule="auto"/>
              <w:jc w:val="both"/>
            </w:pPr>
            <w:r w:rsidRPr="0D81AC7E">
              <w:rPr>
                <w:rFonts w:eastAsia="Times New Roman" w:cs="Times New Roman"/>
                <w:szCs w:val="28"/>
              </w:rPr>
              <w:t>Thay đổi mật khẩu</w:t>
            </w:r>
          </w:p>
        </w:tc>
      </w:tr>
      <w:tr w:rsidR="0D81AC7E" w14:paraId="1349414B" w14:textId="77777777" w:rsidTr="0D81AC7E">
        <w:trPr>
          <w:trHeight w:val="300"/>
        </w:trPr>
        <w:tc>
          <w:tcPr>
            <w:tcW w:w="2595" w:type="dxa"/>
            <w:tcBorders>
              <w:top w:val="single" w:sz="8" w:space="0" w:color="auto"/>
              <w:left w:val="single" w:sz="8" w:space="0" w:color="auto"/>
              <w:bottom w:val="single" w:sz="8" w:space="0" w:color="auto"/>
              <w:right w:val="single" w:sz="8" w:space="0" w:color="auto"/>
            </w:tcBorders>
            <w:tcMar>
              <w:left w:w="108" w:type="dxa"/>
              <w:right w:w="108" w:type="dxa"/>
            </w:tcMar>
          </w:tcPr>
          <w:p w14:paraId="0B0EF9DF" w14:textId="0FE143EB" w:rsidR="0D81AC7E" w:rsidRDefault="0D81AC7E" w:rsidP="0D81AC7E">
            <w:pPr>
              <w:spacing w:line="257" w:lineRule="auto"/>
              <w:jc w:val="both"/>
            </w:pPr>
            <w:r w:rsidRPr="0D81AC7E">
              <w:rPr>
                <w:rFonts w:eastAsia="Times New Roman" w:cs="Times New Roman"/>
                <w:szCs w:val="28"/>
                <w:lang w:val="vi"/>
              </w:rPr>
              <w:t>Tác nhân</w:t>
            </w:r>
          </w:p>
        </w:tc>
        <w:tc>
          <w:tcPr>
            <w:tcW w:w="6693"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57FEBA73" w14:textId="08031863" w:rsidR="0D81AC7E" w:rsidRDefault="0D81AC7E" w:rsidP="0D81AC7E">
            <w:pPr>
              <w:spacing w:line="257" w:lineRule="auto"/>
              <w:jc w:val="both"/>
            </w:pPr>
            <w:r w:rsidRPr="0D81AC7E">
              <w:rPr>
                <w:rFonts w:eastAsia="Times New Roman" w:cs="Times New Roman"/>
                <w:szCs w:val="28"/>
              </w:rPr>
              <w:t>Người dùng</w:t>
            </w:r>
          </w:p>
        </w:tc>
      </w:tr>
      <w:tr w:rsidR="0D81AC7E" w14:paraId="4D5BED4C" w14:textId="77777777" w:rsidTr="0D81AC7E">
        <w:trPr>
          <w:trHeight w:val="300"/>
        </w:trPr>
        <w:tc>
          <w:tcPr>
            <w:tcW w:w="2595" w:type="dxa"/>
            <w:tcBorders>
              <w:top w:val="single" w:sz="8" w:space="0" w:color="auto"/>
              <w:left w:val="single" w:sz="8" w:space="0" w:color="auto"/>
              <w:bottom w:val="single" w:sz="8" w:space="0" w:color="auto"/>
              <w:right w:val="single" w:sz="8" w:space="0" w:color="auto"/>
            </w:tcBorders>
            <w:tcMar>
              <w:left w:w="108" w:type="dxa"/>
              <w:right w:w="108" w:type="dxa"/>
            </w:tcMar>
          </w:tcPr>
          <w:p w14:paraId="5DCFF0F4" w14:textId="165E83D3" w:rsidR="0D81AC7E" w:rsidRDefault="0D81AC7E" w:rsidP="0D81AC7E">
            <w:pPr>
              <w:spacing w:line="257" w:lineRule="auto"/>
              <w:jc w:val="both"/>
            </w:pPr>
            <w:r w:rsidRPr="0D81AC7E">
              <w:rPr>
                <w:rFonts w:eastAsia="Times New Roman" w:cs="Times New Roman"/>
                <w:szCs w:val="28"/>
              </w:rPr>
              <w:t>Mục đích sử dụng</w:t>
            </w:r>
          </w:p>
        </w:tc>
        <w:tc>
          <w:tcPr>
            <w:tcW w:w="6693"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36248FAF" w14:textId="74D416EC" w:rsidR="0D81AC7E" w:rsidRDefault="0D81AC7E" w:rsidP="0D81AC7E">
            <w:pPr>
              <w:spacing w:line="257" w:lineRule="auto"/>
              <w:jc w:val="both"/>
            </w:pPr>
            <w:r w:rsidRPr="0D81AC7E">
              <w:rPr>
                <w:rFonts w:eastAsia="Times New Roman" w:cs="Times New Roman"/>
                <w:szCs w:val="28"/>
              </w:rPr>
              <w:t>Cho phép người dùng thay đổi mật khẩu hiện tại.</w:t>
            </w:r>
          </w:p>
        </w:tc>
      </w:tr>
      <w:tr w:rsidR="0D81AC7E" w14:paraId="163E0791" w14:textId="77777777" w:rsidTr="0D81AC7E">
        <w:trPr>
          <w:trHeight w:val="300"/>
        </w:trPr>
        <w:tc>
          <w:tcPr>
            <w:tcW w:w="2595" w:type="dxa"/>
            <w:tcBorders>
              <w:top w:val="single" w:sz="8" w:space="0" w:color="auto"/>
              <w:left w:val="single" w:sz="8" w:space="0" w:color="auto"/>
              <w:bottom w:val="single" w:sz="8" w:space="0" w:color="auto"/>
              <w:right w:val="single" w:sz="8" w:space="0" w:color="auto"/>
            </w:tcBorders>
            <w:tcMar>
              <w:left w:w="108" w:type="dxa"/>
              <w:right w:w="108" w:type="dxa"/>
            </w:tcMar>
          </w:tcPr>
          <w:p w14:paraId="719F16E7" w14:textId="4281CA20" w:rsidR="0D81AC7E" w:rsidRDefault="0D81AC7E" w:rsidP="0D81AC7E">
            <w:pPr>
              <w:spacing w:line="257" w:lineRule="auto"/>
              <w:jc w:val="both"/>
            </w:pPr>
            <w:r w:rsidRPr="0D81AC7E">
              <w:rPr>
                <w:rFonts w:eastAsia="Times New Roman" w:cs="Times New Roman"/>
                <w:szCs w:val="28"/>
              </w:rPr>
              <w:t>Sự kiện kích hoạt</w:t>
            </w:r>
          </w:p>
        </w:tc>
        <w:tc>
          <w:tcPr>
            <w:tcW w:w="6693"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44F44262" w14:textId="7809169B" w:rsidR="0D81AC7E" w:rsidRDefault="0D81AC7E" w:rsidP="0D81AC7E">
            <w:pPr>
              <w:spacing w:line="257" w:lineRule="auto"/>
              <w:jc w:val="both"/>
            </w:pPr>
            <w:r w:rsidRPr="0D81AC7E">
              <w:rPr>
                <w:rFonts w:eastAsia="Times New Roman" w:cs="Times New Roman"/>
                <w:szCs w:val="28"/>
              </w:rPr>
              <w:t>Người dùng chọn tùy chọn "Thay đổi mật khẩu" trong phần cài đặt tài khoản.</w:t>
            </w:r>
          </w:p>
        </w:tc>
      </w:tr>
      <w:tr w:rsidR="0D81AC7E" w14:paraId="6B828E61" w14:textId="77777777" w:rsidTr="0D81AC7E">
        <w:trPr>
          <w:trHeight w:val="300"/>
        </w:trPr>
        <w:tc>
          <w:tcPr>
            <w:tcW w:w="2595" w:type="dxa"/>
            <w:tcBorders>
              <w:top w:val="single" w:sz="8" w:space="0" w:color="auto"/>
              <w:left w:val="single" w:sz="8" w:space="0" w:color="auto"/>
              <w:bottom w:val="single" w:sz="8" w:space="0" w:color="auto"/>
              <w:right w:val="single" w:sz="8" w:space="0" w:color="auto"/>
            </w:tcBorders>
            <w:tcMar>
              <w:left w:w="108" w:type="dxa"/>
              <w:right w:w="108" w:type="dxa"/>
            </w:tcMar>
          </w:tcPr>
          <w:p w14:paraId="0E6CB8D8" w14:textId="7E04BAD5" w:rsidR="0D81AC7E" w:rsidRDefault="0D81AC7E" w:rsidP="0D81AC7E">
            <w:pPr>
              <w:spacing w:line="257" w:lineRule="auto"/>
              <w:jc w:val="both"/>
            </w:pPr>
            <w:r w:rsidRPr="0D81AC7E">
              <w:rPr>
                <w:rFonts w:eastAsia="Times New Roman" w:cs="Times New Roman"/>
                <w:szCs w:val="28"/>
              </w:rPr>
              <w:t>Điều kiện tiên quyết</w:t>
            </w:r>
          </w:p>
        </w:tc>
        <w:tc>
          <w:tcPr>
            <w:tcW w:w="6693"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3D7300D0" w14:textId="71DBB6C6" w:rsidR="0D81AC7E" w:rsidRDefault="0D81AC7E" w:rsidP="009A6FBF">
            <w:pPr>
              <w:pStyle w:val="ListParagraph"/>
              <w:numPr>
                <w:ilvl w:val="0"/>
                <w:numId w:val="33"/>
              </w:numPr>
              <w:spacing w:after="0" w:line="257" w:lineRule="auto"/>
              <w:ind w:left="258" w:hanging="270"/>
              <w:jc w:val="both"/>
              <w:rPr>
                <w:rFonts w:eastAsia="Times New Roman" w:cs="Times New Roman"/>
                <w:szCs w:val="28"/>
                <w:lang w:val="vi"/>
              </w:rPr>
            </w:pPr>
            <w:r w:rsidRPr="0D81AC7E">
              <w:rPr>
                <w:rFonts w:eastAsia="Times New Roman" w:cs="Times New Roman"/>
                <w:szCs w:val="28"/>
              </w:rPr>
              <w:t>Người dùng</w:t>
            </w:r>
            <w:r w:rsidRPr="0D81AC7E">
              <w:rPr>
                <w:rFonts w:eastAsia="Times New Roman" w:cs="Times New Roman"/>
                <w:szCs w:val="28"/>
                <w:lang w:val="vi"/>
              </w:rPr>
              <w:t xml:space="preserve"> đã đăng nhập vào hệ thống</w:t>
            </w:r>
          </w:p>
        </w:tc>
      </w:tr>
      <w:tr w:rsidR="0D81AC7E" w:rsidRPr="00560456" w14:paraId="67846634" w14:textId="77777777" w:rsidTr="0D81AC7E">
        <w:trPr>
          <w:trHeight w:val="300"/>
        </w:trPr>
        <w:tc>
          <w:tcPr>
            <w:tcW w:w="2595" w:type="dxa"/>
            <w:tcBorders>
              <w:top w:val="single" w:sz="8" w:space="0" w:color="auto"/>
              <w:left w:val="single" w:sz="8" w:space="0" w:color="auto"/>
              <w:bottom w:val="single" w:sz="8" w:space="0" w:color="auto"/>
              <w:right w:val="single" w:sz="8" w:space="0" w:color="auto"/>
            </w:tcBorders>
            <w:tcMar>
              <w:left w:w="108" w:type="dxa"/>
              <w:right w:w="108" w:type="dxa"/>
            </w:tcMar>
          </w:tcPr>
          <w:p w14:paraId="0D925CEA" w14:textId="12AC076D" w:rsidR="0D81AC7E" w:rsidRDefault="0D81AC7E" w:rsidP="0D81AC7E">
            <w:pPr>
              <w:spacing w:line="257" w:lineRule="auto"/>
              <w:jc w:val="both"/>
            </w:pPr>
            <w:r w:rsidRPr="0D81AC7E">
              <w:rPr>
                <w:rFonts w:eastAsia="Times New Roman" w:cs="Times New Roman"/>
                <w:szCs w:val="28"/>
                <w:lang w:val="vi"/>
              </w:rPr>
              <w:t>Luồng sự kiện chính</w:t>
            </w:r>
            <w:r>
              <w:br/>
            </w:r>
            <w:r w:rsidRPr="0D81AC7E">
              <w:rPr>
                <w:rFonts w:eastAsia="Times New Roman" w:cs="Times New Roman"/>
                <w:szCs w:val="28"/>
                <w:lang w:val="vi"/>
              </w:rPr>
              <w:t xml:space="preserve"> (Thành công)</w:t>
            </w:r>
          </w:p>
        </w:tc>
        <w:tc>
          <w:tcPr>
            <w:tcW w:w="6693"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76C64B02" w14:textId="07049DB7" w:rsidR="0D81AC7E" w:rsidRDefault="0D81AC7E" w:rsidP="009A6FBF">
            <w:pPr>
              <w:pStyle w:val="ListParagraph"/>
              <w:numPr>
                <w:ilvl w:val="0"/>
                <w:numId w:val="32"/>
              </w:numPr>
              <w:spacing w:after="0" w:line="257" w:lineRule="auto"/>
              <w:jc w:val="both"/>
              <w:rPr>
                <w:rFonts w:eastAsia="Times New Roman" w:cs="Times New Roman"/>
                <w:szCs w:val="28"/>
                <w:lang w:val="vi"/>
              </w:rPr>
            </w:pPr>
            <w:r w:rsidRPr="0D81AC7E">
              <w:rPr>
                <w:rFonts w:eastAsia="Times New Roman" w:cs="Times New Roman"/>
                <w:szCs w:val="28"/>
                <w:lang w:val="vi"/>
              </w:rPr>
              <w:t>Hệ thống hiển thị giao diện thay đổi mật khẩu.</w:t>
            </w:r>
          </w:p>
          <w:p w14:paraId="3C40D307" w14:textId="7F62C91C" w:rsidR="0D81AC7E" w:rsidRDefault="0D81AC7E" w:rsidP="009A6FBF">
            <w:pPr>
              <w:pStyle w:val="ListParagraph"/>
              <w:numPr>
                <w:ilvl w:val="0"/>
                <w:numId w:val="32"/>
              </w:numPr>
              <w:spacing w:after="0" w:line="257" w:lineRule="auto"/>
              <w:jc w:val="both"/>
              <w:rPr>
                <w:rFonts w:eastAsia="Times New Roman" w:cs="Times New Roman"/>
                <w:szCs w:val="28"/>
                <w:lang w:val="vi"/>
              </w:rPr>
            </w:pPr>
            <w:r w:rsidRPr="0D81AC7E">
              <w:rPr>
                <w:rFonts w:eastAsia="Times New Roman" w:cs="Times New Roman"/>
                <w:szCs w:val="28"/>
                <w:lang w:val="vi"/>
              </w:rPr>
              <w:t>Người dùng nhập mật khẩu hiện tại, mật khẩu mới và xác nhận mật khẩu mới.</w:t>
            </w:r>
          </w:p>
          <w:p w14:paraId="14B44DCA" w14:textId="0A6BAEC9" w:rsidR="0D81AC7E" w:rsidRDefault="0D81AC7E" w:rsidP="009A6FBF">
            <w:pPr>
              <w:pStyle w:val="ListParagraph"/>
              <w:numPr>
                <w:ilvl w:val="0"/>
                <w:numId w:val="32"/>
              </w:numPr>
              <w:spacing w:after="0" w:line="257" w:lineRule="auto"/>
              <w:jc w:val="both"/>
              <w:rPr>
                <w:rFonts w:eastAsia="Times New Roman" w:cs="Times New Roman"/>
                <w:szCs w:val="28"/>
                <w:lang w:val="vi"/>
              </w:rPr>
            </w:pPr>
            <w:r w:rsidRPr="0D81AC7E">
              <w:rPr>
                <w:rFonts w:eastAsia="Times New Roman" w:cs="Times New Roman"/>
                <w:szCs w:val="28"/>
                <w:lang w:val="vi"/>
              </w:rPr>
              <w:t>Hệ thống kiểm tra tính hợp lệ của mật khẩu mới (ví dụ: độ dài, độ phức tạp).</w:t>
            </w:r>
          </w:p>
          <w:p w14:paraId="364322D8" w14:textId="3B3EBFBD" w:rsidR="0D81AC7E" w:rsidRDefault="0D81AC7E" w:rsidP="009A6FBF">
            <w:pPr>
              <w:pStyle w:val="ListParagraph"/>
              <w:numPr>
                <w:ilvl w:val="0"/>
                <w:numId w:val="32"/>
              </w:numPr>
              <w:spacing w:after="0" w:line="257" w:lineRule="auto"/>
              <w:jc w:val="both"/>
              <w:rPr>
                <w:rFonts w:eastAsia="Times New Roman" w:cs="Times New Roman"/>
                <w:szCs w:val="28"/>
                <w:lang w:val="vi"/>
              </w:rPr>
            </w:pPr>
            <w:r w:rsidRPr="0D81AC7E">
              <w:rPr>
                <w:rFonts w:eastAsia="Times New Roman" w:cs="Times New Roman"/>
                <w:szCs w:val="28"/>
                <w:lang w:val="vi"/>
              </w:rPr>
              <w:t>Hệ thống kiểm tra mật khẩu hiện tại có đúng không.</w:t>
            </w:r>
          </w:p>
          <w:p w14:paraId="0F423D8F" w14:textId="21F65F40" w:rsidR="0D81AC7E" w:rsidRDefault="0D81AC7E" w:rsidP="009A6FBF">
            <w:pPr>
              <w:pStyle w:val="ListParagraph"/>
              <w:numPr>
                <w:ilvl w:val="0"/>
                <w:numId w:val="32"/>
              </w:numPr>
              <w:spacing w:after="0" w:line="257" w:lineRule="auto"/>
              <w:jc w:val="both"/>
              <w:rPr>
                <w:rFonts w:eastAsia="Times New Roman" w:cs="Times New Roman"/>
                <w:szCs w:val="28"/>
                <w:lang w:val="vi"/>
              </w:rPr>
            </w:pPr>
            <w:r w:rsidRPr="0D81AC7E">
              <w:rPr>
                <w:rFonts w:eastAsia="Times New Roman" w:cs="Times New Roman"/>
                <w:szCs w:val="28"/>
                <w:lang w:val="vi"/>
              </w:rPr>
              <w:t>Hệ thống cập nhật mật khẩu mới và thông báo cho người dùng.</w:t>
            </w:r>
          </w:p>
        </w:tc>
      </w:tr>
      <w:tr w:rsidR="0D81AC7E" w14:paraId="2827E948" w14:textId="77777777" w:rsidTr="0D81AC7E">
        <w:trPr>
          <w:trHeight w:val="300"/>
        </w:trPr>
        <w:tc>
          <w:tcPr>
            <w:tcW w:w="2595" w:type="dxa"/>
            <w:tcBorders>
              <w:top w:val="single" w:sz="8" w:space="0" w:color="auto"/>
              <w:left w:val="single" w:sz="8" w:space="0" w:color="auto"/>
              <w:bottom w:val="single" w:sz="8" w:space="0" w:color="auto"/>
              <w:right w:val="single" w:sz="8" w:space="0" w:color="auto"/>
            </w:tcBorders>
            <w:tcMar>
              <w:left w:w="108" w:type="dxa"/>
              <w:right w:w="108" w:type="dxa"/>
            </w:tcMar>
          </w:tcPr>
          <w:p w14:paraId="40D446FA" w14:textId="58518B83" w:rsidR="0D81AC7E" w:rsidRDefault="0D81AC7E" w:rsidP="0D81AC7E">
            <w:pPr>
              <w:spacing w:line="257" w:lineRule="auto"/>
              <w:jc w:val="both"/>
            </w:pPr>
            <w:r w:rsidRPr="0D81AC7E">
              <w:rPr>
                <w:rFonts w:eastAsia="Times New Roman" w:cs="Times New Roman"/>
                <w:szCs w:val="28"/>
                <w:lang w:val="vi"/>
              </w:rPr>
              <w:t>Luồng sự kiện thay thế</w:t>
            </w:r>
          </w:p>
        </w:tc>
        <w:tc>
          <w:tcPr>
            <w:tcW w:w="6693"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0F40B9C7" w14:textId="2E0C5385" w:rsidR="0D81AC7E" w:rsidRDefault="0D81AC7E" w:rsidP="0D81AC7E">
            <w:pPr>
              <w:spacing w:line="257" w:lineRule="auto"/>
              <w:jc w:val="both"/>
            </w:pPr>
            <w:r w:rsidRPr="0D81AC7E">
              <w:rPr>
                <w:rFonts w:eastAsia="Times New Roman" w:cs="Times New Roman"/>
                <w:szCs w:val="28"/>
                <w:lang w:val="vi"/>
              </w:rPr>
              <w:t>3a. Mật khẩu mới không hợp lệ: Hệ thống thông báo lỗi và yêu cầu người dùng nhập lại.</w:t>
            </w:r>
          </w:p>
          <w:p w14:paraId="143991F0" w14:textId="02CF127B" w:rsidR="0D81AC7E" w:rsidRDefault="0D81AC7E" w:rsidP="0D81AC7E">
            <w:pPr>
              <w:spacing w:line="257" w:lineRule="auto"/>
              <w:jc w:val="both"/>
            </w:pPr>
            <w:r w:rsidRPr="0D81AC7E">
              <w:rPr>
                <w:rFonts w:eastAsia="Times New Roman" w:cs="Times New Roman"/>
                <w:szCs w:val="28"/>
                <w:lang w:val="vi"/>
              </w:rPr>
              <w:t>4a. Mật khẩu hiện tại không đúng: Hệ thống thông báo lỗi và yêu cầu người dùng nhập lại</w:t>
            </w:r>
          </w:p>
        </w:tc>
      </w:tr>
      <w:tr w:rsidR="0D81AC7E" w14:paraId="760B2A73" w14:textId="77777777" w:rsidTr="0D81AC7E">
        <w:trPr>
          <w:trHeight w:val="270"/>
        </w:trPr>
        <w:tc>
          <w:tcPr>
            <w:tcW w:w="2595" w:type="dxa"/>
            <w:tcBorders>
              <w:top w:val="single" w:sz="8" w:space="0" w:color="auto"/>
              <w:left w:val="single" w:sz="8" w:space="0" w:color="auto"/>
              <w:bottom w:val="single" w:sz="8" w:space="0" w:color="auto"/>
              <w:right w:val="single" w:sz="8" w:space="0" w:color="auto"/>
            </w:tcBorders>
            <w:tcMar>
              <w:left w:w="108" w:type="dxa"/>
              <w:right w:w="108" w:type="dxa"/>
            </w:tcMar>
          </w:tcPr>
          <w:p w14:paraId="591B900D" w14:textId="61872263" w:rsidR="0D81AC7E" w:rsidRDefault="0D81AC7E" w:rsidP="0D81AC7E">
            <w:pPr>
              <w:spacing w:line="257" w:lineRule="auto"/>
              <w:jc w:val="both"/>
            </w:pPr>
            <w:r w:rsidRPr="0D81AC7E">
              <w:rPr>
                <w:rFonts w:eastAsia="Times New Roman" w:cs="Times New Roman"/>
                <w:szCs w:val="28"/>
                <w:lang w:val="vi"/>
              </w:rPr>
              <w:t>Hậu điều kiện</w:t>
            </w:r>
          </w:p>
        </w:tc>
        <w:tc>
          <w:tcPr>
            <w:tcW w:w="6693"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593AD5A9" w14:textId="2554E5F1" w:rsidR="0D81AC7E" w:rsidRDefault="0D81AC7E" w:rsidP="009A6FBF">
            <w:pPr>
              <w:pStyle w:val="ListParagraph"/>
              <w:numPr>
                <w:ilvl w:val="0"/>
                <w:numId w:val="31"/>
              </w:numPr>
              <w:spacing w:after="0" w:line="257" w:lineRule="auto"/>
              <w:ind w:left="348" w:hanging="348"/>
              <w:jc w:val="both"/>
              <w:rPr>
                <w:rFonts w:eastAsia="Times New Roman" w:cs="Times New Roman"/>
                <w:szCs w:val="28"/>
                <w:lang w:val="vi"/>
              </w:rPr>
            </w:pPr>
            <w:r w:rsidRPr="0D81AC7E">
              <w:rPr>
                <w:rFonts w:eastAsia="Times New Roman" w:cs="Times New Roman"/>
                <w:szCs w:val="28"/>
                <w:lang w:val="vi"/>
              </w:rPr>
              <w:t>Người dùng đăng nhập bằng mật khẩu mới.</w:t>
            </w:r>
          </w:p>
        </w:tc>
      </w:tr>
    </w:tbl>
    <w:p w14:paraId="238D8F78" w14:textId="6629B537" w:rsidR="538428B2" w:rsidRDefault="12BF01F1" w:rsidP="0D81AC7E">
      <w:pPr>
        <w:spacing w:line="276" w:lineRule="auto"/>
      </w:pPr>
      <w:r w:rsidRPr="0D81AC7E">
        <w:rPr>
          <w:rFonts w:eastAsia="Times New Roman" w:cs="Times New Roman"/>
          <w:szCs w:val="28"/>
          <w:lang w:val="vi-VN"/>
        </w:rPr>
        <w:t xml:space="preserve"> </w:t>
      </w:r>
    </w:p>
    <w:p w14:paraId="666687DE" w14:textId="4B5059EA" w:rsidR="538428B2" w:rsidRDefault="12BF01F1" w:rsidP="0D81AC7E">
      <w:pPr>
        <w:pStyle w:val="Heading3"/>
        <w:spacing w:after="0" w:line="276" w:lineRule="auto"/>
        <w:rPr>
          <w:rFonts w:eastAsia="Times New Roman" w:cs="Times New Roman"/>
          <w:szCs w:val="28"/>
          <w:lang w:val="vi-VN"/>
        </w:rPr>
      </w:pPr>
      <w:r w:rsidRPr="0D81AC7E">
        <w:rPr>
          <w:rFonts w:eastAsia="Times New Roman" w:cs="Times New Roman"/>
          <w:szCs w:val="28"/>
          <w:lang w:val="vi-VN"/>
        </w:rPr>
        <w:t>UC0012-Xóa tài khoản</w:t>
      </w:r>
    </w:p>
    <w:tbl>
      <w:tblPr>
        <w:tblW w:w="0" w:type="auto"/>
        <w:tblLayout w:type="fixed"/>
        <w:tblLook w:val="04A0" w:firstRow="1" w:lastRow="0" w:firstColumn="1" w:lastColumn="0" w:noHBand="0" w:noVBand="1"/>
      </w:tblPr>
      <w:tblGrid>
        <w:gridCol w:w="2595"/>
        <w:gridCol w:w="2240"/>
        <w:gridCol w:w="2077"/>
        <w:gridCol w:w="2376"/>
      </w:tblGrid>
      <w:tr w:rsidR="0D81AC7E" w14:paraId="40197ED5" w14:textId="77777777" w:rsidTr="0D81AC7E">
        <w:trPr>
          <w:trHeight w:val="300"/>
        </w:trPr>
        <w:tc>
          <w:tcPr>
            <w:tcW w:w="2595" w:type="dxa"/>
            <w:tcBorders>
              <w:top w:val="single" w:sz="8" w:space="0" w:color="auto"/>
              <w:left w:val="single" w:sz="8" w:space="0" w:color="auto"/>
              <w:bottom w:val="single" w:sz="8" w:space="0" w:color="auto"/>
              <w:right w:val="single" w:sz="8" w:space="0" w:color="auto"/>
            </w:tcBorders>
            <w:tcMar>
              <w:left w:w="108" w:type="dxa"/>
              <w:right w:w="108" w:type="dxa"/>
            </w:tcMar>
          </w:tcPr>
          <w:p w14:paraId="4A39535A" w14:textId="4FF52BB8" w:rsidR="0D81AC7E" w:rsidRDefault="0D81AC7E" w:rsidP="0D81AC7E">
            <w:pPr>
              <w:spacing w:line="257" w:lineRule="auto"/>
              <w:jc w:val="both"/>
            </w:pPr>
            <w:r w:rsidRPr="0D81AC7E">
              <w:rPr>
                <w:rFonts w:eastAsia="Times New Roman" w:cs="Times New Roman"/>
                <w:szCs w:val="28"/>
                <w:lang w:val="vi"/>
              </w:rPr>
              <w:t>Mã use case</w:t>
            </w:r>
          </w:p>
        </w:tc>
        <w:tc>
          <w:tcPr>
            <w:tcW w:w="2240" w:type="dxa"/>
            <w:tcBorders>
              <w:top w:val="single" w:sz="8" w:space="0" w:color="auto"/>
              <w:left w:val="single" w:sz="8" w:space="0" w:color="auto"/>
              <w:bottom w:val="single" w:sz="8" w:space="0" w:color="auto"/>
              <w:right w:val="single" w:sz="8" w:space="0" w:color="auto"/>
            </w:tcBorders>
            <w:tcMar>
              <w:left w:w="108" w:type="dxa"/>
              <w:right w:w="108" w:type="dxa"/>
            </w:tcMar>
          </w:tcPr>
          <w:p w14:paraId="57BBAF7C" w14:textId="6A2DA279" w:rsidR="0D81AC7E" w:rsidRDefault="0D81AC7E" w:rsidP="0D81AC7E">
            <w:pPr>
              <w:spacing w:line="257" w:lineRule="auto"/>
              <w:jc w:val="both"/>
            </w:pPr>
            <w:r w:rsidRPr="0D81AC7E">
              <w:rPr>
                <w:rFonts w:eastAsia="Times New Roman" w:cs="Times New Roman"/>
                <w:szCs w:val="28"/>
                <w:lang w:val="vi"/>
              </w:rPr>
              <w:t>UC0</w:t>
            </w:r>
            <w:r w:rsidRPr="0D81AC7E">
              <w:rPr>
                <w:rFonts w:eastAsia="Times New Roman" w:cs="Times New Roman"/>
                <w:szCs w:val="28"/>
              </w:rPr>
              <w:t>012</w:t>
            </w:r>
          </w:p>
        </w:tc>
        <w:tc>
          <w:tcPr>
            <w:tcW w:w="2077" w:type="dxa"/>
            <w:tcBorders>
              <w:top w:val="single" w:sz="8" w:space="0" w:color="auto"/>
              <w:left w:val="single" w:sz="8" w:space="0" w:color="auto"/>
              <w:bottom w:val="single" w:sz="8" w:space="0" w:color="auto"/>
              <w:right w:val="single" w:sz="8" w:space="0" w:color="auto"/>
            </w:tcBorders>
            <w:tcMar>
              <w:left w:w="108" w:type="dxa"/>
              <w:right w:w="108" w:type="dxa"/>
            </w:tcMar>
          </w:tcPr>
          <w:p w14:paraId="4BA68E4E" w14:textId="34421B13" w:rsidR="0D81AC7E" w:rsidRDefault="0D81AC7E" w:rsidP="0D81AC7E">
            <w:pPr>
              <w:spacing w:line="257" w:lineRule="auto"/>
              <w:jc w:val="both"/>
            </w:pPr>
            <w:r w:rsidRPr="0D81AC7E">
              <w:rPr>
                <w:rFonts w:eastAsia="Times New Roman" w:cs="Times New Roman"/>
                <w:szCs w:val="28"/>
                <w:lang w:val="vi"/>
              </w:rPr>
              <w:t>Tên use case</w:t>
            </w:r>
          </w:p>
        </w:tc>
        <w:tc>
          <w:tcPr>
            <w:tcW w:w="2376" w:type="dxa"/>
            <w:tcBorders>
              <w:top w:val="single" w:sz="8" w:space="0" w:color="auto"/>
              <w:left w:val="single" w:sz="8" w:space="0" w:color="auto"/>
              <w:bottom w:val="single" w:sz="8" w:space="0" w:color="auto"/>
              <w:right w:val="single" w:sz="8" w:space="0" w:color="auto"/>
            </w:tcBorders>
            <w:tcMar>
              <w:left w:w="108" w:type="dxa"/>
              <w:right w:w="108" w:type="dxa"/>
            </w:tcMar>
          </w:tcPr>
          <w:p w14:paraId="291A9F43" w14:textId="3B94EA64" w:rsidR="0D81AC7E" w:rsidRDefault="0D81AC7E" w:rsidP="0D81AC7E">
            <w:pPr>
              <w:spacing w:line="257" w:lineRule="auto"/>
              <w:jc w:val="both"/>
            </w:pPr>
            <w:r w:rsidRPr="0D81AC7E">
              <w:rPr>
                <w:rFonts w:eastAsia="Times New Roman" w:cs="Times New Roman"/>
                <w:szCs w:val="28"/>
              </w:rPr>
              <w:t>Xóa tài khoản cho người dùng</w:t>
            </w:r>
          </w:p>
        </w:tc>
      </w:tr>
      <w:tr w:rsidR="0D81AC7E" w14:paraId="0BA5A202" w14:textId="77777777" w:rsidTr="0D81AC7E">
        <w:trPr>
          <w:trHeight w:val="300"/>
        </w:trPr>
        <w:tc>
          <w:tcPr>
            <w:tcW w:w="2595" w:type="dxa"/>
            <w:tcBorders>
              <w:top w:val="single" w:sz="8" w:space="0" w:color="auto"/>
              <w:left w:val="single" w:sz="8" w:space="0" w:color="auto"/>
              <w:bottom w:val="single" w:sz="8" w:space="0" w:color="auto"/>
              <w:right w:val="single" w:sz="8" w:space="0" w:color="auto"/>
            </w:tcBorders>
            <w:tcMar>
              <w:left w:w="108" w:type="dxa"/>
              <w:right w:w="108" w:type="dxa"/>
            </w:tcMar>
          </w:tcPr>
          <w:p w14:paraId="4A55EAFF" w14:textId="49E21168" w:rsidR="0D81AC7E" w:rsidRDefault="0D81AC7E" w:rsidP="0D81AC7E">
            <w:pPr>
              <w:spacing w:line="257" w:lineRule="auto"/>
              <w:jc w:val="both"/>
            </w:pPr>
            <w:r w:rsidRPr="0D81AC7E">
              <w:rPr>
                <w:rFonts w:eastAsia="Times New Roman" w:cs="Times New Roman"/>
                <w:szCs w:val="28"/>
                <w:lang w:val="vi"/>
              </w:rPr>
              <w:t>Tác nhân</w:t>
            </w:r>
          </w:p>
        </w:tc>
        <w:tc>
          <w:tcPr>
            <w:tcW w:w="6693"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1D990323" w14:textId="725FD9E8" w:rsidR="0D81AC7E" w:rsidRDefault="0D81AC7E" w:rsidP="0D81AC7E">
            <w:pPr>
              <w:spacing w:line="276" w:lineRule="auto"/>
            </w:pPr>
            <w:r w:rsidRPr="0D81AC7E">
              <w:rPr>
                <w:rFonts w:eastAsia="Times New Roman" w:cs="Times New Roman"/>
                <w:szCs w:val="28"/>
              </w:rPr>
              <w:t>Quản trị viên</w:t>
            </w:r>
          </w:p>
        </w:tc>
      </w:tr>
      <w:tr w:rsidR="0D81AC7E" w14:paraId="12CD20B3" w14:textId="77777777" w:rsidTr="0D81AC7E">
        <w:trPr>
          <w:trHeight w:val="300"/>
        </w:trPr>
        <w:tc>
          <w:tcPr>
            <w:tcW w:w="2595" w:type="dxa"/>
            <w:tcBorders>
              <w:top w:val="single" w:sz="8" w:space="0" w:color="auto"/>
              <w:left w:val="single" w:sz="8" w:space="0" w:color="auto"/>
              <w:bottom w:val="single" w:sz="8" w:space="0" w:color="auto"/>
              <w:right w:val="single" w:sz="8" w:space="0" w:color="auto"/>
            </w:tcBorders>
            <w:tcMar>
              <w:left w:w="108" w:type="dxa"/>
              <w:right w:w="108" w:type="dxa"/>
            </w:tcMar>
          </w:tcPr>
          <w:p w14:paraId="0BB4E174" w14:textId="6687CF5A" w:rsidR="0D81AC7E" w:rsidRDefault="0D81AC7E" w:rsidP="0D81AC7E">
            <w:pPr>
              <w:spacing w:line="257" w:lineRule="auto"/>
              <w:jc w:val="both"/>
            </w:pPr>
            <w:r w:rsidRPr="0D81AC7E">
              <w:rPr>
                <w:rFonts w:eastAsia="Times New Roman" w:cs="Times New Roman"/>
                <w:szCs w:val="28"/>
              </w:rPr>
              <w:lastRenderedPageBreak/>
              <w:t>Mục đích sử dụng</w:t>
            </w:r>
          </w:p>
        </w:tc>
        <w:tc>
          <w:tcPr>
            <w:tcW w:w="6693"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4DDB2106" w14:textId="6B42BDED" w:rsidR="0D81AC7E" w:rsidRDefault="0D81AC7E" w:rsidP="0D81AC7E">
            <w:pPr>
              <w:spacing w:line="257" w:lineRule="auto"/>
              <w:jc w:val="both"/>
            </w:pPr>
            <w:r w:rsidRPr="0D81AC7E">
              <w:rPr>
                <w:rFonts w:eastAsia="Times New Roman" w:cs="Times New Roman"/>
                <w:szCs w:val="28"/>
              </w:rPr>
              <w:t>Xoá tài khoản người dùng theo yêu cầu của quản trị viên</w:t>
            </w:r>
          </w:p>
        </w:tc>
      </w:tr>
      <w:tr w:rsidR="0D81AC7E" w14:paraId="73EA13D5" w14:textId="77777777" w:rsidTr="0D81AC7E">
        <w:trPr>
          <w:trHeight w:val="300"/>
        </w:trPr>
        <w:tc>
          <w:tcPr>
            <w:tcW w:w="2595" w:type="dxa"/>
            <w:tcBorders>
              <w:top w:val="single" w:sz="8" w:space="0" w:color="auto"/>
              <w:left w:val="single" w:sz="8" w:space="0" w:color="auto"/>
              <w:bottom w:val="single" w:sz="8" w:space="0" w:color="auto"/>
              <w:right w:val="single" w:sz="8" w:space="0" w:color="auto"/>
            </w:tcBorders>
            <w:tcMar>
              <w:left w:w="108" w:type="dxa"/>
              <w:right w:w="108" w:type="dxa"/>
            </w:tcMar>
          </w:tcPr>
          <w:p w14:paraId="5ACFA901" w14:textId="63A346A4" w:rsidR="0D81AC7E" w:rsidRDefault="0D81AC7E" w:rsidP="0D81AC7E">
            <w:pPr>
              <w:spacing w:line="257" w:lineRule="auto"/>
              <w:jc w:val="both"/>
            </w:pPr>
            <w:r w:rsidRPr="0D81AC7E">
              <w:rPr>
                <w:rFonts w:eastAsia="Times New Roman" w:cs="Times New Roman"/>
                <w:szCs w:val="28"/>
              </w:rPr>
              <w:t>Sự kiện kích hoạt</w:t>
            </w:r>
          </w:p>
        </w:tc>
        <w:tc>
          <w:tcPr>
            <w:tcW w:w="6693"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489FF11C" w14:textId="69517D6F" w:rsidR="0D81AC7E" w:rsidRDefault="0D81AC7E" w:rsidP="0D81AC7E">
            <w:pPr>
              <w:spacing w:line="257" w:lineRule="auto"/>
              <w:jc w:val="both"/>
            </w:pPr>
            <w:r w:rsidRPr="0D81AC7E">
              <w:rPr>
                <w:rFonts w:eastAsia="Times New Roman" w:cs="Times New Roman"/>
                <w:szCs w:val="28"/>
              </w:rPr>
              <w:t>Người quản trị viên thực hiện xoá tài khoản</w:t>
            </w:r>
          </w:p>
        </w:tc>
      </w:tr>
      <w:tr w:rsidR="0D81AC7E" w14:paraId="0D547FD9" w14:textId="77777777" w:rsidTr="0D81AC7E">
        <w:trPr>
          <w:trHeight w:val="300"/>
        </w:trPr>
        <w:tc>
          <w:tcPr>
            <w:tcW w:w="2595" w:type="dxa"/>
            <w:tcBorders>
              <w:top w:val="single" w:sz="8" w:space="0" w:color="auto"/>
              <w:left w:val="single" w:sz="8" w:space="0" w:color="auto"/>
              <w:bottom w:val="single" w:sz="8" w:space="0" w:color="auto"/>
              <w:right w:val="single" w:sz="8" w:space="0" w:color="auto"/>
            </w:tcBorders>
            <w:tcMar>
              <w:left w:w="108" w:type="dxa"/>
              <w:right w:w="108" w:type="dxa"/>
            </w:tcMar>
          </w:tcPr>
          <w:p w14:paraId="5CD9A1BC" w14:textId="6B3553D7" w:rsidR="0D81AC7E" w:rsidRDefault="0D81AC7E" w:rsidP="0D81AC7E">
            <w:pPr>
              <w:spacing w:line="257" w:lineRule="auto"/>
              <w:jc w:val="both"/>
            </w:pPr>
            <w:r w:rsidRPr="0D81AC7E">
              <w:rPr>
                <w:rFonts w:eastAsia="Times New Roman" w:cs="Times New Roman"/>
                <w:szCs w:val="28"/>
              </w:rPr>
              <w:t>Điều kiện tiên quyết</w:t>
            </w:r>
          </w:p>
        </w:tc>
        <w:tc>
          <w:tcPr>
            <w:tcW w:w="6693"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7702D1F3" w14:textId="72E2BD37" w:rsidR="0D81AC7E" w:rsidRDefault="0D81AC7E" w:rsidP="009A6FBF">
            <w:pPr>
              <w:pStyle w:val="ListParagraph"/>
              <w:numPr>
                <w:ilvl w:val="0"/>
                <w:numId w:val="33"/>
              </w:numPr>
              <w:spacing w:after="0" w:line="257" w:lineRule="auto"/>
              <w:jc w:val="both"/>
              <w:rPr>
                <w:rFonts w:eastAsia="Times New Roman" w:cs="Times New Roman"/>
                <w:szCs w:val="28"/>
                <w:lang w:val="vi"/>
              </w:rPr>
            </w:pPr>
            <w:r w:rsidRPr="0D81AC7E">
              <w:rPr>
                <w:rFonts w:eastAsia="Times New Roman" w:cs="Times New Roman"/>
                <w:szCs w:val="28"/>
                <w:lang w:val="vi"/>
              </w:rPr>
              <w:t>Người quản trị viên đã đăng nhập vào hệ thống với quyền thích hợp</w:t>
            </w:r>
          </w:p>
        </w:tc>
      </w:tr>
      <w:tr w:rsidR="0D81AC7E" w:rsidRPr="00560456" w14:paraId="6B49692C" w14:textId="77777777" w:rsidTr="0D81AC7E">
        <w:trPr>
          <w:trHeight w:val="300"/>
        </w:trPr>
        <w:tc>
          <w:tcPr>
            <w:tcW w:w="2595" w:type="dxa"/>
            <w:tcBorders>
              <w:top w:val="single" w:sz="8" w:space="0" w:color="auto"/>
              <w:left w:val="single" w:sz="8" w:space="0" w:color="auto"/>
              <w:bottom w:val="single" w:sz="8" w:space="0" w:color="auto"/>
              <w:right w:val="single" w:sz="8" w:space="0" w:color="auto"/>
            </w:tcBorders>
            <w:tcMar>
              <w:left w:w="108" w:type="dxa"/>
              <w:right w:w="108" w:type="dxa"/>
            </w:tcMar>
          </w:tcPr>
          <w:p w14:paraId="303FBF16" w14:textId="4071114C" w:rsidR="0D81AC7E" w:rsidRDefault="0D81AC7E" w:rsidP="0D81AC7E">
            <w:pPr>
              <w:spacing w:line="257" w:lineRule="auto"/>
              <w:jc w:val="both"/>
            </w:pPr>
            <w:r w:rsidRPr="0D81AC7E">
              <w:rPr>
                <w:rFonts w:eastAsia="Times New Roman" w:cs="Times New Roman"/>
                <w:szCs w:val="28"/>
                <w:lang w:val="vi"/>
              </w:rPr>
              <w:t>Luồng sự kiện chính</w:t>
            </w:r>
            <w:r>
              <w:br/>
            </w:r>
            <w:r w:rsidRPr="0D81AC7E">
              <w:rPr>
                <w:rFonts w:eastAsia="Times New Roman" w:cs="Times New Roman"/>
                <w:szCs w:val="28"/>
                <w:lang w:val="vi"/>
              </w:rPr>
              <w:t xml:space="preserve"> (Thành công)</w:t>
            </w:r>
          </w:p>
        </w:tc>
        <w:tc>
          <w:tcPr>
            <w:tcW w:w="6693"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5125AE03" w14:textId="1B75978B" w:rsidR="0D81AC7E" w:rsidRDefault="0D81AC7E" w:rsidP="009A6FBF">
            <w:pPr>
              <w:pStyle w:val="ListParagraph"/>
              <w:numPr>
                <w:ilvl w:val="0"/>
                <w:numId w:val="30"/>
              </w:numPr>
              <w:spacing w:after="0" w:line="257" w:lineRule="auto"/>
              <w:jc w:val="both"/>
              <w:rPr>
                <w:rFonts w:eastAsia="Times New Roman" w:cs="Times New Roman"/>
                <w:szCs w:val="28"/>
                <w:lang w:val="vi"/>
              </w:rPr>
            </w:pPr>
            <w:r w:rsidRPr="0D81AC7E">
              <w:rPr>
                <w:rFonts w:eastAsia="Times New Roman" w:cs="Times New Roman"/>
                <w:szCs w:val="28"/>
                <w:lang w:val="vi"/>
              </w:rPr>
              <w:t>Người quản trị viên tìm kiếm tài khoản người dùng cần xóa.</w:t>
            </w:r>
          </w:p>
          <w:p w14:paraId="44FC4FB7" w14:textId="0D4A9B07" w:rsidR="0D81AC7E" w:rsidRDefault="0D81AC7E" w:rsidP="009A6FBF">
            <w:pPr>
              <w:pStyle w:val="ListParagraph"/>
              <w:numPr>
                <w:ilvl w:val="0"/>
                <w:numId w:val="30"/>
              </w:numPr>
              <w:spacing w:after="0" w:line="257" w:lineRule="auto"/>
              <w:jc w:val="both"/>
              <w:rPr>
                <w:rFonts w:eastAsia="Times New Roman" w:cs="Times New Roman"/>
                <w:szCs w:val="28"/>
                <w:lang w:val="vi"/>
              </w:rPr>
            </w:pPr>
            <w:r w:rsidRPr="0D81AC7E">
              <w:rPr>
                <w:rFonts w:eastAsia="Times New Roman" w:cs="Times New Roman"/>
                <w:szCs w:val="28"/>
                <w:lang w:val="vi"/>
              </w:rPr>
              <w:t>Người quản trị viên chọn chức năng xóa tài khoản.</w:t>
            </w:r>
          </w:p>
          <w:p w14:paraId="01ADB9B2" w14:textId="4E552A48" w:rsidR="0D81AC7E" w:rsidRDefault="0D81AC7E" w:rsidP="009A6FBF">
            <w:pPr>
              <w:pStyle w:val="ListParagraph"/>
              <w:numPr>
                <w:ilvl w:val="0"/>
                <w:numId w:val="30"/>
              </w:numPr>
              <w:spacing w:after="0" w:line="257" w:lineRule="auto"/>
              <w:jc w:val="both"/>
              <w:rPr>
                <w:rFonts w:eastAsia="Times New Roman" w:cs="Times New Roman"/>
                <w:szCs w:val="28"/>
                <w:lang w:val="vi"/>
              </w:rPr>
            </w:pPr>
            <w:r w:rsidRPr="0D81AC7E">
              <w:rPr>
                <w:rFonts w:eastAsia="Times New Roman" w:cs="Times New Roman"/>
                <w:szCs w:val="28"/>
                <w:lang w:val="vi"/>
              </w:rPr>
              <w:t>Hệ thống yêu cầu xác nhận xóa (có thể yêu cầu mật khẩu quản trị viên hoặc lý do xóa).</w:t>
            </w:r>
          </w:p>
          <w:p w14:paraId="61C7B24F" w14:textId="06E356F7" w:rsidR="0D81AC7E" w:rsidRDefault="0D81AC7E" w:rsidP="009A6FBF">
            <w:pPr>
              <w:pStyle w:val="ListParagraph"/>
              <w:numPr>
                <w:ilvl w:val="0"/>
                <w:numId w:val="30"/>
              </w:numPr>
              <w:spacing w:after="0" w:line="257" w:lineRule="auto"/>
              <w:jc w:val="both"/>
              <w:rPr>
                <w:rFonts w:eastAsia="Times New Roman" w:cs="Times New Roman"/>
                <w:szCs w:val="28"/>
                <w:lang w:val="vi"/>
              </w:rPr>
            </w:pPr>
            <w:r w:rsidRPr="0D81AC7E">
              <w:rPr>
                <w:rFonts w:eastAsia="Times New Roman" w:cs="Times New Roman"/>
                <w:szCs w:val="28"/>
                <w:lang w:val="vi"/>
              </w:rPr>
              <w:t>Người quản trị viên xác nhận xóa.</w:t>
            </w:r>
          </w:p>
          <w:p w14:paraId="747786D8" w14:textId="4522A207" w:rsidR="0D81AC7E" w:rsidRDefault="0D81AC7E" w:rsidP="009A6FBF">
            <w:pPr>
              <w:pStyle w:val="ListParagraph"/>
              <w:numPr>
                <w:ilvl w:val="0"/>
                <w:numId w:val="30"/>
              </w:numPr>
              <w:spacing w:after="0" w:line="257" w:lineRule="auto"/>
              <w:jc w:val="both"/>
              <w:rPr>
                <w:rFonts w:eastAsia="Times New Roman" w:cs="Times New Roman"/>
                <w:szCs w:val="28"/>
                <w:lang w:val="vi"/>
              </w:rPr>
            </w:pPr>
            <w:r w:rsidRPr="0D81AC7E">
              <w:rPr>
                <w:rFonts w:eastAsia="Times New Roman" w:cs="Times New Roman"/>
                <w:szCs w:val="28"/>
                <w:lang w:val="vi"/>
              </w:rPr>
              <w:t>Hệ thống xóa tài khoản người dùng và các dữ liệu liên quan (tùy theo chính sách).</w:t>
            </w:r>
          </w:p>
          <w:p w14:paraId="2A76A4C4" w14:textId="54D05B06" w:rsidR="0D81AC7E" w:rsidRDefault="0D81AC7E" w:rsidP="009A6FBF">
            <w:pPr>
              <w:pStyle w:val="ListParagraph"/>
              <w:numPr>
                <w:ilvl w:val="0"/>
                <w:numId w:val="30"/>
              </w:numPr>
              <w:spacing w:after="0"/>
              <w:rPr>
                <w:rFonts w:eastAsia="Times New Roman" w:cs="Times New Roman"/>
                <w:szCs w:val="28"/>
                <w:lang w:val="vi"/>
              </w:rPr>
            </w:pPr>
            <w:r w:rsidRPr="0D81AC7E">
              <w:rPr>
                <w:rFonts w:eastAsia="Times New Roman" w:cs="Times New Roman"/>
                <w:szCs w:val="28"/>
                <w:lang w:val="vi"/>
              </w:rPr>
              <w:t>Hệ thống hiển thị thông báo xóa thành công.</w:t>
            </w:r>
          </w:p>
        </w:tc>
      </w:tr>
      <w:tr w:rsidR="0D81AC7E" w14:paraId="4B06775A" w14:textId="77777777" w:rsidTr="0D81AC7E">
        <w:trPr>
          <w:trHeight w:val="300"/>
        </w:trPr>
        <w:tc>
          <w:tcPr>
            <w:tcW w:w="2595" w:type="dxa"/>
            <w:tcBorders>
              <w:top w:val="single" w:sz="8" w:space="0" w:color="auto"/>
              <w:left w:val="single" w:sz="8" w:space="0" w:color="auto"/>
              <w:bottom w:val="single" w:sz="8" w:space="0" w:color="auto"/>
              <w:right w:val="single" w:sz="8" w:space="0" w:color="auto"/>
            </w:tcBorders>
            <w:tcMar>
              <w:left w:w="108" w:type="dxa"/>
              <w:right w:w="108" w:type="dxa"/>
            </w:tcMar>
          </w:tcPr>
          <w:p w14:paraId="2BBCE35D" w14:textId="3FA7A1DE" w:rsidR="0D81AC7E" w:rsidRDefault="0D81AC7E" w:rsidP="0D81AC7E">
            <w:pPr>
              <w:spacing w:line="257" w:lineRule="auto"/>
              <w:jc w:val="both"/>
            </w:pPr>
            <w:r w:rsidRPr="0D81AC7E">
              <w:rPr>
                <w:rFonts w:eastAsia="Times New Roman" w:cs="Times New Roman"/>
                <w:szCs w:val="28"/>
                <w:lang w:val="vi"/>
              </w:rPr>
              <w:t>Luồng sự kiện thay thế</w:t>
            </w:r>
          </w:p>
        </w:tc>
        <w:tc>
          <w:tcPr>
            <w:tcW w:w="6693"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53F8E11A" w14:textId="71988A7C" w:rsidR="0D81AC7E" w:rsidRDefault="0D81AC7E" w:rsidP="0D81AC7E">
            <w:pPr>
              <w:spacing w:line="257" w:lineRule="auto"/>
              <w:jc w:val="both"/>
            </w:pPr>
            <w:r w:rsidRPr="0D81AC7E">
              <w:rPr>
                <w:rFonts w:eastAsia="Times New Roman" w:cs="Times New Roman"/>
                <w:szCs w:val="28"/>
                <w:lang w:val="vi"/>
              </w:rPr>
              <w:t>3a. Thông tin không hợp lệ: Hệ thống thông báo lỗi.</w:t>
            </w:r>
          </w:p>
          <w:p w14:paraId="6E6651CB" w14:textId="5DB7EB3B" w:rsidR="0D81AC7E" w:rsidRDefault="0D81AC7E" w:rsidP="0D81AC7E">
            <w:pPr>
              <w:spacing w:line="257" w:lineRule="auto"/>
              <w:jc w:val="both"/>
            </w:pPr>
            <w:r w:rsidRPr="0D81AC7E">
              <w:rPr>
                <w:rFonts w:eastAsia="Times New Roman" w:cs="Times New Roman"/>
                <w:szCs w:val="28"/>
                <w:lang w:val="vi"/>
              </w:rPr>
              <w:t>4a. Người quản trị viên huỷ thao tác xoá.</w:t>
            </w:r>
          </w:p>
        </w:tc>
      </w:tr>
      <w:tr w:rsidR="0D81AC7E" w14:paraId="07E95950" w14:textId="77777777" w:rsidTr="0D81AC7E">
        <w:trPr>
          <w:trHeight w:val="270"/>
        </w:trPr>
        <w:tc>
          <w:tcPr>
            <w:tcW w:w="2595" w:type="dxa"/>
            <w:tcBorders>
              <w:top w:val="single" w:sz="8" w:space="0" w:color="auto"/>
              <w:left w:val="single" w:sz="8" w:space="0" w:color="auto"/>
              <w:bottom w:val="single" w:sz="8" w:space="0" w:color="auto"/>
              <w:right w:val="single" w:sz="8" w:space="0" w:color="auto"/>
            </w:tcBorders>
            <w:tcMar>
              <w:left w:w="108" w:type="dxa"/>
              <w:right w:w="108" w:type="dxa"/>
            </w:tcMar>
          </w:tcPr>
          <w:p w14:paraId="1CDA13EF" w14:textId="066BEAFD" w:rsidR="0D81AC7E" w:rsidRDefault="0D81AC7E" w:rsidP="0D81AC7E">
            <w:pPr>
              <w:spacing w:line="257" w:lineRule="auto"/>
              <w:jc w:val="both"/>
            </w:pPr>
            <w:r w:rsidRPr="0D81AC7E">
              <w:rPr>
                <w:rFonts w:eastAsia="Times New Roman" w:cs="Times New Roman"/>
                <w:szCs w:val="28"/>
                <w:lang w:val="vi"/>
              </w:rPr>
              <w:t>Hậu điều kiện</w:t>
            </w:r>
          </w:p>
        </w:tc>
        <w:tc>
          <w:tcPr>
            <w:tcW w:w="6693"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2F139CDE" w14:textId="72F94FBC" w:rsidR="0D81AC7E" w:rsidRDefault="0D81AC7E" w:rsidP="009A6FBF">
            <w:pPr>
              <w:pStyle w:val="ListParagraph"/>
              <w:numPr>
                <w:ilvl w:val="0"/>
                <w:numId w:val="31"/>
              </w:numPr>
              <w:spacing w:after="0" w:line="257" w:lineRule="auto"/>
              <w:ind w:left="348" w:hanging="348"/>
              <w:jc w:val="both"/>
              <w:rPr>
                <w:rFonts w:eastAsia="Times New Roman" w:cs="Times New Roman"/>
                <w:szCs w:val="28"/>
                <w:lang w:val="vi"/>
              </w:rPr>
            </w:pPr>
            <w:r w:rsidRPr="0D81AC7E">
              <w:rPr>
                <w:rFonts w:eastAsia="Times New Roman" w:cs="Times New Roman"/>
                <w:szCs w:val="28"/>
                <w:lang w:val="vi"/>
              </w:rPr>
              <w:t>Tài khoản người dùng bị xóa khỏi hệ thống và không thể khôi phục được</w:t>
            </w:r>
          </w:p>
        </w:tc>
      </w:tr>
    </w:tbl>
    <w:p w14:paraId="4FBC804C" w14:textId="37FD74A4" w:rsidR="538428B2" w:rsidRDefault="12BF01F1" w:rsidP="0D81AC7E">
      <w:pPr>
        <w:spacing w:line="276" w:lineRule="auto"/>
      </w:pPr>
      <w:r w:rsidRPr="0D81AC7E">
        <w:rPr>
          <w:rFonts w:eastAsia="Times New Roman" w:cs="Times New Roman"/>
          <w:szCs w:val="28"/>
          <w:lang w:val="vi-VN"/>
        </w:rPr>
        <w:t xml:space="preserve"> </w:t>
      </w:r>
    </w:p>
    <w:p w14:paraId="5EF1DD5C" w14:textId="14B97FD0" w:rsidR="538428B2" w:rsidRDefault="12BF01F1" w:rsidP="0D81AC7E">
      <w:pPr>
        <w:pStyle w:val="Heading3"/>
        <w:spacing w:after="0" w:line="276" w:lineRule="auto"/>
        <w:rPr>
          <w:rFonts w:eastAsia="Times New Roman" w:cs="Times New Roman"/>
          <w:szCs w:val="28"/>
          <w:lang w:val="vi-VN"/>
        </w:rPr>
      </w:pPr>
      <w:r w:rsidRPr="0D81AC7E">
        <w:rPr>
          <w:rFonts w:eastAsia="Times New Roman" w:cs="Times New Roman"/>
          <w:szCs w:val="28"/>
          <w:lang w:val="vi-VN"/>
        </w:rPr>
        <w:t>UC0013-Đăng ký khóa học</w:t>
      </w:r>
    </w:p>
    <w:p w14:paraId="1F1037B9" w14:textId="3746E410" w:rsidR="538428B2" w:rsidRDefault="12BF01F1" w:rsidP="0D81AC7E">
      <w:pPr>
        <w:spacing w:line="276" w:lineRule="auto"/>
      </w:pPr>
      <w:r w:rsidRPr="0D81AC7E">
        <w:rPr>
          <w:rFonts w:eastAsia="Times New Roman" w:cs="Times New Roman"/>
          <w:szCs w:val="28"/>
          <w:lang w:val="vi-VN"/>
        </w:rPr>
        <w:t xml:space="preserve"> </w:t>
      </w:r>
    </w:p>
    <w:p w14:paraId="57BE9921" w14:textId="39B406C2" w:rsidR="538428B2" w:rsidRDefault="12BF01F1" w:rsidP="0D81AC7E">
      <w:pPr>
        <w:spacing w:line="276" w:lineRule="auto"/>
      </w:pPr>
      <w:r w:rsidRPr="0D81AC7E">
        <w:rPr>
          <w:rFonts w:eastAsia="Times New Roman" w:cs="Times New Roman"/>
          <w:szCs w:val="28"/>
          <w:lang w:val="vi-VN"/>
        </w:rPr>
        <w:t xml:space="preserve"> </w:t>
      </w:r>
    </w:p>
    <w:tbl>
      <w:tblPr>
        <w:tblW w:w="0" w:type="auto"/>
        <w:tblLayout w:type="fixed"/>
        <w:tblLook w:val="04A0" w:firstRow="1" w:lastRow="0" w:firstColumn="1" w:lastColumn="0" w:noHBand="0" w:noVBand="1"/>
      </w:tblPr>
      <w:tblGrid>
        <w:gridCol w:w="2595"/>
        <w:gridCol w:w="2240"/>
        <w:gridCol w:w="2077"/>
        <w:gridCol w:w="2376"/>
      </w:tblGrid>
      <w:tr w:rsidR="0D81AC7E" w14:paraId="24345A84" w14:textId="77777777" w:rsidTr="0D81AC7E">
        <w:trPr>
          <w:trHeight w:val="300"/>
        </w:trPr>
        <w:tc>
          <w:tcPr>
            <w:tcW w:w="2595" w:type="dxa"/>
            <w:tcBorders>
              <w:top w:val="single" w:sz="8" w:space="0" w:color="auto"/>
              <w:left w:val="single" w:sz="8" w:space="0" w:color="auto"/>
              <w:bottom w:val="single" w:sz="8" w:space="0" w:color="auto"/>
              <w:right w:val="single" w:sz="8" w:space="0" w:color="auto"/>
            </w:tcBorders>
            <w:tcMar>
              <w:left w:w="108" w:type="dxa"/>
              <w:right w:w="108" w:type="dxa"/>
            </w:tcMar>
          </w:tcPr>
          <w:p w14:paraId="2E5E853D" w14:textId="2DE0A78D" w:rsidR="0D81AC7E" w:rsidRDefault="0D81AC7E" w:rsidP="0D81AC7E">
            <w:pPr>
              <w:spacing w:line="257" w:lineRule="auto"/>
              <w:jc w:val="both"/>
            </w:pPr>
            <w:r w:rsidRPr="0D81AC7E">
              <w:rPr>
                <w:rFonts w:eastAsia="Times New Roman" w:cs="Times New Roman"/>
                <w:szCs w:val="28"/>
                <w:lang w:val="vi"/>
              </w:rPr>
              <w:t>Mã use case</w:t>
            </w:r>
          </w:p>
        </w:tc>
        <w:tc>
          <w:tcPr>
            <w:tcW w:w="2240" w:type="dxa"/>
            <w:tcBorders>
              <w:top w:val="single" w:sz="8" w:space="0" w:color="auto"/>
              <w:left w:val="single" w:sz="8" w:space="0" w:color="auto"/>
              <w:bottom w:val="single" w:sz="8" w:space="0" w:color="auto"/>
              <w:right w:val="single" w:sz="8" w:space="0" w:color="auto"/>
            </w:tcBorders>
            <w:tcMar>
              <w:left w:w="108" w:type="dxa"/>
              <w:right w:w="108" w:type="dxa"/>
            </w:tcMar>
          </w:tcPr>
          <w:p w14:paraId="06252595" w14:textId="7904F2AB" w:rsidR="0D81AC7E" w:rsidRDefault="0D81AC7E" w:rsidP="0D81AC7E">
            <w:pPr>
              <w:spacing w:line="257" w:lineRule="auto"/>
              <w:jc w:val="both"/>
            </w:pPr>
            <w:r w:rsidRPr="0D81AC7E">
              <w:rPr>
                <w:rFonts w:eastAsia="Times New Roman" w:cs="Times New Roman"/>
                <w:szCs w:val="28"/>
                <w:lang w:val="vi"/>
              </w:rPr>
              <w:t>UC0</w:t>
            </w:r>
            <w:r w:rsidRPr="0D81AC7E">
              <w:rPr>
                <w:rFonts w:eastAsia="Times New Roman" w:cs="Times New Roman"/>
                <w:szCs w:val="28"/>
              </w:rPr>
              <w:t>013</w:t>
            </w:r>
          </w:p>
        </w:tc>
        <w:tc>
          <w:tcPr>
            <w:tcW w:w="2077" w:type="dxa"/>
            <w:tcBorders>
              <w:top w:val="single" w:sz="8" w:space="0" w:color="auto"/>
              <w:left w:val="single" w:sz="8" w:space="0" w:color="auto"/>
              <w:bottom w:val="single" w:sz="8" w:space="0" w:color="auto"/>
              <w:right w:val="single" w:sz="8" w:space="0" w:color="auto"/>
            </w:tcBorders>
            <w:tcMar>
              <w:left w:w="108" w:type="dxa"/>
              <w:right w:w="108" w:type="dxa"/>
            </w:tcMar>
          </w:tcPr>
          <w:p w14:paraId="3D6DA8D3" w14:textId="3A2119AE" w:rsidR="0D81AC7E" w:rsidRDefault="0D81AC7E" w:rsidP="0D81AC7E">
            <w:pPr>
              <w:spacing w:line="257" w:lineRule="auto"/>
              <w:jc w:val="both"/>
            </w:pPr>
            <w:r w:rsidRPr="0D81AC7E">
              <w:rPr>
                <w:rFonts w:eastAsia="Times New Roman" w:cs="Times New Roman"/>
                <w:szCs w:val="28"/>
                <w:lang w:val="vi"/>
              </w:rPr>
              <w:t>Tên use case</w:t>
            </w:r>
          </w:p>
        </w:tc>
        <w:tc>
          <w:tcPr>
            <w:tcW w:w="2376" w:type="dxa"/>
            <w:tcBorders>
              <w:top w:val="single" w:sz="8" w:space="0" w:color="auto"/>
              <w:left w:val="single" w:sz="8" w:space="0" w:color="auto"/>
              <w:bottom w:val="single" w:sz="8" w:space="0" w:color="auto"/>
              <w:right w:val="single" w:sz="8" w:space="0" w:color="auto"/>
            </w:tcBorders>
            <w:tcMar>
              <w:left w:w="108" w:type="dxa"/>
              <w:right w:w="108" w:type="dxa"/>
            </w:tcMar>
          </w:tcPr>
          <w:p w14:paraId="061F297B" w14:textId="5AAD87BA" w:rsidR="0D81AC7E" w:rsidRDefault="0D81AC7E" w:rsidP="0D81AC7E">
            <w:pPr>
              <w:spacing w:line="257" w:lineRule="auto"/>
              <w:jc w:val="both"/>
            </w:pPr>
            <w:r w:rsidRPr="0D81AC7E">
              <w:rPr>
                <w:rFonts w:eastAsia="Times New Roman" w:cs="Times New Roman"/>
                <w:szCs w:val="28"/>
              </w:rPr>
              <w:t>Đăng ký khóa học</w:t>
            </w:r>
          </w:p>
        </w:tc>
      </w:tr>
      <w:tr w:rsidR="0D81AC7E" w14:paraId="1C7EF404" w14:textId="77777777" w:rsidTr="0D81AC7E">
        <w:trPr>
          <w:trHeight w:val="300"/>
        </w:trPr>
        <w:tc>
          <w:tcPr>
            <w:tcW w:w="2595" w:type="dxa"/>
            <w:tcBorders>
              <w:top w:val="single" w:sz="8" w:space="0" w:color="auto"/>
              <w:left w:val="single" w:sz="8" w:space="0" w:color="auto"/>
              <w:bottom w:val="single" w:sz="8" w:space="0" w:color="auto"/>
              <w:right w:val="single" w:sz="8" w:space="0" w:color="auto"/>
            </w:tcBorders>
            <w:tcMar>
              <w:left w:w="108" w:type="dxa"/>
              <w:right w:w="108" w:type="dxa"/>
            </w:tcMar>
          </w:tcPr>
          <w:p w14:paraId="7BE4964F" w14:textId="4CB31324" w:rsidR="0D81AC7E" w:rsidRDefault="0D81AC7E" w:rsidP="0D81AC7E">
            <w:pPr>
              <w:spacing w:line="257" w:lineRule="auto"/>
              <w:jc w:val="both"/>
            </w:pPr>
            <w:r w:rsidRPr="0D81AC7E">
              <w:rPr>
                <w:rFonts w:eastAsia="Times New Roman" w:cs="Times New Roman"/>
                <w:szCs w:val="28"/>
                <w:lang w:val="vi"/>
              </w:rPr>
              <w:t>Tác nhân</w:t>
            </w:r>
          </w:p>
        </w:tc>
        <w:tc>
          <w:tcPr>
            <w:tcW w:w="6693"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4463A170" w14:textId="4FFFAEF3" w:rsidR="0D81AC7E" w:rsidRDefault="0D81AC7E" w:rsidP="0D81AC7E">
            <w:pPr>
              <w:spacing w:line="276" w:lineRule="auto"/>
            </w:pPr>
            <w:r w:rsidRPr="0D81AC7E">
              <w:rPr>
                <w:rFonts w:eastAsia="Times New Roman" w:cs="Times New Roman"/>
                <w:szCs w:val="28"/>
              </w:rPr>
              <w:t>Người dùng</w:t>
            </w:r>
          </w:p>
        </w:tc>
      </w:tr>
      <w:tr w:rsidR="0D81AC7E" w14:paraId="7FE2FD8F" w14:textId="77777777" w:rsidTr="0D81AC7E">
        <w:trPr>
          <w:trHeight w:val="300"/>
        </w:trPr>
        <w:tc>
          <w:tcPr>
            <w:tcW w:w="2595" w:type="dxa"/>
            <w:tcBorders>
              <w:top w:val="single" w:sz="8" w:space="0" w:color="auto"/>
              <w:left w:val="single" w:sz="8" w:space="0" w:color="auto"/>
              <w:bottom w:val="single" w:sz="8" w:space="0" w:color="auto"/>
              <w:right w:val="single" w:sz="8" w:space="0" w:color="auto"/>
            </w:tcBorders>
            <w:tcMar>
              <w:left w:w="108" w:type="dxa"/>
              <w:right w:w="108" w:type="dxa"/>
            </w:tcMar>
          </w:tcPr>
          <w:p w14:paraId="12C6810E" w14:textId="37B28AE4" w:rsidR="0D81AC7E" w:rsidRDefault="0D81AC7E" w:rsidP="0D81AC7E">
            <w:pPr>
              <w:spacing w:line="257" w:lineRule="auto"/>
              <w:jc w:val="both"/>
            </w:pPr>
            <w:r w:rsidRPr="0D81AC7E">
              <w:rPr>
                <w:rFonts w:eastAsia="Times New Roman" w:cs="Times New Roman"/>
                <w:szCs w:val="28"/>
              </w:rPr>
              <w:t>Mục đích sử dụng</w:t>
            </w:r>
          </w:p>
        </w:tc>
        <w:tc>
          <w:tcPr>
            <w:tcW w:w="6693"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799768BF" w14:textId="4422AC57" w:rsidR="0D81AC7E" w:rsidRDefault="0D81AC7E" w:rsidP="0D81AC7E">
            <w:pPr>
              <w:spacing w:line="257" w:lineRule="auto"/>
              <w:jc w:val="both"/>
            </w:pPr>
            <w:r w:rsidRPr="0D81AC7E">
              <w:rPr>
                <w:rFonts w:eastAsia="Times New Roman" w:cs="Times New Roman"/>
                <w:szCs w:val="28"/>
              </w:rPr>
              <w:t>Người dùng đăng ký khóa học</w:t>
            </w:r>
          </w:p>
        </w:tc>
      </w:tr>
      <w:tr w:rsidR="0D81AC7E" w14:paraId="6E3FF91B" w14:textId="77777777" w:rsidTr="0D81AC7E">
        <w:trPr>
          <w:trHeight w:val="300"/>
        </w:trPr>
        <w:tc>
          <w:tcPr>
            <w:tcW w:w="2595" w:type="dxa"/>
            <w:tcBorders>
              <w:top w:val="single" w:sz="8" w:space="0" w:color="auto"/>
              <w:left w:val="single" w:sz="8" w:space="0" w:color="auto"/>
              <w:bottom w:val="single" w:sz="8" w:space="0" w:color="auto"/>
              <w:right w:val="single" w:sz="8" w:space="0" w:color="auto"/>
            </w:tcBorders>
            <w:tcMar>
              <w:left w:w="108" w:type="dxa"/>
              <w:right w:w="108" w:type="dxa"/>
            </w:tcMar>
          </w:tcPr>
          <w:p w14:paraId="7B48C6EA" w14:textId="4F84A3C9" w:rsidR="0D81AC7E" w:rsidRDefault="0D81AC7E" w:rsidP="0D81AC7E">
            <w:pPr>
              <w:spacing w:line="257" w:lineRule="auto"/>
              <w:jc w:val="both"/>
            </w:pPr>
            <w:r w:rsidRPr="0D81AC7E">
              <w:rPr>
                <w:rFonts w:eastAsia="Times New Roman" w:cs="Times New Roman"/>
                <w:szCs w:val="28"/>
              </w:rPr>
              <w:t>Sự kiện kích hoạt</w:t>
            </w:r>
          </w:p>
        </w:tc>
        <w:tc>
          <w:tcPr>
            <w:tcW w:w="6693"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41ECE38F" w14:textId="409180BA" w:rsidR="0D81AC7E" w:rsidRDefault="0D81AC7E" w:rsidP="0D81AC7E">
            <w:pPr>
              <w:spacing w:line="257" w:lineRule="auto"/>
              <w:jc w:val="both"/>
            </w:pPr>
            <w:r w:rsidRPr="0D81AC7E">
              <w:rPr>
                <w:rFonts w:eastAsia="Times New Roman" w:cs="Times New Roman"/>
                <w:szCs w:val="28"/>
              </w:rPr>
              <w:t>Người dùng chọn đăng ký khóa học từ danh sách khóa học</w:t>
            </w:r>
          </w:p>
        </w:tc>
      </w:tr>
      <w:tr w:rsidR="0D81AC7E" w14:paraId="26F5C56F" w14:textId="77777777" w:rsidTr="0D81AC7E">
        <w:trPr>
          <w:trHeight w:val="300"/>
        </w:trPr>
        <w:tc>
          <w:tcPr>
            <w:tcW w:w="2595" w:type="dxa"/>
            <w:tcBorders>
              <w:top w:val="single" w:sz="8" w:space="0" w:color="auto"/>
              <w:left w:val="single" w:sz="8" w:space="0" w:color="auto"/>
              <w:bottom w:val="single" w:sz="8" w:space="0" w:color="auto"/>
              <w:right w:val="single" w:sz="8" w:space="0" w:color="auto"/>
            </w:tcBorders>
            <w:tcMar>
              <w:left w:w="108" w:type="dxa"/>
              <w:right w:w="108" w:type="dxa"/>
            </w:tcMar>
          </w:tcPr>
          <w:p w14:paraId="1A771594" w14:textId="4C958E37" w:rsidR="0D81AC7E" w:rsidRDefault="0D81AC7E" w:rsidP="0D81AC7E">
            <w:pPr>
              <w:spacing w:line="257" w:lineRule="auto"/>
              <w:jc w:val="both"/>
            </w:pPr>
            <w:r w:rsidRPr="0D81AC7E">
              <w:rPr>
                <w:rFonts w:eastAsia="Times New Roman" w:cs="Times New Roman"/>
                <w:szCs w:val="28"/>
              </w:rPr>
              <w:t>Điều kiện tiên quyết</w:t>
            </w:r>
          </w:p>
        </w:tc>
        <w:tc>
          <w:tcPr>
            <w:tcW w:w="6693"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0C8EFFF8" w14:textId="1C8E782E" w:rsidR="0D81AC7E" w:rsidRDefault="0D81AC7E" w:rsidP="009A6FBF">
            <w:pPr>
              <w:pStyle w:val="ListParagraph"/>
              <w:numPr>
                <w:ilvl w:val="0"/>
                <w:numId w:val="33"/>
              </w:numPr>
              <w:spacing w:after="0" w:line="257" w:lineRule="auto"/>
              <w:jc w:val="both"/>
              <w:rPr>
                <w:rFonts w:eastAsia="Times New Roman" w:cs="Times New Roman"/>
                <w:szCs w:val="28"/>
                <w:lang w:val="vi"/>
              </w:rPr>
            </w:pPr>
            <w:r w:rsidRPr="0D81AC7E">
              <w:rPr>
                <w:rFonts w:eastAsia="Times New Roman" w:cs="Times New Roman"/>
                <w:szCs w:val="28"/>
                <w:lang w:val="vi"/>
              </w:rPr>
              <w:t>Người dùng đã đăng nhập.</w:t>
            </w:r>
          </w:p>
        </w:tc>
      </w:tr>
      <w:tr w:rsidR="0D81AC7E" w14:paraId="02B1CE95" w14:textId="77777777" w:rsidTr="0D81AC7E">
        <w:trPr>
          <w:trHeight w:val="300"/>
        </w:trPr>
        <w:tc>
          <w:tcPr>
            <w:tcW w:w="2595" w:type="dxa"/>
            <w:tcBorders>
              <w:top w:val="single" w:sz="8" w:space="0" w:color="auto"/>
              <w:left w:val="single" w:sz="8" w:space="0" w:color="auto"/>
              <w:bottom w:val="single" w:sz="8" w:space="0" w:color="auto"/>
              <w:right w:val="single" w:sz="8" w:space="0" w:color="auto"/>
            </w:tcBorders>
            <w:tcMar>
              <w:left w:w="108" w:type="dxa"/>
              <w:right w:w="108" w:type="dxa"/>
            </w:tcMar>
          </w:tcPr>
          <w:p w14:paraId="1A9ABDAF" w14:textId="50B9B7F1" w:rsidR="0D81AC7E" w:rsidRDefault="0D81AC7E" w:rsidP="0D81AC7E">
            <w:pPr>
              <w:spacing w:line="257" w:lineRule="auto"/>
              <w:jc w:val="both"/>
            </w:pPr>
            <w:r w:rsidRPr="0D81AC7E">
              <w:rPr>
                <w:rFonts w:eastAsia="Times New Roman" w:cs="Times New Roman"/>
                <w:szCs w:val="28"/>
                <w:lang w:val="vi"/>
              </w:rPr>
              <w:t>Luồng sự kiện chính</w:t>
            </w:r>
            <w:r>
              <w:br/>
            </w:r>
            <w:r w:rsidRPr="0D81AC7E">
              <w:rPr>
                <w:rFonts w:eastAsia="Times New Roman" w:cs="Times New Roman"/>
                <w:szCs w:val="28"/>
                <w:lang w:val="vi"/>
              </w:rPr>
              <w:t xml:space="preserve"> (Thành công)</w:t>
            </w:r>
          </w:p>
        </w:tc>
        <w:tc>
          <w:tcPr>
            <w:tcW w:w="6693"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2713A567" w14:textId="2163205F" w:rsidR="0D81AC7E" w:rsidRDefault="0D81AC7E" w:rsidP="009A6FBF">
            <w:pPr>
              <w:pStyle w:val="ListParagraph"/>
              <w:numPr>
                <w:ilvl w:val="0"/>
                <w:numId w:val="29"/>
              </w:numPr>
              <w:spacing w:after="0" w:line="257" w:lineRule="auto"/>
              <w:jc w:val="both"/>
              <w:rPr>
                <w:rFonts w:eastAsia="Times New Roman" w:cs="Times New Roman"/>
                <w:szCs w:val="28"/>
              </w:rPr>
            </w:pPr>
            <w:r w:rsidRPr="0D81AC7E">
              <w:rPr>
                <w:rFonts w:eastAsia="Times New Roman" w:cs="Times New Roman"/>
                <w:szCs w:val="28"/>
              </w:rPr>
              <w:t>Người dùng chọn khóa học muốn đăng ký từ danh sách</w:t>
            </w:r>
          </w:p>
          <w:p w14:paraId="3585B82D" w14:textId="5DBC5818" w:rsidR="0D81AC7E" w:rsidRDefault="0D81AC7E" w:rsidP="009A6FBF">
            <w:pPr>
              <w:pStyle w:val="ListParagraph"/>
              <w:numPr>
                <w:ilvl w:val="0"/>
                <w:numId w:val="29"/>
              </w:numPr>
              <w:spacing w:after="0" w:line="257" w:lineRule="auto"/>
              <w:jc w:val="both"/>
              <w:rPr>
                <w:rFonts w:eastAsia="Times New Roman" w:cs="Times New Roman"/>
                <w:szCs w:val="28"/>
              </w:rPr>
            </w:pPr>
            <w:r w:rsidRPr="0D81AC7E">
              <w:rPr>
                <w:rFonts w:eastAsia="Times New Roman" w:cs="Times New Roman"/>
                <w:szCs w:val="28"/>
              </w:rPr>
              <w:t>Hệ thống hiển thị thông tin khóa học</w:t>
            </w:r>
          </w:p>
          <w:p w14:paraId="37FAAF72" w14:textId="26F77DAA" w:rsidR="0D81AC7E" w:rsidRDefault="0D81AC7E" w:rsidP="009A6FBF">
            <w:pPr>
              <w:pStyle w:val="ListParagraph"/>
              <w:numPr>
                <w:ilvl w:val="0"/>
                <w:numId w:val="29"/>
              </w:numPr>
              <w:spacing w:after="0" w:line="257" w:lineRule="auto"/>
              <w:jc w:val="both"/>
              <w:rPr>
                <w:rFonts w:eastAsia="Times New Roman" w:cs="Times New Roman"/>
                <w:szCs w:val="28"/>
              </w:rPr>
            </w:pPr>
            <w:r w:rsidRPr="0D81AC7E">
              <w:rPr>
                <w:rFonts w:eastAsia="Times New Roman" w:cs="Times New Roman"/>
                <w:szCs w:val="28"/>
              </w:rPr>
              <w:t>Người dùng ấn chọn đăng ký</w:t>
            </w:r>
          </w:p>
          <w:p w14:paraId="7A7773F4" w14:textId="001505A1" w:rsidR="0D81AC7E" w:rsidRDefault="0D81AC7E" w:rsidP="009A6FBF">
            <w:pPr>
              <w:pStyle w:val="ListParagraph"/>
              <w:numPr>
                <w:ilvl w:val="0"/>
                <w:numId w:val="29"/>
              </w:numPr>
              <w:spacing w:after="0" w:line="257" w:lineRule="auto"/>
              <w:jc w:val="both"/>
              <w:rPr>
                <w:rFonts w:eastAsia="Times New Roman" w:cs="Times New Roman"/>
                <w:szCs w:val="28"/>
              </w:rPr>
            </w:pPr>
            <w:r w:rsidRPr="0D81AC7E">
              <w:rPr>
                <w:rFonts w:eastAsia="Times New Roman" w:cs="Times New Roman"/>
                <w:szCs w:val="28"/>
              </w:rPr>
              <w:lastRenderedPageBreak/>
              <w:t>Hệ thống hiển thị các hình thức thanh toán</w:t>
            </w:r>
          </w:p>
          <w:p w14:paraId="1A69A296" w14:textId="09C5C2DC" w:rsidR="0D81AC7E" w:rsidRDefault="0D81AC7E" w:rsidP="009A6FBF">
            <w:pPr>
              <w:pStyle w:val="ListParagraph"/>
              <w:numPr>
                <w:ilvl w:val="0"/>
                <w:numId w:val="29"/>
              </w:numPr>
              <w:spacing w:after="0" w:line="257" w:lineRule="auto"/>
              <w:jc w:val="both"/>
              <w:rPr>
                <w:rFonts w:eastAsia="Times New Roman" w:cs="Times New Roman"/>
                <w:szCs w:val="28"/>
              </w:rPr>
            </w:pPr>
            <w:r w:rsidRPr="0D81AC7E">
              <w:rPr>
                <w:rFonts w:eastAsia="Times New Roman" w:cs="Times New Roman"/>
                <w:szCs w:val="28"/>
              </w:rPr>
              <w:t>Người dùng chọn hình thức thanh toán và điền thông tin nếu cần, nhấn thanh toán</w:t>
            </w:r>
          </w:p>
          <w:p w14:paraId="7A415870" w14:textId="6E1C93EF" w:rsidR="0D81AC7E" w:rsidRDefault="0D81AC7E" w:rsidP="009A6FBF">
            <w:pPr>
              <w:pStyle w:val="ListParagraph"/>
              <w:numPr>
                <w:ilvl w:val="0"/>
                <w:numId w:val="29"/>
              </w:numPr>
              <w:spacing w:after="0" w:line="257" w:lineRule="auto"/>
              <w:jc w:val="both"/>
              <w:rPr>
                <w:rFonts w:eastAsia="Times New Roman" w:cs="Times New Roman"/>
                <w:szCs w:val="28"/>
              </w:rPr>
            </w:pPr>
            <w:r w:rsidRPr="0D81AC7E">
              <w:rPr>
                <w:rFonts w:eastAsia="Times New Roman" w:cs="Times New Roman"/>
                <w:szCs w:val="28"/>
              </w:rPr>
              <w:t>Hệ thống gửi yêu cầu đến hệ thống thanh toán</w:t>
            </w:r>
          </w:p>
          <w:p w14:paraId="1179DFAB" w14:textId="763193F8" w:rsidR="0D81AC7E" w:rsidRDefault="0D81AC7E" w:rsidP="009A6FBF">
            <w:pPr>
              <w:pStyle w:val="ListParagraph"/>
              <w:numPr>
                <w:ilvl w:val="0"/>
                <w:numId w:val="29"/>
              </w:numPr>
              <w:spacing w:after="0" w:line="257" w:lineRule="auto"/>
              <w:jc w:val="both"/>
              <w:rPr>
                <w:rFonts w:eastAsia="Times New Roman" w:cs="Times New Roman"/>
                <w:szCs w:val="28"/>
              </w:rPr>
            </w:pPr>
            <w:r w:rsidRPr="0D81AC7E">
              <w:rPr>
                <w:rFonts w:eastAsia="Times New Roman" w:cs="Times New Roman"/>
                <w:szCs w:val="28"/>
              </w:rPr>
              <w:t>Hệ thống thanh toán xác nhận và xử lý thanh toán</w:t>
            </w:r>
          </w:p>
          <w:p w14:paraId="2E6F266C" w14:textId="0B60BA83" w:rsidR="0D81AC7E" w:rsidRDefault="0D81AC7E" w:rsidP="009A6FBF">
            <w:pPr>
              <w:pStyle w:val="ListParagraph"/>
              <w:numPr>
                <w:ilvl w:val="0"/>
                <w:numId w:val="29"/>
              </w:numPr>
              <w:spacing w:after="0" w:line="257" w:lineRule="auto"/>
              <w:jc w:val="both"/>
              <w:rPr>
                <w:rFonts w:eastAsia="Times New Roman" w:cs="Times New Roman"/>
                <w:szCs w:val="28"/>
              </w:rPr>
            </w:pPr>
            <w:r w:rsidRPr="0D81AC7E">
              <w:rPr>
                <w:rFonts w:eastAsia="Times New Roman" w:cs="Times New Roman"/>
                <w:szCs w:val="28"/>
              </w:rPr>
              <w:t>Hệ thống cấp quyền học cho người dùng</w:t>
            </w:r>
          </w:p>
        </w:tc>
      </w:tr>
      <w:tr w:rsidR="0D81AC7E" w14:paraId="60D3E989" w14:textId="77777777" w:rsidTr="0D81AC7E">
        <w:trPr>
          <w:trHeight w:val="300"/>
        </w:trPr>
        <w:tc>
          <w:tcPr>
            <w:tcW w:w="2595" w:type="dxa"/>
            <w:tcBorders>
              <w:top w:val="single" w:sz="8" w:space="0" w:color="auto"/>
              <w:left w:val="single" w:sz="8" w:space="0" w:color="auto"/>
              <w:bottom w:val="single" w:sz="8" w:space="0" w:color="auto"/>
              <w:right w:val="single" w:sz="8" w:space="0" w:color="auto"/>
            </w:tcBorders>
            <w:tcMar>
              <w:left w:w="108" w:type="dxa"/>
              <w:right w:w="108" w:type="dxa"/>
            </w:tcMar>
          </w:tcPr>
          <w:p w14:paraId="1F061438" w14:textId="0DCE92B8" w:rsidR="0D81AC7E" w:rsidRDefault="0D81AC7E" w:rsidP="0D81AC7E">
            <w:pPr>
              <w:spacing w:line="257" w:lineRule="auto"/>
              <w:jc w:val="both"/>
            </w:pPr>
            <w:r w:rsidRPr="0D81AC7E">
              <w:rPr>
                <w:rFonts w:eastAsia="Times New Roman" w:cs="Times New Roman"/>
                <w:szCs w:val="28"/>
                <w:lang w:val="vi"/>
              </w:rPr>
              <w:lastRenderedPageBreak/>
              <w:t>Luồng sự kiện thay thế</w:t>
            </w:r>
          </w:p>
        </w:tc>
        <w:tc>
          <w:tcPr>
            <w:tcW w:w="6693"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55591328" w14:textId="6E62D836" w:rsidR="0D81AC7E" w:rsidRDefault="0D81AC7E" w:rsidP="0D81AC7E">
            <w:pPr>
              <w:spacing w:line="257" w:lineRule="auto"/>
              <w:ind w:left="360"/>
              <w:jc w:val="both"/>
            </w:pPr>
            <w:r w:rsidRPr="0D81AC7E">
              <w:rPr>
                <w:rFonts w:eastAsia="Times New Roman" w:cs="Times New Roman"/>
                <w:szCs w:val="28"/>
              </w:rPr>
              <w:t>7.1 Hệ thống thông báo thanh toán thất bại</w:t>
            </w:r>
          </w:p>
          <w:p w14:paraId="20C957B0" w14:textId="633BAFBA" w:rsidR="0D81AC7E" w:rsidRDefault="0D81AC7E" w:rsidP="0D81AC7E">
            <w:pPr>
              <w:spacing w:line="257" w:lineRule="auto"/>
              <w:ind w:left="360"/>
              <w:jc w:val="both"/>
            </w:pPr>
            <w:r w:rsidRPr="0D81AC7E">
              <w:rPr>
                <w:rFonts w:eastAsia="Times New Roman" w:cs="Times New Roman"/>
                <w:szCs w:val="28"/>
              </w:rPr>
              <w:t>7.2 Người dùng tiến hành thanh toán lại</w:t>
            </w:r>
          </w:p>
        </w:tc>
      </w:tr>
      <w:tr w:rsidR="0D81AC7E" w14:paraId="124A40E1" w14:textId="77777777" w:rsidTr="0D81AC7E">
        <w:trPr>
          <w:trHeight w:val="270"/>
        </w:trPr>
        <w:tc>
          <w:tcPr>
            <w:tcW w:w="2595" w:type="dxa"/>
            <w:tcBorders>
              <w:top w:val="single" w:sz="8" w:space="0" w:color="auto"/>
              <w:left w:val="single" w:sz="8" w:space="0" w:color="auto"/>
              <w:bottom w:val="single" w:sz="8" w:space="0" w:color="auto"/>
              <w:right w:val="single" w:sz="8" w:space="0" w:color="auto"/>
            </w:tcBorders>
            <w:tcMar>
              <w:left w:w="108" w:type="dxa"/>
              <w:right w:w="108" w:type="dxa"/>
            </w:tcMar>
          </w:tcPr>
          <w:p w14:paraId="4FD9A17D" w14:textId="088B3D70" w:rsidR="0D81AC7E" w:rsidRDefault="0D81AC7E" w:rsidP="0D81AC7E">
            <w:pPr>
              <w:spacing w:line="257" w:lineRule="auto"/>
              <w:jc w:val="both"/>
            </w:pPr>
            <w:r w:rsidRPr="0D81AC7E">
              <w:rPr>
                <w:rFonts w:eastAsia="Times New Roman" w:cs="Times New Roman"/>
                <w:szCs w:val="28"/>
                <w:lang w:val="vi"/>
              </w:rPr>
              <w:t>Hậu điều kiện</w:t>
            </w:r>
          </w:p>
        </w:tc>
        <w:tc>
          <w:tcPr>
            <w:tcW w:w="6693"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19E2F6E5" w14:textId="0940CB07" w:rsidR="0D81AC7E" w:rsidRDefault="0D81AC7E" w:rsidP="009A6FBF">
            <w:pPr>
              <w:pStyle w:val="ListParagraph"/>
              <w:numPr>
                <w:ilvl w:val="0"/>
                <w:numId w:val="31"/>
              </w:numPr>
              <w:spacing w:after="0" w:line="257" w:lineRule="auto"/>
              <w:ind w:left="348" w:hanging="348"/>
              <w:jc w:val="both"/>
              <w:rPr>
                <w:rFonts w:eastAsia="Times New Roman" w:cs="Times New Roman"/>
                <w:szCs w:val="28"/>
              </w:rPr>
            </w:pPr>
            <w:r w:rsidRPr="0D81AC7E">
              <w:rPr>
                <w:rFonts w:eastAsia="Times New Roman" w:cs="Times New Roman"/>
                <w:szCs w:val="28"/>
              </w:rPr>
              <w:t>Người dùng có thể truy cập vào khóa học và tiến hành học</w:t>
            </w:r>
          </w:p>
        </w:tc>
      </w:tr>
    </w:tbl>
    <w:p w14:paraId="68A74328" w14:textId="4A22BDE9" w:rsidR="538428B2" w:rsidRDefault="12BF01F1" w:rsidP="0D81AC7E">
      <w:pPr>
        <w:spacing w:line="276" w:lineRule="auto"/>
      </w:pPr>
      <w:r w:rsidRPr="0D81AC7E">
        <w:rPr>
          <w:rFonts w:eastAsia="Times New Roman" w:cs="Times New Roman"/>
          <w:szCs w:val="28"/>
          <w:lang w:val="vi-VN"/>
        </w:rPr>
        <w:t xml:space="preserve"> </w:t>
      </w:r>
    </w:p>
    <w:p w14:paraId="50506F97" w14:textId="3F204AC6" w:rsidR="538428B2" w:rsidRDefault="12BF01F1" w:rsidP="0D81AC7E">
      <w:pPr>
        <w:pStyle w:val="Heading3"/>
        <w:spacing w:after="0" w:line="276" w:lineRule="auto"/>
        <w:rPr>
          <w:rFonts w:eastAsia="Times New Roman" w:cs="Times New Roman"/>
          <w:szCs w:val="28"/>
          <w:lang w:val="vi-VN"/>
        </w:rPr>
      </w:pPr>
      <w:r w:rsidRPr="0D81AC7E">
        <w:rPr>
          <w:rFonts w:eastAsia="Times New Roman" w:cs="Times New Roman"/>
          <w:szCs w:val="28"/>
          <w:lang w:val="vi-VN"/>
        </w:rPr>
        <w:t>UC0014-Xem yêu cầu làm giảng viên</w:t>
      </w:r>
    </w:p>
    <w:p w14:paraId="0204EE0E" w14:textId="3C857CA9" w:rsidR="538428B2" w:rsidRDefault="12BF01F1" w:rsidP="0D81AC7E">
      <w:pPr>
        <w:spacing w:line="276" w:lineRule="auto"/>
      </w:pPr>
      <w:r w:rsidRPr="0D81AC7E">
        <w:rPr>
          <w:rFonts w:eastAsia="Times New Roman" w:cs="Times New Roman"/>
          <w:szCs w:val="28"/>
          <w:lang w:val="vi-VN"/>
        </w:rPr>
        <w:t xml:space="preserve"> </w:t>
      </w:r>
    </w:p>
    <w:tbl>
      <w:tblPr>
        <w:tblW w:w="0" w:type="auto"/>
        <w:tblLayout w:type="fixed"/>
        <w:tblLook w:val="04A0" w:firstRow="1" w:lastRow="0" w:firstColumn="1" w:lastColumn="0" w:noHBand="0" w:noVBand="1"/>
      </w:tblPr>
      <w:tblGrid>
        <w:gridCol w:w="2595"/>
        <w:gridCol w:w="2240"/>
        <w:gridCol w:w="2077"/>
        <w:gridCol w:w="2376"/>
      </w:tblGrid>
      <w:tr w:rsidR="0D81AC7E" w14:paraId="6698CEBF" w14:textId="77777777" w:rsidTr="0D81AC7E">
        <w:trPr>
          <w:trHeight w:val="300"/>
        </w:trPr>
        <w:tc>
          <w:tcPr>
            <w:tcW w:w="2595" w:type="dxa"/>
            <w:tcBorders>
              <w:top w:val="single" w:sz="8" w:space="0" w:color="auto"/>
              <w:left w:val="single" w:sz="8" w:space="0" w:color="auto"/>
              <w:bottom w:val="single" w:sz="8" w:space="0" w:color="auto"/>
              <w:right w:val="single" w:sz="8" w:space="0" w:color="auto"/>
            </w:tcBorders>
            <w:tcMar>
              <w:left w:w="108" w:type="dxa"/>
              <w:right w:w="108" w:type="dxa"/>
            </w:tcMar>
          </w:tcPr>
          <w:p w14:paraId="4F5CC297" w14:textId="794B89B8" w:rsidR="0D81AC7E" w:rsidRDefault="0D81AC7E" w:rsidP="0D81AC7E">
            <w:pPr>
              <w:spacing w:line="257" w:lineRule="auto"/>
              <w:jc w:val="both"/>
            </w:pPr>
            <w:r w:rsidRPr="0D81AC7E">
              <w:rPr>
                <w:rFonts w:eastAsia="Times New Roman" w:cs="Times New Roman"/>
                <w:szCs w:val="28"/>
                <w:lang w:val="vi"/>
              </w:rPr>
              <w:t>Mã use case</w:t>
            </w:r>
          </w:p>
        </w:tc>
        <w:tc>
          <w:tcPr>
            <w:tcW w:w="2240" w:type="dxa"/>
            <w:tcBorders>
              <w:top w:val="single" w:sz="8" w:space="0" w:color="auto"/>
              <w:left w:val="single" w:sz="8" w:space="0" w:color="auto"/>
              <w:bottom w:val="single" w:sz="8" w:space="0" w:color="auto"/>
              <w:right w:val="single" w:sz="8" w:space="0" w:color="auto"/>
            </w:tcBorders>
            <w:tcMar>
              <w:left w:w="108" w:type="dxa"/>
              <w:right w:w="108" w:type="dxa"/>
            </w:tcMar>
          </w:tcPr>
          <w:p w14:paraId="449AFFA8" w14:textId="5746099D" w:rsidR="0D81AC7E" w:rsidRDefault="0D81AC7E" w:rsidP="0D81AC7E">
            <w:pPr>
              <w:spacing w:line="257" w:lineRule="auto"/>
              <w:jc w:val="both"/>
            </w:pPr>
            <w:r w:rsidRPr="0D81AC7E">
              <w:rPr>
                <w:rFonts w:eastAsia="Times New Roman" w:cs="Times New Roman"/>
                <w:szCs w:val="28"/>
                <w:lang w:val="vi"/>
              </w:rPr>
              <w:t>UC0</w:t>
            </w:r>
            <w:r w:rsidRPr="0D81AC7E">
              <w:rPr>
                <w:rFonts w:eastAsia="Times New Roman" w:cs="Times New Roman"/>
                <w:szCs w:val="28"/>
              </w:rPr>
              <w:t>014</w:t>
            </w:r>
          </w:p>
        </w:tc>
        <w:tc>
          <w:tcPr>
            <w:tcW w:w="2077" w:type="dxa"/>
            <w:tcBorders>
              <w:top w:val="single" w:sz="8" w:space="0" w:color="auto"/>
              <w:left w:val="single" w:sz="8" w:space="0" w:color="auto"/>
              <w:bottom w:val="single" w:sz="8" w:space="0" w:color="auto"/>
              <w:right w:val="single" w:sz="8" w:space="0" w:color="auto"/>
            </w:tcBorders>
            <w:tcMar>
              <w:left w:w="108" w:type="dxa"/>
              <w:right w:w="108" w:type="dxa"/>
            </w:tcMar>
          </w:tcPr>
          <w:p w14:paraId="3E0A7136" w14:textId="35EF4913" w:rsidR="0D81AC7E" w:rsidRDefault="0D81AC7E" w:rsidP="0D81AC7E">
            <w:pPr>
              <w:spacing w:line="257" w:lineRule="auto"/>
              <w:jc w:val="both"/>
            </w:pPr>
            <w:r w:rsidRPr="0D81AC7E">
              <w:rPr>
                <w:rFonts w:eastAsia="Times New Roman" w:cs="Times New Roman"/>
                <w:szCs w:val="28"/>
                <w:lang w:val="vi"/>
              </w:rPr>
              <w:t>Tên use case</w:t>
            </w:r>
          </w:p>
        </w:tc>
        <w:tc>
          <w:tcPr>
            <w:tcW w:w="2376" w:type="dxa"/>
            <w:tcBorders>
              <w:top w:val="single" w:sz="8" w:space="0" w:color="auto"/>
              <w:left w:val="single" w:sz="8" w:space="0" w:color="auto"/>
              <w:bottom w:val="single" w:sz="8" w:space="0" w:color="auto"/>
              <w:right w:val="single" w:sz="8" w:space="0" w:color="auto"/>
            </w:tcBorders>
            <w:tcMar>
              <w:left w:w="108" w:type="dxa"/>
              <w:right w:w="108" w:type="dxa"/>
            </w:tcMar>
          </w:tcPr>
          <w:p w14:paraId="3C96E607" w14:textId="36109B06" w:rsidR="0D81AC7E" w:rsidRDefault="0D81AC7E" w:rsidP="0D81AC7E">
            <w:pPr>
              <w:spacing w:line="257" w:lineRule="auto"/>
              <w:jc w:val="both"/>
            </w:pPr>
            <w:r w:rsidRPr="0D81AC7E">
              <w:rPr>
                <w:rFonts w:eastAsia="Times New Roman" w:cs="Times New Roman"/>
                <w:szCs w:val="28"/>
              </w:rPr>
              <w:t>Xem yêu cầu làm giảng viên</w:t>
            </w:r>
          </w:p>
        </w:tc>
      </w:tr>
      <w:tr w:rsidR="0D81AC7E" w14:paraId="53E54A14" w14:textId="77777777" w:rsidTr="0D81AC7E">
        <w:trPr>
          <w:trHeight w:val="300"/>
        </w:trPr>
        <w:tc>
          <w:tcPr>
            <w:tcW w:w="2595" w:type="dxa"/>
            <w:tcBorders>
              <w:top w:val="single" w:sz="8" w:space="0" w:color="auto"/>
              <w:left w:val="single" w:sz="8" w:space="0" w:color="auto"/>
              <w:bottom w:val="single" w:sz="8" w:space="0" w:color="auto"/>
              <w:right w:val="single" w:sz="8" w:space="0" w:color="auto"/>
            </w:tcBorders>
            <w:tcMar>
              <w:left w:w="108" w:type="dxa"/>
              <w:right w:w="108" w:type="dxa"/>
            </w:tcMar>
          </w:tcPr>
          <w:p w14:paraId="2C34E6DC" w14:textId="0D503292" w:rsidR="0D81AC7E" w:rsidRDefault="0D81AC7E" w:rsidP="0D81AC7E">
            <w:pPr>
              <w:spacing w:line="257" w:lineRule="auto"/>
              <w:jc w:val="both"/>
            </w:pPr>
            <w:r w:rsidRPr="0D81AC7E">
              <w:rPr>
                <w:rFonts w:eastAsia="Times New Roman" w:cs="Times New Roman"/>
                <w:szCs w:val="28"/>
                <w:lang w:val="vi"/>
              </w:rPr>
              <w:t>Tác nhân</w:t>
            </w:r>
          </w:p>
        </w:tc>
        <w:tc>
          <w:tcPr>
            <w:tcW w:w="6693"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5AD2B70C" w14:textId="54F8F3E3" w:rsidR="0D81AC7E" w:rsidRDefault="0D81AC7E" w:rsidP="0D81AC7E">
            <w:pPr>
              <w:spacing w:line="257" w:lineRule="auto"/>
              <w:jc w:val="both"/>
            </w:pPr>
            <w:r w:rsidRPr="0D81AC7E">
              <w:rPr>
                <w:rFonts w:eastAsia="Times New Roman" w:cs="Times New Roman"/>
                <w:szCs w:val="28"/>
              </w:rPr>
              <w:t>Người dùng</w:t>
            </w:r>
          </w:p>
        </w:tc>
      </w:tr>
      <w:tr w:rsidR="0D81AC7E" w14:paraId="66389DA6" w14:textId="77777777" w:rsidTr="0D81AC7E">
        <w:trPr>
          <w:trHeight w:val="300"/>
        </w:trPr>
        <w:tc>
          <w:tcPr>
            <w:tcW w:w="2595" w:type="dxa"/>
            <w:tcBorders>
              <w:top w:val="single" w:sz="8" w:space="0" w:color="auto"/>
              <w:left w:val="single" w:sz="8" w:space="0" w:color="auto"/>
              <w:bottom w:val="single" w:sz="8" w:space="0" w:color="auto"/>
              <w:right w:val="single" w:sz="8" w:space="0" w:color="auto"/>
            </w:tcBorders>
            <w:tcMar>
              <w:left w:w="108" w:type="dxa"/>
              <w:right w:w="108" w:type="dxa"/>
            </w:tcMar>
          </w:tcPr>
          <w:p w14:paraId="091306CE" w14:textId="4660F159" w:rsidR="0D81AC7E" w:rsidRDefault="0D81AC7E" w:rsidP="0D81AC7E">
            <w:pPr>
              <w:spacing w:line="257" w:lineRule="auto"/>
              <w:jc w:val="both"/>
            </w:pPr>
            <w:r w:rsidRPr="0D81AC7E">
              <w:rPr>
                <w:rFonts w:eastAsia="Times New Roman" w:cs="Times New Roman"/>
                <w:szCs w:val="28"/>
              </w:rPr>
              <w:t>Mục đích sử dụng</w:t>
            </w:r>
          </w:p>
        </w:tc>
        <w:tc>
          <w:tcPr>
            <w:tcW w:w="6693"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5C27D101" w14:textId="57F1EEB1" w:rsidR="0D81AC7E" w:rsidRDefault="0D81AC7E" w:rsidP="0D81AC7E">
            <w:pPr>
              <w:spacing w:line="257" w:lineRule="auto"/>
              <w:jc w:val="both"/>
            </w:pPr>
            <w:r w:rsidRPr="0D81AC7E">
              <w:rPr>
                <w:rFonts w:eastAsia="Times New Roman" w:cs="Times New Roman"/>
                <w:szCs w:val="28"/>
              </w:rPr>
              <w:t>Người dùng xem yêu cầu để làm giảng viên</w:t>
            </w:r>
          </w:p>
        </w:tc>
      </w:tr>
      <w:tr w:rsidR="0D81AC7E" w14:paraId="5542D8C1" w14:textId="77777777" w:rsidTr="0D81AC7E">
        <w:trPr>
          <w:trHeight w:val="300"/>
        </w:trPr>
        <w:tc>
          <w:tcPr>
            <w:tcW w:w="2595" w:type="dxa"/>
            <w:tcBorders>
              <w:top w:val="single" w:sz="8" w:space="0" w:color="auto"/>
              <w:left w:val="single" w:sz="8" w:space="0" w:color="auto"/>
              <w:bottom w:val="single" w:sz="8" w:space="0" w:color="auto"/>
              <w:right w:val="single" w:sz="8" w:space="0" w:color="auto"/>
            </w:tcBorders>
            <w:tcMar>
              <w:left w:w="108" w:type="dxa"/>
              <w:right w:w="108" w:type="dxa"/>
            </w:tcMar>
          </w:tcPr>
          <w:p w14:paraId="36D85AAC" w14:textId="4FC7834A" w:rsidR="0D81AC7E" w:rsidRDefault="0D81AC7E" w:rsidP="0D81AC7E">
            <w:pPr>
              <w:spacing w:line="257" w:lineRule="auto"/>
              <w:jc w:val="both"/>
            </w:pPr>
            <w:r w:rsidRPr="0D81AC7E">
              <w:rPr>
                <w:rFonts w:eastAsia="Times New Roman" w:cs="Times New Roman"/>
                <w:szCs w:val="28"/>
              </w:rPr>
              <w:t>Sự kiện kích hoạt</w:t>
            </w:r>
          </w:p>
        </w:tc>
        <w:tc>
          <w:tcPr>
            <w:tcW w:w="6693"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7F5EF161" w14:textId="1AACB9A2" w:rsidR="0D81AC7E" w:rsidRDefault="0D81AC7E" w:rsidP="0D81AC7E">
            <w:pPr>
              <w:spacing w:line="257" w:lineRule="auto"/>
              <w:jc w:val="both"/>
            </w:pPr>
            <w:r w:rsidRPr="0D81AC7E">
              <w:rPr>
                <w:rFonts w:eastAsia="Times New Roman" w:cs="Times New Roman"/>
                <w:szCs w:val="28"/>
              </w:rPr>
              <w:t>Người dùng chọn chức năng xem yêu cầu làm giảng viên</w:t>
            </w:r>
          </w:p>
        </w:tc>
      </w:tr>
      <w:tr w:rsidR="0D81AC7E" w14:paraId="309AA208" w14:textId="77777777" w:rsidTr="0D81AC7E">
        <w:trPr>
          <w:trHeight w:val="300"/>
        </w:trPr>
        <w:tc>
          <w:tcPr>
            <w:tcW w:w="2595" w:type="dxa"/>
            <w:tcBorders>
              <w:top w:val="single" w:sz="8" w:space="0" w:color="auto"/>
              <w:left w:val="single" w:sz="8" w:space="0" w:color="auto"/>
              <w:bottom w:val="single" w:sz="8" w:space="0" w:color="auto"/>
              <w:right w:val="single" w:sz="8" w:space="0" w:color="auto"/>
            </w:tcBorders>
            <w:tcMar>
              <w:left w:w="108" w:type="dxa"/>
              <w:right w:w="108" w:type="dxa"/>
            </w:tcMar>
          </w:tcPr>
          <w:p w14:paraId="06E3C2DD" w14:textId="5F2CE127" w:rsidR="0D81AC7E" w:rsidRDefault="0D81AC7E" w:rsidP="0D81AC7E">
            <w:pPr>
              <w:spacing w:line="257" w:lineRule="auto"/>
              <w:jc w:val="both"/>
            </w:pPr>
            <w:r w:rsidRPr="0D81AC7E">
              <w:rPr>
                <w:rFonts w:eastAsia="Times New Roman" w:cs="Times New Roman"/>
                <w:szCs w:val="28"/>
              </w:rPr>
              <w:t>Điều kiện tiên quyết</w:t>
            </w:r>
          </w:p>
        </w:tc>
        <w:tc>
          <w:tcPr>
            <w:tcW w:w="6693"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34077408" w14:textId="3CC70881" w:rsidR="0D81AC7E" w:rsidRDefault="0D81AC7E" w:rsidP="009A6FBF">
            <w:pPr>
              <w:pStyle w:val="ListParagraph"/>
              <w:numPr>
                <w:ilvl w:val="0"/>
                <w:numId w:val="33"/>
              </w:numPr>
              <w:spacing w:after="0" w:line="257" w:lineRule="auto"/>
              <w:ind w:left="258" w:hanging="270"/>
              <w:jc w:val="both"/>
              <w:rPr>
                <w:rFonts w:eastAsia="Times New Roman" w:cs="Times New Roman"/>
                <w:szCs w:val="28"/>
                <w:lang w:val="vi"/>
              </w:rPr>
            </w:pPr>
            <w:r w:rsidRPr="0D81AC7E">
              <w:rPr>
                <w:rFonts w:eastAsia="Times New Roman" w:cs="Times New Roman"/>
                <w:szCs w:val="28"/>
              </w:rPr>
              <w:t xml:space="preserve">Người dùng </w:t>
            </w:r>
            <w:r w:rsidRPr="0D81AC7E">
              <w:rPr>
                <w:rFonts w:eastAsia="Times New Roman" w:cs="Times New Roman"/>
                <w:szCs w:val="28"/>
                <w:lang w:val="vi"/>
              </w:rPr>
              <w:t>đã đăng nhập vào hệ thống</w:t>
            </w:r>
          </w:p>
          <w:p w14:paraId="77A49BF9" w14:textId="36E07482" w:rsidR="0D81AC7E" w:rsidRDefault="0D81AC7E" w:rsidP="0D81AC7E">
            <w:pPr>
              <w:spacing w:line="257" w:lineRule="auto"/>
              <w:ind w:left="-12"/>
              <w:jc w:val="both"/>
            </w:pPr>
            <w:r w:rsidRPr="0D81AC7E">
              <w:rPr>
                <w:rFonts w:eastAsia="Times New Roman" w:cs="Times New Roman"/>
                <w:szCs w:val="28"/>
              </w:rPr>
              <w:t xml:space="preserve"> </w:t>
            </w:r>
          </w:p>
        </w:tc>
      </w:tr>
      <w:tr w:rsidR="0D81AC7E" w14:paraId="2CE45E93" w14:textId="77777777" w:rsidTr="0D81AC7E">
        <w:trPr>
          <w:trHeight w:val="300"/>
        </w:trPr>
        <w:tc>
          <w:tcPr>
            <w:tcW w:w="2595" w:type="dxa"/>
            <w:tcBorders>
              <w:top w:val="single" w:sz="8" w:space="0" w:color="auto"/>
              <w:left w:val="single" w:sz="8" w:space="0" w:color="auto"/>
              <w:bottom w:val="single" w:sz="8" w:space="0" w:color="auto"/>
              <w:right w:val="single" w:sz="8" w:space="0" w:color="auto"/>
            </w:tcBorders>
            <w:tcMar>
              <w:left w:w="108" w:type="dxa"/>
              <w:right w:w="108" w:type="dxa"/>
            </w:tcMar>
          </w:tcPr>
          <w:p w14:paraId="1D1F6AE1" w14:textId="68D81C5B" w:rsidR="0D81AC7E" w:rsidRDefault="0D81AC7E" w:rsidP="0D81AC7E">
            <w:pPr>
              <w:spacing w:line="257" w:lineRule="auto"/>
              <w:jc w:val="both"/>
            </w:pPr>
            <w:r w:rsidRPr="0D81AC7E">
              <w:rPr>
                <w:rFonts w:eastAsia="Times New Roman" w:cs="Times New Roman"/>
                <w:szCs w:val="28"/>
                <w:lang w:val="vi"/>
              </w:rPr>
              <w:t>Luồng sự kiện chính</w:t>
            </w:r>
            <w:r>
              <w:br/>
            </w:r>
            <w:r w:rsidRPr="0D81AC7E">
              <w:rPr>
                <w:rFonts w:eastAsia="Times New Roman" w:cs="Times New Roman"/>
                <w:szCs w:val="28"/>
                <w:lang w:val="vi"/>
              </w:rPr>
              <w:t xml:space="preserve"> (Thành công)</w:t>
            </w:r>
          </w:p>
        </w:tc>
        <w:tc>
          <w:tcPr>
            <w:tcW w:w="6693"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0B140B96" w14:textId="17B1BAA2" w:rsidR="0D81AC7E" w:rsidRDefault="0D81AC7E" w:rsidP="009A6FBF">
            <w:pPr>
              <w:pStyle w:val="ListParagraph"/>
              <w:numPr>
                <w:ilvl w:val="0"/>
                <w:numId w:val="28"/>
              </w:numPr>
              <w:spacing w:after="0" w:line="257" w:lineRule="auto"/>
              <w:ind w:left="1080"/>
              <w:jc w:val="both"/>
              <w:rPr>
                <w:rFonts w:eastAsia="Times New Roman" w:cs="Times New Roman"/>
                <w:szCs w:val="28"/>
              </w:rPr>
            </w:pPr>
            <w:r w:rsidRPr="0D81AC7E">
              <w:rPr>
                <w:rFonts w:eastAsia="Times New Roman" w:cs="Times New Roman"/>
                <w:szCs w:val="28"/>
              </w:rPr>
              <w:t xml:space="preserve">Người dùng chọn chức năng xem yêu cầu làm giảng viên (Job Description) </w:t>
            </w:r>
          </w:p>
          <w:p w14:paraId="331EAB4C" w14:textId="15729117" w:rsidR="0D81AC7E" w:rsidRDefault="0D81AC7E" w:rsidP="009A6FBF">
            <w:pPr>
              <w:pStyle w:val="ListParagraph"/>
              <w:numPr>
                <w:ilvl w:val="0"/>
                <w:numId w:val="28"/>
              </w:numPr>
              <w:spacing w:after="0" w:line="257" w:lineRule="auto"/>
              <w:ind w:left="1080"/>
              <w:jc w:val="both"/>
              <w:rPr>
                <w:rFonts w:eastAsia="Times New Roman" w:cs="Times New Roman"/>
                <w:szCs w:val="28"/>
              </w:rPr>
            </w:pPr>
            <w:r w:rsidRPr="0D81AC7E">
              <w:rPr>
                <w:rFonts w:eastAsia="Times New Roman" w:cs="Times New Roman"/>
                <w:szCs w:val="28"/>
                <w:lang w:val="vi"/>
              </w:rPr>
              <w:t>Ng</w:t>
            </w:r>
            <w:r w:rsidRPr="0D81AC7E">
              <w:rPr>
                <w:rFonts w:eastAsia="Times New Roman" w:cs="Times New Roman"/>
                <w:szCs w:val="28"/>
              </w:rPr>
              <w:t>ười dùng đọc các yêu cầu làm giảng viên trong file pdf</w:t>
            </w:r>
          </w:p>
        </w:tc>
      </w:tr>
      <w:tr w:rsidR="0D81AC7E" w14:paraId="24D07972" w14:textId="77777777" w:rsidTr="0D81AC7E">
        <w:trPr>
          <w:trHeight w:val="300"/>
        </w:trPr>
        <w:tc>
          <w:tcPr>
            <w:tcW w:w="2595" w:type="dxa"/>
            <w:tcBorders>
              <w:top w:val="single" w:sz="8" w:space="0" w:color="auto"/>
              <w:left w:val="single" w:sz="8" w:space="0" w:color="auto"/>
              <w:bottom w:val="single" w:sz="8" w:space="0" w:color="auto"/>
              <w:right w:val="single" w:sz="8" w:space="0" w:color="auto"/>
            </w:tcBorders>
            <w:tcMar>
              <w:left w:w="108" w:type="dxa"/>
              <w:right w:w="108" w:type="dxa"/>
            </w:tcMar>
          </w:tcPr>
          <w:p w14:paraId="51B7B154" w14:textId="6B37DDDB" w:rsidR="0D81AC7E" w:rsidRDefault="0D81AC7E" w:rsidP="0D81AC7E">
            <w:pPr>
              <w:spacing w:line="257" w:lineRule="auto"/>
              <w:jc w:val="both"/>
            </w:pPr>
            <w:r w:rsidRPr="0D81AC7E">
              <w:rPr>
                <w:rFonts w:eastAsia="Times New Roman" w:cs="Times New Roman"/>
                <w:szCs w:val="28"/>
                <w:lang w:val="vi"/>
              </w:rPr>
              <w:t>Luồng sự kiện thay thế</w:t>
            </w:r>
          </w:p>
        </w:tc>
        <w:tc>
          <w:tcPr>
            <w:tcW w:w="6693"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2A34F129" w14:textId="60A589E1" w:rsidR="0D81AC7E" w:rsidRDefault="0D81AC7E" w:rsidP="0D81AC7E">
            <w:pPr>
              <w:spacing w:line="257" w:lineRule="auto"/>
              <w:jc w:val="both"/>
            </w:pPr>
            <w:r w:rsidRPr="0D81AC7E">
              <w:rPr>
                <w:rFonts w:eastAsia="Times New Roman" w:cs="Times New Roman"/>
                <w:szCs w:val="28"/>
                <w:lang w:val="vi"/>
              </w:rPr>
              <w:t>Hệ thống thông báo lỗi: f</w:t>
            </w:r>
            <w:r w:rsidRPr="0D81AC7E">
              <w:rPr>
                <w:rFonts w:eastAsia="Times New Roman" w:cs="Times New Roman"/>
                <w:szCs w:val="28"/>
              </w:rPr>
              <w:t>ile đang được update.</w:t>
            </w:r>
          </w:p>
          <w:p w14:paraId="3409C45A" w14:textId="381DC268" w:rsidR="0D81AC7E" w:rsidRDefault="0D81AC7E" w:rsidP="0D81AC7E">
            <w:pPr>
              <w:spacing w:line="257" w:lineRule="auto"/>
              <w:jc w:val="both"/>
            </w:pPr>
            <w:r w:rsidRPr="0D81AC7E">
              <w:rPr>
                <w:rFonts w:eastAsia="Times New Roman" w:cs="Times New Roman"/>
                <w:szCs w:val="28"/>
                <w:lang w:val="vi"/>
              </w:rPr>
              <w:t xml:space="preserve"> </w:t>
            </w:r>
          </w:p>
        </w:tc>
      </w:tr>
      <w:tr w:rsidR="0D81AC7E" w14:paraId="552AEDBA" w14:textId="77777777" w:rsidTr="0D81AC7E">
        <w:trPr>
          <w:trHeight w:val="270"/>
        </w:trPr>
        <w:tc>
          <w:tcPr>
            <w:tcW w:w="2595" w:type="dxa"/>
            <w:tcBorders>
              <w:top w:val="single" w:sz="8" w:space="0" w:color="auto"/>
              <w:left w:val="single" w:sz="8" w:space="0" w:color="auto"/>
              <w:bottom w:val="single" w:sz="8" w:space="0" w:color="auto"/>
              <w:right w:val="single" w:sz="8" w:space="0" w:color="auto"/>
            </w:tcBorders>
            <w:tcMar>
              <w:left w:w="108" w:type="dxa"/>
              <w:right w:w="108" w:type="dxa"/>
            </w:tcMar>
          </w:tcPr>
          <w:p w14:paraId="2F95B922" w14:textId="0FD41C3C" w:rsidR="0D81AC7E" w:rsidRDefault="0D81AC7E" w:rsidP="0D81AC7E">
            <w:pPr>
              <w:spacing w:line="257" w:lineRule="auto"/>
              <w:jc w:val="both"/>
            </w:pPr>
            <w:r w:rsidRPr="0D81AC7E">
              <w:rPr>
                <w:rFonts w:eastAsia="Times New Roman" w:cs="Times New Roman"/>
                <w:szCs w:val="28"/>
                <w:lang w:val="vi"/>
              </w:rPr>
              <w:t>Hậu điều kiện</w:t>
            </w:r>
          </w:p>
        </w:tc>
        <w:tc>
          <w:tcPr>
            <w:tcW w:w="6693"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7D916BEF" w14:textId="318B34F8" w:rsidR="0D81AC7E" w:rsidRDefault="0D81AC7E" w:rsidP="009A6FBF">
            <w:pPr>
              <w:pStyle w:val="ListParagraph"/>
              <w:numPr>
                <w:ilvl w:val="0"/>
                <w:numId w:val="33"/>
              </w:numPr>
              <w:spacing w:after="0" w:line="257" w:lineRule="auto"/>
              <w:jc w:val="both"/>
              <w:rPr>
                <w:rFonts w:eastAsia="Times New Roman" w:cs="Times New Roman"/>
                <w:szCs w:val="28"/>
              </w:rPr>
            </w:pPr>
            <w:r w:rsidRPr="0D81AC7E">
              <w:rPr>
                <w:rFonts w:eastAsia="Times New Roman" w:cs="Times New Roman"/>
                <w:szCs w:val="28"/>
              </w:rPr>
              <w:t>Người dùng xem được file thành công</w:t>
            </w:r>
          </w:p>
        </w:tc>
      </w:tr>
    </w:tbl>
    <w:p w14:paraId="204B43DB" w14:textId="1E36F124" w:rsidR="538428B2" w:rsidRDefault="12BF01F1" w:rsidP="0D81AC7E">
      <w:pPr>
        <w:spacing w:line="276" w:lineRule="auto"/>
      </w:pPr>
      <w:r w:rsidRPr="0D81AC7E">
        <w:rPr>
          <w:rFonts w:eastAsia="Times New Roman" w:cs="Times New Roman"/>
          <w:szCs w:val="28"/>
          <w:lang w:val="vi-VN"/>
        </w:rPr>
        <w:t xml:space="preserve"> </w:t>
      </w:r>
    </w:p>
    <w:p w14:paraId="19C3A534" w14:textId="4CF2C9B5" w:rsidR="538428B2" w:rsidRDefault="12BF01F1" w:rsidP="0D81AC7E">
      <w:pPr>
        <w:pStyle w:val="Heading3"/>
        <w:spacing w:after="0" w:line="276" w:lineRule="auto"/>
        <w:rPr>
          <w:rFonts w:eastAsia="Times New Roman" w:cs="Times New Roman"/>
          <w:szCs w:val="28"/>
          <w:lang w:val="vi-VN"/>
        </w:rPr>
      </w:pPr>
      <w:r w:rsidRPr="0D81AC7E">
        <w:rPr>
          <w:rFonts w:eastAsia="Times New Roman" w:cs="Times New Roman"/>
          <w:szCs w:val="28"/>
          <w:lang w:val="vi-VN"/>
        </w:rPr>
        <w:t>UC0015-Gửi yêu cầu đăng ký làm giảng viên</w:t>
      </w:r>
    </w:p>
    <w:tbl>
      <w:tblPr>
        <w:tblW w:w="0" w:type="auto"/>
        <w:tblLayout w:type="fixed"/>
        <w:tblLook w:val="04A0" w:firstRow="1" w:lastRow="0" w:firstColumn="1" w:lastColumn="0" w:noHBand="0" w:noVBand="1"/>
      </w:tblPr>
      <w:tblGrid>
        <w:gridCol w:w="2595"/>
        <w:gridCol w:w="2240"/>
        <w:gridCol w:w="2077"/>
        <w:gridCol w:w="2376"/>
      </w:tblGrid>
      <w:tr w:rsidR="0D81AC7E" w14:paraId="3AC8E628" w14:textId="77777777" w:rsidTr="0D81AC7E">
        <w:trPr>
          <w:trHeight w:val="300"/>
        </w:trPr>
        <w:tc>
          <w:tcPr>
            <w:tcW w:w="2595" w:type="dxa"/>
            <w:tcBorders>
              <w:top w:val="single" w:sz="8" w:space="0" w:color="auto"/>
              <w:left w:val="single" w:sz="8" w:space="0" w:color="auto"/>
              <w:bottom w:val="single" w:sz="8" w:space="0" w:color="auto"/>
              <w:right w:val="single" w:sz="8" w:space="0" w:color="auto"/>
            </w:tcBorders>
            <w:tcMar>
              <w:left w:w="108" w:type="dxa"/>
              <w:right w:w="108" w:type="dxa"/>
            </w:tcMar>
          </w:tcPr>
          <w:p w14:paraId="5081EDB1" w14:textId="585E89A5" w:rsidR="0D81AC7E" w:rsidRDefault="0D81AC7E" w:rsidP="0D81AC7E">
            <w:pPr>
              <w:spacing w:line="257" w:lineRule="auto"/>
              <w:jc w:val="both"/>
            </w:pPr>
            <w:r w:rsidRPr="0D81AC7E">
              <w:rPr>
                <w:rFonts w:eastAsia="Times New Roman" w:cs="Times New Roman"/>
                <w:szCs w:val="28"/>
                <w:lang w:val="vi"/>
              </w:rPr>
              <w:lastRenderedPageBreak/>
              <w:t>Mã use case</w:t>
            </w:r>
          </w:p>
        </w:tc>
        <w:tc>
          <w:tcPr>
            <w:tcW w:w="2240" w:type="dxa"/>
            <w:tcBorders>
              <w:top w:val="single" w:sz="8" w:space="0" w:color="auto"/>
              <w:left w:val="single" w:sz="8" w:space="0" w:color="auto"/>
              <w:bottom w:val="single" w:sz="8" w:space="0" w:color="auto"/>
              <w:right w:val="single" w:sz="8" w:space="0" w:color="auto"/>
            </w:tcBorders>
            <w:tcMar>
              <w:left w:w="108" w:type="dxa"/>
              <w:right w:w="108" w:type="dxa"/>
            </w:tcMar>
          </w:tcPr>
          <w:p w14:paraId="3923CDF6" w14:textId="55CB3CD6" w:rsidR="0D81AC7E" w:rsidRDefault="0D81AC7E" w:rsidP="0D81AC7E">
            <w:pPr>
              <w:spacing w:line="257" w:lineRule="auto"/>
              <w:jc w:val="both"/>
            </w:pPr>
            <w:r w:rsidRPr="0D81AC7E">
              <w:rPr>
                <w:rFonts w:eastAsia="Times New Roman" w:cs="Times New Roman"/>
                <w:szCs w:val="28"/>
                <w:lang w:val="vi"/>
              </w:rPr>
              <w:t>UC0</w:t>
            </w:r>
            <w:r w:rsidRPr="0D81AC7E">
              <w:rPr>
                <w:rFonts w:eastAsia="Times New Roman" w:cs="Times New Roman"/>
                <w:szCs w:val="28"/>
              </w:rPr>
              <w:t>015</w:t>
            </w:r>
          </w:p>
        </w:tc>
        <w:tc>
          <w:tcPr>
            <w:tcW w:w="2077" w:type="dxa"/>
            <w:tcBorders>
              <w:top w:val="single" w:sz="8" w:space="0" w:color="auto"/>
              <w:left w:val="single" w:sz="8" w:space="0" w:color="auto"/>
              <w:bottom w:val="single" w:sz="8" w:space="0" w:color="auto"/>
              <w:right w:val="single" w:sz="8" w:space="0" w:color="auto"/>
            </w:tcBorders>
            <w:tcMar>
              <w:left w:w="108" w:type="dxa"/>
              <w:right w:w="108" w:type="dxa"/>
            </w:tcMar>
          </w:tcPr>
          <w:p w14:paraId="71EC7435" w14:textId="0A64C7EA" w:rsidR="0D81AC7E" w:rsidRDefault="0D81AC7E" w:rsidP="0D81AC7E">
            <w:pPr>
              <w:spacing w:line="257" w:lineRule="auto"/>
              <w:jc w:val="both"/>
            </w:pPr>
            <w:r w:rsidRPr="0D81AC7E">
              <w:rPr>
                <w:rFonts w:eastAsia="Times New Roman" w:cs="Times New Roman"/>
                <w:szCs w:val="28"/>
                <w:lang w:val="vi"/>
              </w:rPr>
              <w:t>Tên use case</w:t>
            </w:r>
          </w:p>
        </w:tc>
        <w:tc>
          <w:tcPr>
            <w:tcW w:w="2376" w:type="dxa"/>
            <w:tcBorders>
              <w:top w:val="single" w:sz="8" w:space="0" w:color="auto"/>
              <w:left w:val="single" w:sz="8" w:space="0" w:color="auto"/>
              <w:bottom w:val="single" w:sz="8" w:space="0" w:color="auto"/>
              <w:right w:val="single" w:sz="8" w:space="0" w:color="auto"/>
            </w:tcBorders>
            <w:tcMar>
              <w:left w:w="108" w:type="dxa"/>
              <w:right w:w="108" w:type="dxa"/>
            </w:tcMar>
          </w:tcPr>
          <w:p w14:paraId="3F34AC0E" w14:textId="6C2537E6" w:rsidR="0D81AC7E" w:rsidRDefault="0D81AC7E" w:rsidP="0D81AC7E">
            <w:pPr>
              <w:spacing w:line="257" w:lineRule="auto"/>
              <w:jc w:val="both"/>
            </w:pPr>
            <w:r w:rsidRPr="0D81AC7E">
              <w:rPr>
                <w:rFonts w:eastAsia="Times New Roman" w:cs="Times New Roman"/>
                <w:szCs w:val="28"/>
              </w:rPr>
              <w:t>Gửi thông tin yêu cầu đăng ký làm giảng viên</w:t>
            </w:r>
          </w:p>
        </w:tc>
      </w:tr>
      <w:tr w:rsidR="0D81AC7E" w14:paraId="37B01183" w14:textId="77777777" w:rsidTr="0D81AC7E">
        <w:trPr>
          <w:trHeight w:val="300"/>
        </w:trPr>
        <w:tc>
          <w:tcPr>
            <w:tcW w:w="2595" w:type="dxa"/>
            <w:tcBorders>
              <w:top w:val="single" w:sz="8" w:space="0" w:color="auto"/>
              <w:left w:val="single" w:sz="8" w:space="0" w:color="auto"/>
              <w:bottom w:val="single" w:sz="8" w:space="0" w:color="auto"/>
              <w:right w:val="single" w:sz="8" w:space="0" w:color="auto"/>
            </w:tcBorders>
            <w:tcMar>
              <w:left w:w="108" w:type="dxa"/>
              <w:right w:w="108" w:type="dxa"/>
            </w:tcMar>
          </w:tcPr>
          <w:p w14:paraId="7C3DFD31" w14:textId="0BD86BFC" w:rsidR="0D81AC7E" w:rsidRDefault="0D81AC7E" w:rsidP="0D81AC7E">
            <w:pPr>
              <w:spacing w:line="257" w:lineRule="auto"/>
              <w:jc w:val="both"/>
            </w:pPr>
            <w:r w:rsidRPr="0D81AC7E">
              <w:rPr>
                <w:rFonts w:eastAsia="Times New Roman" w:cs="Times New Roman"/>
                <w:szCs w:val="28"/>
                <w:lang w:val="vi"/>
              </w:rPr>
              <w:t>Tác nhân</w:t>
            </w:r>
          </w:p>
        </w:tc>
        <w:tc>
          <w:tcPr>
            <w:tcW w:w="6693"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28501930" w14:textId="42E5F0DA" w:rsidR="0D81AC7E" w:rsidRDefault="0D81AC7E" w:rsidP="0D81AC7E">
            <w:pPr>
              <w:spacing w:line="257" w:lineRule="auto"/>
              <w:jc w:val="both"/>
            </w:pPr>
            <w:r w:rsidRPr="0D81AC7E">
              <w:rPr>
                <w:rFonts w:eastAsia="Times New Roman" w:cs="Times New Roman"/>
                <w:szCs w:val="28"/>
              </w:rPr>
              <w:t xml:space="preserve">Người dùng </w:t>
            </w:r>
          </w:p>
        </w:tc>
      </w:tr>
      <w:tr w:rsidR="0D81AC7E" w14:paraId="4CE9FC83" w14:textId="77777777" w:rsidTr="0D81AC7E">
        <w:trPr>
          <w:trHeight w:val="300"/>
        </w:trPr>
        <w:tc>
          <w:tcPr>
            <w:tcW w:w="2595" w:type="dxa"/>
            <w:tcBorders>
              <w:top w:val="single" w:sz="8" w:space="0" w:color="auto"/>
              <w:left w:val="single" w:sz="8" w:space="0" w:color="auto"/>
              <w:bottom w:val="single" w:sz="8" w:space="0" w:color="auto"/>
              <w:right w:val="single" w:sz="8" w:space="0" w:color="auto"/>
            </w:tcBorders>
            <w:tcMar>
              <w:left w:w="108" w:type="dxa"/>
              <w:right w:w="108" w:type="dxa"/>
            </w:tcMar>
          </w:tcPr>
          <w:p w14:paraId="1638922E" w14:textId="1E4CE4EB" w:rsidR="0D81AC7E" w:rsidRDefault="0D81AC7E" w:rsidP="0D81AC7E">
            <w:pPr>
              <w:spacing w:line="257" w:lineRule="auto"/>
              <w:jc w:val="both"/>
            </w:pPr>
            <w:r w:rsidRPr="0D81AC7E">
              <w:rPr>
                <w:rFonts w:eastAsia="Times New Roman" w:cs="Times New Roman"/>
                <w:szCs w:val="28"/>
              </w:rPr>
              <w:t>Mục đích sử dụng</w:t>
            </w:r>
          </w:p>
        </w:tc>
        <w:tc>
          <w:tcPr>
            <w:tcW w:w="6693"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05954587" w14:textId="25F9488D" w:rsidR="0D81AC7E" w:rsidRDefault="0D81AC7E" w:rsidP="0D81AC7E">
            <w:pPr>
              <w:spacing w:line="257" w:lineRule="auto"/>
              <w:jc w:val="both"/>
            </w:pPr>
            <w:r w:rsidRPr="0D81AC7E">
              <w:rPr>
                <w:rFonts w:eastAsia="Times New Roman" w:cs="Times New Roman"/>
                <w:szCs w:val="28"/>
              </w:rPr>
              <w:t>Người dùng gửi hồ sơ đăng ký làm giảng viên</w:t>
            </w:r>
          </w:p>
        </w:tc>
      </w:tr>
      <w:tr w:rsidR="0D81AC7E" w14:paraId="5AEB8843" w14:textId="77777777" w:rsidTr="0D81AC7E">
        <w:trPr>
          <w:trHeight w:val="300"/>
        </w:trPr>
        <w:tc>
          <w:tcPr>
            <w:tcW w:w="2595" w:type="dxa"/>
            <w:tcBorders>
              <w:top w:val="single" w:sz="8" w:space="0" w:color="auto"/>
              <w:left w:val="single" w:sz="8" w:space="0" w:color="auto"/>
              <w:bottom w:val="single" w:sz="8" w:space="0" w:color="auto"/>
              <w:right w:val="single" w:sz="8" w:space="0" w:color="auto"/>
            </w:tcBorders>
            <w:tcMar>
              <w:left w:w="108" w:type="dxa"/>
              <w:right w:w="108" w:type="dxa"/>
            </w:tcMar>
          </w:tcPr>
          <w:p w14:paraId="01CA6E51" w14:textId="0E5CD219" w:rsidR="0D81AC7E" w:rsidRDefault="0D81AC7E" w:rsidP="0D81AC7E">
            <w:pPr>
              <w:spacing w:line="257" w:lineRule="auto"/>
              <w:jc w:val="both"/>
            </w:pPr>
            <w:r w:rsidRPr="0D81AC7E">
              <w:rPr>
                <w:rFonts w:eastAsia="Times New Roman" w:cs="Times New Roman"/>
                <w:szCs w:val="28"/>
              </w:rPr>
              <w:t>Sự kiện kích hoạt</w:t>
            </w:r>
          </w:p>
        </w:tc>
        <w:tc>
          <w:tcPr>
            <w:tcW w:w="6693"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1BECA4B9" w14:textId="748A5815" w:rsidR="0D81AC7E" w:rsidRDefault="0D81AC7E" w:rsidP="0D81AC7E">
            <w:pPr>
              <w:spacing w:line="257" w:lineRule="auto"/>
              <w:jc w:val="both"/>
            </w:pPr>
            <w:r w:rsidRPr="0D81AC7E">
              <w:rPr>
                <w:rFonts w:eastAsia="Times New Roman" w:cs="Times New Roman"/>
                <w:szCs w:val="28"/>
              </w:rPr>
              <w:t>Người dùng chọn chức năng gửi hồ sơ</w:t>
            </w:r>
          </w:p>
        </w:tc>
      </w:tr>
      <w:tr w:rsidR="0D81AC7E" w14:paraId="33116E4A" w14:textId="77777777" w:rsidTr="0D81AC7E">
        <w:trPr>
          <w:trHeight w:val="300"/>
        </w:trPr>
        <w:tc>
          <w:tcPr>
            <w:tcW w:w="2595" w:type="dxa"/>
            <w:tcBorders>
              <w:top w:val="single" w:sz="8" w:space="0" w:color="auto"/>
              <w:left w:val="single" w:sz="8" w:space="0" w:color="auto"/>
              <w:bottom w:val="single" w:sz="8" w:space="0" w:color="auto"/>
              <w:right w:val="single" w:sz="8" w:space="0" w:color="auto"/>
            </w:tcBorders>
            <w:tcMar>
              <w:left w:w="108" w:type="dxa"/>
              <w:right w:w="108" w:type="dxa"/>
            </w:tcMar>
          </w:tcPr>
          <w:p w14:paraId="056F1BC4" w14:textId="591E5E9B" w:rsidR="0D81AC7E" w:rsidRDefault="0D81AC7E" w:rsidP="0D81AC7E">
            <w:pPr>
              <w:spacing w:line="257" w:lineRule="auto"/>
              <w:jc w:val="both"/>
            </w:pPr>
            <w:r w:rsidRPr="0D81AC7E">
              <w:rPr>
                <w:rFonts w:eastAsia="Times New Roman" w:cs="Times New Roman"/>
                <w:szCs w:val="28"/>
              </w:rPr>
              <w:t>Điều kiện tiên quyết</w:t>
            </w:r>
          </w:p>
        </w:tc>
        <w:tc>
          <w:tcPr>
            <w:tcW w:w="6693"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156A1D2A" w14:textId="1C213CBF" w:rsidR="0D81AC7E" w:rsidRDefault="0D81AC7E" w:rsidP="009A6FBF">
            <w:pPr>
              <w:pStyle w:val="ListParagraph"/>
              <w:numPr>
                <w:ilvl w:val="0"/>
                <w:numId w:val="33"/>
              </w:numPr>
              <w:spacing w:after="0" w:line="257" w:lineRule="auto"/>
              <w:ind w:left="258" w:hanging="270"/>
              <w:jc w:val="both"/>
              <w:rPr>
                <w:rFonts w:eastAsia="Times New Roman" w:cs="Times New Roman"/>
                <w:szCs w:val="28"/>
              </w:rPr>
            </w:pPr>
            <w:r w:rsidRPr="0D81AC7E">
              <w:rPr>
                <w:rFonts w:eastAsia="Times New Roman" w:cs="Times New Roman"/>
                <w:szCs w:val="28"/>
              </w:rPr>
              <w:t>Người dùng đã đăng nhập vào hệ thống</w:t>
            </w:r>
          </w:p>
        </w:tc>
      </w:tr>
      <w:tr w:rsidR="0D81AC7E" w14:paraId="5C6B486B" w14:textId="77777777" w:rsidTr="0D81AC7E">
        <w:trPr>
          <w:trHeight w:val="300"/>
        </w:trPr>
        <w:tc>
          <w:tcPr>
            <w:tcW w:w="2595" w:type="dxa"/>
            <w:tcBorders>
              <w:top w:val="single" w:sz="8" w:space="0" w:color="auto"/>
              <w:left w:val="single" w:sz="8" w:space="0" w:color="auto"/>
              <w:bottom w:val="single" w:sz="8" w:space="0" w:color="auto"/>
              <w:right w:val="single" w:sz="8" w:space="0" w:color="auto"/>
            </w:tcBorders>
            <w:tcMar>
              <w:left w:w="108" w:type="dxa"/>
              <w:right w:w="108" w:type="dxa"/>
            </w:tcMar>
          </w:tcPr>
          <w:p w14:paraId="05EC04C9" w14:textId="1CF69A01" w:rsidR="0D81AC7E" w:rsidRDefault="0D81AC7E" w:rsidP="0D81AC7E">
            <w:pPr>
              <w:spacing w:line="257" w:lineRule="auto"/>
              <w:jc w:val="both"/>
            </w:pPr>
            <w:r w:rsidRPr="0D81AC7E">
              <w:rPr>
                <w:rFonts w:eastAsia="Times New Roman" w:cs="Times New Roman"/>
                <w:szCs w:val="28"/>
                <w:lang w:val="vi"/>
              </w:rPr>
              <w:t>Luồng sự kiện chính</w:t>
            </w:r>
            <w:r>
              <w:br/>
            </w:r>
            <w:r w:rsidRPr="0D81AC7E">
              <w:rPr>
                <w:rFonts w:eastAsia="Times New Roman" w:cs="Times New Roman"/>
                <w:szCs w:val="28"/>
                <w:lang w:val="vi"/>
              </w:rPr>
              <w:t xml:space="preserve"> (Thành công)</w:t>
            </w:r>
          </w:p>
        </w:tc>
        <w:tc>
          <w:tcPr>
            <w:tcW w:w="6693"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26C8A2B1" w14:textId="4F5287D5" w:rsidR="0D81AC7E" w:rsidRDefault="0D81AC7E" w:rsidP="009A6FBF">
            <w:pPr>
              <w:pStyle w:val="ListParagraph"/>
              <w:numPr>
                <w:ilvl w:val="0"/>
                <w:numId w:val="27"/>
              </w:numPr>
              <w:spacing w:after="0" w:line="257" w:lineRule="auto"/>
              <w:ind w:left="1080"/>
              <w:jc w:val="both"/>
              <w:rPr>
                <w:rFonts w:eastAsia="Times New Roman" w:cs="Times New Roman"/>
                <w:szCs w:val="28"/>
              </w:rPr>
            </w:pPr>
            <w:r w:rsidRPr="0D81AC7E">
              <w:rPr>
                <w:rFonts w:eastAsia="Times New Roman" w:cs="Times New Roman"/>
                <w:szCs w:val="28"/>
              </w:rPr>
              <w:t xml:space="preserve">Người dùng chọn nút: Gửi hồ sơ đăng ký </w:t>
            </w:r>
          </w:p>
          <w:p w14:paraId="3AD6C1B9" w14:textId="1A8C7BA3" w:rsidR="0D81AC7E" w:rsidRDefault="0D81AC7E" w:rsidP="009A6FBF">
            <w:pPr>
              <w:pStyle w:val="ListParagraph"/>
              <w:numPr>
                <w:ilvl w:val="0"/>
                <w:numId w:val="27"/>
              </w:numPr>
              <w:spacing w:after="0" w:line="257" w:lineRule="auto"/>
              <w:ind w:left="1080"/>
              <w:jc w:val="both"/>
              <w:rPr>
                <w:rFonts w:eastAsia="Times New Roman" w:cs="Times New Roman"/>
                <w:szCs w:val="28"/>
              </w:rPr>
            </w:pPr>
            <w:r w:rsidRPr="0D81AC7E">
              <w:rPr>
                <w:rFonts w:eastAsia="Times New Roman" w:cs="Times New Roman"/>
                <w:szCs w:val="28"/>
              </w:rPr>
              <w:t>Hệ thống hiển thị các ô upload file: Gửi CV, Thư giới thiệu (pdf, word) và các ô hỏi thông tin thêm: Mức lương mong muốn, ý kiến thêm.</w:t>
            </w:r>
          </w:p>
          <w:p w14:paraId="7247BD13" w14:textId="2F1356FC" w:rsidR="0D81AC7E" w:rsidRDefault="0D81AC7E" w:rsidP="009A6FBF">
            <w:pPr>
              <w:pStyle w:val="ListParagraph"/>
              <w:numPr>
                <w:ilvl w:val="0"/>
                <w:numId w:val="27"/>
              </w:numPr>
              <w:spacing w:after="0" w:line="257" w:lineRule="auto"/>
              <w:ind w:left="1080"/>
              <w:jc w:val="both"/>
              <w:rPr>
                <w:rFonts w:eastAsia="Times New Roman" w:cs="Times New Roman"/>
                <w:szCs w:val="28"/>
              </w:rPr>
            </w:pPr>
            <w:r w:rsidRPr="0D81AC7E">
              <w:rPr>
                <w:rFonts w:eastAsia="Times New Roman" w:cs="Times New Roman"/>
                <w:szCs w:val="28"/>
              </w:rPr>
              <w:t xml:space="preserve">Người dùng ấn nút xác nhận </w:t>
            </w:r>
          </w:p>
          <w:p w14:paraId="149052E3" w14:textId="04B17D9F" w:rsidR="0D81AC7E" w:rsidRDefault="0D81AC7E" w:rsidP="009A6FBF">
            <w:pPr>
              <w:pStyle w:val="ListParagraph"/>
              <w:numPr>
                <w:ilvl w:val="0"/>
                <w:numId w:val="27"/>
              </w:numPr>
              <w:spacing w:after="0" w:line="257" w:lineRule="auto"/>
              <w:ind w:left="1080"/>
              <w:jc w:val="both"/>
              <w:rPr>
                <w:rFonts w:eastAsia="Times New Roman" w:cs="Times New Roman"/>
                <w:szCs w:val="28"/>
              </w:rPr>
            </w:pPr>
            <w:r w:rsidRPr="0D81AC7E">
              <w:rPr>
                <w:rFonts w:eastAsia="Times New Roman" w:cs="Times New Roman"/>
                <w:szCs w:val="28"/>
                <w:lang w:val="vi"/>
              </w:rPr>
              <w:t xml:space="preserve">Hệ thống thông báo </w:t>
            </w:r>
            <w:r w:rsidRPr="0D81AC7E">
              <w:rPr>
                <w:rFonts w:eastAsia="Times New Roman" w:cs="Times New Roman"/>
                <w:szCs w:val="28"/>
              </w:rPr>
              <w:t>gửi hồ sơ thành công và đang chờ hệ thống phê duyệt</w:t>
            </w:r>
          </w:p>
        </w:tc>
      </w:tr>
      <w:tr w:rsidR="0D81AC7E" w14:paraId="49B7114E" w14:textId="77777777" w:rsidTr="0D81AC7E">
        <w:trPr>
          <w:trHeight w:val="300"/>
        </w:trPr>
        <w:tc>
          <w:tcPr>
            <w:tcW w:w="2595" w:type="dxa"/>
            <w:tcBorders>
              <w:top w:val="single" w:sz="8" w:space="0" w:color="auto"/>
              <w:left w:val="single" w:sz="8" w:space="0" w:color="auto"/>
              <w:bottom w:val="single" w:sz="8" w:space="0" w:color="auto"/>
              <w:right w:val="single" w:sz="8" w:space="0" w:color="auto"/>
            </w:tcBorders>
            <w:tcMar>
              <w:left w:w="108" w:type="dxa"/>
              <w:right w:w="108" w:type="dxa"/>
            </w:tcMar>
          </w:tcPr>
          <w:p w14:paraId="6DC071CB" w14:textId="6E28014A" w:rsidR="0D81AC7E" w:rsidRDefault="0D81AC7E" w:rsidP="0D81AC7E">
            <w:pPr>
              <w:spacing w:line="257" w:lineRule="auto"/>
              <w:jc w:val="both"/>
            </w:pPr>
            <w:r w:rsidRPr="0D81AC7E">
              <w:rPr>
                <w:rFonts w:eastAsia="Times New Roman" w:cs="Times New Roman"/>
                <w:szCs w:val="28"/>
                <w:lang w:val="vi"/>
              </w:rPr>
              <w:t>Luồng sự kiện thay thế</w:t>
            </w:r>
          </w:p>
        </w:tc>
        <w:tc>
          <w:tcPr>
            <w:tcW w:w="6693"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01A5217F" w14:textId="6B045F2E" w:rsidR="0D81AC7E" w:rsidRDefault="0D81AC7E" w:rsidP="0D81AC7E">
            <w:pPr>
              <w:spacing w:line="257" w:lineRule="auto"/>
              <w:jc w:val="both"/>
            </w:pPr>
            <w:r w:rsidRPr="0D81AC7E">
              <w:rPr>
                <w:rFonts w:eastAsia="Times New Roman" w:cs="Times New Roman"/>
                <w:szCs w:val="28"/>
                <w:lang w:val="vi"/>
              </w:rPr>
              <w:t>Hệ thống thông báo lỗi: đ</w:t>
            </w:r>
            <w:r w:rsidRPr="0D81AC7E">
              <w:rPr>
                <w:rFonts w:eastAsia="Times New Roman" w:cs="Times New Roman"/>
                <w:szCs w:val="28"/>
              </w:rPr>
              <w:t>ịnh dạng file không hợp lệ</w:t>
            </w:r>
          </w:p>
        </w:tc>
      </w:tr>
      <w:tr w:rsidR="0D81AC7E" w14:paraId="19781D1A" w14:textId="77777777" w:rsidTr="0D81AC7E">
        <w:trPr>
          <w:trHeight w:val="270"/>
        </w:trPr>
        <w:tc>
          <w:tcPr>
            <w:tcW w:w="2595" w:type="dxa"/>
            <w:tcBorders>
              <w:top w:val="single" w:sz="8" w:space="0" w:color="auto"/>
              <w:left w:val="single" w:sz="8" w:space="0" w:color="auto"/>
              <w:bottom w:val="single" w:sz="8" w:space="0" w:color="auto"/>
              <w:right w:val="single" w:sz="8" w:space="0" w:color="auto"/>
            </w:tcBorders>
            <w:tcMar>
              <w:left w:w="108" w:type="dxa"/>
              <w:right w:w="108" w:type="dxa"/>
            </w:tcMar>
          </w:tcPr>
          <w:p w14:paraId="08163B6D" w14:textId="2C4FE689" w:rsidR="0D81AC7E" w:rsidRDefault="0D81AC7E" w:rsidP="0D81AC7E">
            <w:pPr>
              <w:spacing w:line="257" w:lineRule="auto"/>
              <w:jc w:val="both"/>
            </w:pPr>
            <w:r w:rsidRPr="0D81AC7E">
              <w:rPr>
                <w:rFonts w:eastAsia="Times New Roman" w:cs="Times New Roman"/>
                <w:szCs w:val="28"/>
                <w:lang w:val="vi"/>
              </w:rPr>
              <w:t>Hậu điều kiện</w:t>
            </w:r>
          </w:p>
        </w:tc>
        <w:tc>
          <w:tcPr>
            <w:tcW w:w="6693"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764822F4" w14:textId="6A20AC89" w:rsidR="0D81AC7E" w:rsidRDefault="0D81AC7E" w:rsidP="009A6FBF">
            <w:pPr>
              <w:pStyle w:val="ListParagraph"/>
              <w:numPr>
                <w:ilvl w:val="0"/>
                <w:numId w:val="31"/>
              </w:numPr>
              <w:spacing w:after="0" w:line="257" w:lineRule="auto"/>
              <w:ind w:left="348" w:hanging="348"/>
              <w:jc w:val="both"/>
              <w:rPr>
                <w:rFonts w:eastAsia="Times New Roman" w:cs="Times New Roman"/>
                <w:szCs w:val="28"/>
              </w:rPr>
            </w:pPr>
            <w:r w:rsidRPr="0D81AC7E">
              <w:rPr>
                <w:rFonts w:eastAsia="Times New Roman" w:cs="Times New Roman"/>
                <w:szCs w:val="28"/>
              </w:rPr>
              <w:t>Thông tin của người dùng được cập nhật thành công</w:t>
            </w:r>
          </w:p>
          <w:p w14:paraId="3C9BAEAA" w14:textId="71B62F47" w:rsidR="0D81AC7E" w:rsidRDefault="0D81AC7E" w:rsidP="009A6FBF">
            <w:pPr>
              <w:pStyle w:val="ListParagraph"/>
              <w:numPr>
                <w:ilvl w:val="0"/>
                <w:numId w:val="31"/>
              </w:numPr>
              <w:spacing w:after="0" w:line="257" w:lineRule="auto"/>
              <w:ind w:left="348" w:hanging="348"/>
              <w:jc w:val="both"/>
              <w:rPr>
                <w:rFonts w:eastAsia="Times New Roman" w:cs="Times New Roman"/>
                <w:szCs w:val="28"/>
              </w:rPr>
            </w:pPr>
            <w:r w:rsidRPr="0D81AC7E">
              <w:rPr>
                <w:rFonts w:eastAsia="Times New Roman" w:cs="Times New Roman"/>
                <w:szCs w:val="28"/>
              </w:rPr>
              <w:t>Hồ sơ được lưu vào cơ sở dữ liệu</w:t>
            </w:r>
          </w:p>
        </w:tc>
      </w:tr>
    </w:tbl>
    <w:p w14:paraId="71239B8F" w14:textId="483E0686" w:rsidR="538428B2" w:rsidRDefault="12BF01F1" w:rsidP="0D81AC7E">
      <w:pPr>
        <w:spacing w:line="276" w:lineRule="auto"/>
      </w:pPr>
      <w:r w:rsidRPr="0D81AC7E">
        <w:rPr>
          <w:rFonts w:eastAsia="Times New Roman" w:cs="Times New Roman"/>
          <w:szCs w:val="28"/>
          <w:lang w:val="vi-VN"/>
        </w:rPr>
        <w:t xml:space="preserve"> </w:t>
      </w:r>
    </w:p>
    <w:p w14:paraId="4CB3891B" w14:textId="49A8D234" w:rsidR="538428B2" w:rsidRDefault="12BF01F1" w:rsidP="0D81AC7E">
      <w:pPr>
        <w:pStyle w:val="Heading3"/>
        <w:spacing w:after="0" w:line="276" w:lineRule="auto"/>
        <w:rPr>
          <w:rFonts w:eastAsia="Times New Roman" w:cs="Times New Roman"/>
          <w:szCs w:val="28"/>
          <w:lang w:val="vi-VN"/>
        </w:rPr>
      </w:pPr>
      <w:r w:rsidRPr="0D81AC7E">
        <w:rPr>
          <w:rFonts w:eastAsia="Times New Roman" w:cs="Times New Roman"/>
          <w:szCs w:val="28"/>
          <w:lang w:val="vi-VN"/>
        </w:rPr>
        <w:t>UC0016-Duyệt kết quả đăng ký</w:t>
      </w:r>
    </w:p>
    <w:tbl>
      <w:tblPr>
        <w:tblW w:w="0" w:type="auto"/>
        <w:tblLayout w:type="fixed"/>
        <w:tblLook w:val="04A0" w:firstRow="1" w:lastRow="0" w:firstColumn="1" w:lastColumn="0" w:noHBand="0" w:noVBand="1"/>
      </w:tblPr>
      <w:tblGrid>
        <w:gridCol w:w="2595"/>
        <w:gridCol w:w="2240"/>
        <w:gridCol w:w="2077"/>
        <w:gridCol w:w="2376"/>
      </w:tblGrid>
      <w:tr w:rsidR="0D81AC7E" w14:paraId="02DABA89" w14:textId="77777777" w:rsidTr="0D81AC7E">
        <w:trPr>
          <w:trHeight w:val="300"/>
        </w:trPr>
        <w:tc>
          <w:tcPr>
            <w:tcW w:w="2595" w:type="dxa"/>
            <w:tcBorders>
              <w:top w:val="single" w:sz="8" w:space="0" w:color="auto"/>
              <w:left w:val="single" w:sz="8" w:space="0" w:color="auto"/>
              <w:bottom w:val="single" w:sz="8" w:space="0" w:color="auto"/>
              <w:right w:val="single" w:sz="8" w:space="0" w:color="auto"/>
            </w:tcBorders>
            <w:tcMar>
              <w:left w:w="108" w:type="dxa"/>
              <w:right w:w="108" w:type="dxa"/>
            </w:tcMar>
          </w:tcPr>
          <w:p w14:paraId="6784027E" w14:textId="116F25A9" w:rsidR="0D81AC7E" w:rsidRDefault="0D81AC7E" w:rsidP="0D81AC7E">
            <w:pPr>
              <w:spacing w:line="257" w:lineRule="auto"/>
              <w:jc w:val="both"/>
            </w:pPr>
            <w:r w:rsidRPr="0D81AC7E">
              <w:rPr>
                <w:rFonts w:eastAsia="Times New Roman" w:cs="Times New Roman"/>
                <w:szCs w:val="28"/>
                <w:lang w:val="vi"/>
              </w:rPr>
              <w:t>Mã use case</w:t>
            </w:r>
          </w:p>
        </w:tc>
        <w:tc>
          <w:tcPr>
            <w:tcW w:w="2240" w:type="dxa"/>
            <w:tcBorders>
              <w:top w:val="single" w:sz="8" w:space="0" w:color="auto"/>
              <w:left w:val="single" w:sz="8" w:space="0" w:color="auto"/>
              <w:bottom w:val="single" w:sz="8" w:space="0" w:color="auto"/>
              <w:right w:val="single" w:sz="8" w:space="0" w:color="auto"/>
            </w:tcBorders>
            <w:tcMar>
              <w:left w:w="108" w:type="dxa"/>
              <w:right w:w="108" w:type="dxa"/>
            </w:tcMar>
          </w:tcPr>
          <w:p w14:paraId="11B4878B" w14:textId="3EFC733E" w:rsidR="0D81AC7E" w:rsidRDefault="0D81AC7E" w:rsidP="0D81AC7E">
            <w:pPr>
              <w:spacing w:line="257" w:lineRule="auto"/>
              <w:jc w:val="both"/>
            </w:pPr>
            <w:r w:rsidRPr="0D81AC7E">
              <w:rPr>
                <w:rFonts w:eastAsia="Times New Roman" w:cs="Times New Roman"/>
                <w:szCs w:val="28"/>
                <w:lang w:val="vi"/>
              </w:rPr>
              <w:t>UC0</w:t>
            </w:r>
            <w:r w:rsidRPr="0D81AC7E">
              <w:rPr>
                <w:rFonts w:eastAsia="Times New Roman" w:cs="Times New Roman"/>
                <w:szCs w:val="28"/>
              </w:rPr>
              <w:t>016</w:t>
            </w:r>
          </w:p>
        </w:tc>
        <w:tc>
          <w:tcPr>
            <w:tcW w:w="2077" w:type="dxa"/>
            <w:tcBorders>
              <w:top w:val="single" w:sz="8" w:space="0" w:color="auto"/>
              <w:left w:val="single" w:sz="8" w:space="0" w:color="auto"/>
              <w:bottom w:val="single" w:sz="8" w:space="0" w:color="auto"/>
              <w:right w:val="single" w:sz="8" w:space="0" w:color="auto"/>
            </w:tcBorders>
            <w:tcMar>
              <w:left w:w="108" w:type="dxa"/>
              <w:right w:w="108" w:type="dxa"/>
            </w:tcMar>
          </w:tcPr>
          <w:p w14:paraId="23C1D920" w14:textId="0CF9F42E" w:rsidR="0D81AC7E" w:rsidRDefault="0D81AC7E" w:rsidP="0D81AC7E">
            <w:pPr>
              <w:spacing w:line="257" w:lineRule="auto"/>
              <w:jc w:val="both"/>
            </w:pPr>
            <w:r w:rsidRPr="0D81AC7E">
              <w:rPr>
                <w:rFonts w:eastAsia="Times New Roman" w:cs="Times New Roman"/>
                <w:szCs w:val="28"/>
                <w:lang w:val="vi"/>
              </w:rPr>
              <w:t>Tên use case</w:t>
            </w:r>
          </w:p>
        </w:tc>
        <w:tc>
          <w:tcPr>
            <w:tcW w:w="2376" w:type="dxa"/>
            <w:tcBorders>
              <w:top w:val="single" w:sz="8" w:space="0" w:color="auto"/>
              <w:left w:val="single" w:sz="8" w:space="0" w:color="auto"/>
              <w:bottom w:val="single" w:sz="8" w:space="0" w:color="auto"/>
              <w:right w:val="single" w:sz="8" w:space="0" w:color="auto"/>
            </w:tcBorders>
            <w:tcMar>
              <w:left w:w="108" w:type="dxa"/>
              <w:right w:w="108" w:type="dxa"/>
            </w:tcMar>
          </w:tcPr>
          <w:p w14:paraId="79A7170D" w14:textId="5C3EC109" w:rsidR="0D81AC7E" w:rsidRDefault="0D81AC7E" w:rsidP="0D81AC7E">
            <w:pPr>
              <w:spacing w:line="257" w:lineRule="auto"/>
              <w:jc w:val="both"/>
            </w:pPr>
            <w:r w:rsidRPr="0D81AC7E">
              <w:rPr>
                <w:rFonts w:eastAsia="Times New Roman" w:cs="Times New Roman"/>
                <w:szCs w:val="28"/>
              </w:rPr>
              <w:t>Duyệt kết quả đăng ký</w:t>
            </w:r>
          </w:p>
        </w:tc>
      </w:tr>
      <w:tr w:rsidR="0D81AC7E" w14:paraId="3B6B86E0" w14:textId="77777777" w:rsidTr="0D81AC7E">
        <w:trPr>
          <w:trHeight w:val="300"/>
        </w:trPr>
        <w:tc>
          <w:tcPr>
            <w:tcW w:w="2595" w:type="dxa"/>
            <w:tcBorders>
              <w:top w:val="single" w:sz="8" w:space="0" w:color="auto"/>
              <w:left w:val="single" w:sz="8" w:space="0" w:color="auto"/>
              <w:bottom w:val="single" w:sz="8" w:space="0" w:color="auto"/>
              <w:right w:val="single" w:sz="8" w:space="0" w:color="auto"/>
            </w:tcBorders>
            <w:tcMar>
              <w:left w:w="108" w:type="dxa"/>
              <w:right w:w="108" w:type="dxa"/>
            </w:tcMar>
          </w:tcPr>
          <w:p w14:paraId="55A6BE2C" w14:textId="48D4A2F0" w:rsidR="0D81AC7E" w:rsidRDefault="0D81AC7E" w:rsidP="0D81AC7E">
            <w:pPr>
              <w:spacing w:line="257" w:lineRule="auto"/>
              <w:jc w:val="both"/>
            </w:pPr>
            <w:r w:rsidRPr="0D81AC7E">
              <w:rPr>
                <w:rFonts w:eastAsia="Times New Roman" w:cs="Times New Roman"/>
                <w:szCs w:val="28"/>
                <w:lang w:val="vi"/>
              </w:rPr>
              <w:t>Tác nhân</w:t>
            </w:r>
          </w:p>
        </w:tc>
        <w:tc>
          <w:tcPr>
            <w:tcW w:w="6693"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524C60A0" w14:textId="63D9E9C4" w:rsidR="0D81AC7E" w:rsidRDefault="0D81AC7E" w:rsidP="0D81AC7E">
            <w:pPr>
              <w:spacing w:line="257" w:lineRule="auto"/>
              <w:jc w:val="both"/>
            </w:pPr>
            <w:r w:rsidRPr="0D81AC7E">
              <w:rPr>
                <w:rFonts w:eastAsia="Times New Roman" w:cs="Times New Roman"/>
                <w:szCs w:val="28"/>
              </w:rPr>
              <w:t>Quản trị viên</w:t>
            </w:r>
          </w:p>
        </w:tc>
      </w:tr>
      <w:tr w:rsidR="0D81AC7E" w14:paraId="6F39AAAD" w14:textId="77777777" w:rsidTr="0D81AC7E">
        <w:trPr>
          <w:trHeight w:val="300"/>
        </w:trPr>
        <w:tc>
          <w:tcPr>
            <w:tcW w:w="2595" w:type="dxa"/>
            <w:tcBorders>
              <w:top w:val="single" w:sz="8" w:space="0" w:color="auto"/>
              <w:left w:val="single" w:sz="8" w:space="0" w:color="auto"/>
              <w:bottom w:val="single" w:sz="8" w:space="0" w:color="auto"/>
              <w:right w:val="single" w:sz="8" w:space="0" w:color="auto"/>
            </w:tcBorders>
            <w:tcMar>
              <w:left w:w="108" w:type="dxa"/>
              <w:right w:w="108" w:type="dxa"/>
            </w:tcMar>
          </w:tcPr>
          <w:p w14:paraId="7C51BB23" w14:textId="515F1082" w:rsidR="0D81AC7E" w:rsidRDefault="0D81AC7E" w:rsidP="0D81AC7E">
            <w:pPr>
              <w:spacing w:line="257" w:lineRule="auto"/>
              <w:jc w:val="both"/>
            </w:pPr>
            <w:r w:rsidRPr="0D81AC7E">
              <w:rPr>
                <w:rFonts w:eastAsia="Times New Roman" w:cs="Times New Roman"/>
                <w:szCs w:val="28"/>
              </w:rPr>
              <w:t>Mục đích sử dụng</w:t>
            </w:r>
          </w:p>
        </w:tc>
        <w:tc>
          <w:tcPr>
            <w:tcW w:w="6693"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5F854742" w14:textId="75A5932B" w:rsidR="0D81AC7E" w:rsidRDefault="0D81AC7E" w:rsidP="0D81AC7E">
            <w:pPr>
              <w:spacing w:line="257" w:lineRule="auto"/>
              <w:jc w:val="both"/>
            </w:pPr>
            <w:r w:rsidRPr="0D81AC7E">
              <w:rPr>
                <w:rFonts w:eastAsia="Times New Roman" w:cs="Times New Roman"/>
                <w:szCs w:val="28"/>
              </w:rPr>
              <w:t>Quản trị viên duyệt kết quả đăng ký</w:t>
            </w:r>
          </w:p>
        </w:tc>
      </w:tr>
      <w:tr w:rsidR="0D81AC7E" w14:paraId="47E76D27" w14:textId="77777777" w:rsidTr="0D81AC7E">
        <w:trPr>
          <w:trHeight w:val="300"/>
        </w:trPr>
        <w:tc>
          <w:tcPr>
            <w:tcW w:w="2595" w:type="dxa"/>
            <w:tcBorders>
              <w:top w:val="single" w:sz="8" w:space="0" w:color="auto"/>
              <w:left w:val="single" w:sz="8" w:space="0" w:color="auto"/>
              <w:bottom w:val="single" w:sz="8" w:space="0" w:color="auto"/>
              <w:right w:val="single" w:sz="8" w:space="0" w:color="auto"/>
            </w:tcBorders>
            <w:tcMar>
              <w:left w:w="108" w:type="dxa"/>
              <w:right w:w="108" w:type="dxa"/>
            </w:tcMar>
          </w:tcPr>
          <w:p w14:paraId="131E5981" w14:textId="29EA1010" w:rsidR="0D81AC7E" w:rsidRDefault="0D81AC7E" w:rsidP="0D81AC7E">
            <w:pPr>
              <w:spacing w:line="257" w:lineRule="auto"/>
              <w:jc w:val="both"/>
            </w:pPr>
            <w:r w:rsidRPr="0D81AC7E">
              <w:rPr>
                <w:rFonts w:eastAsia="Times New Roman" w:cs="Times New Roman"/>
                <w:szCs w:val="28"/>
              </w:rPr>
              <w:t>Sự kiện kích hoạt</w:t>
            </w:r>
          </w:p>
        </w:tc>
        <w:tc>
          <w:tcPr>
            <w:tcW w:w="6693"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28FFB459" w14:textId="02702272" w:rsidR="0D81AC7E" w:rsidRDefault="0D81AC7E" w:rsidP="0D81AC7E">
            <w:pPr>
              <w:spacing w:line="257" w:lineRule="auto"/>
              <w:jc w:val="both"/>
            </w:pPr>
            <w:r w:rsidRPr="0D81AC7E">
              <w:rPr>
                <w:rFonts w:eastAsia="Times New Roman" w:cs="Times New Roman"/>
                <w:szCs w:val="28"/>
              </w:rPr>
              <w:t>Quản trị viên nhấn nút duyệt kết quả</w:t>
            </w:r>
          </w:p>
        </w:tc>
      </w:tr>
      <w:tr w:rsidR="0D81AC7E" w14:paraId="38722221" w14:textId="77777777" w:rsidTr="0D81AC7E">
        <w:trPr>
          <w:trHeight w:val="300"/>
        </w:trPr>
        <w:tc>
          <w:tcPr>
            <w:tcW w:w="2595" w:type="dxa"/>
            <w:tcBorders>
              <w:top w:val="single" w:sz="8" w:space="0" w:color="auto"/>
              <w:left w:val="single" w:sz="8" w:space="0" w:color="auto"/>
              <w:bottom w:val="single" w:sz="8" w:space="0" w:color="auto"/>
              <w:right w:val="single" w:sz="8" w:space="0" w:color="auto"/>
            </w:tcBorders>
            <w:tcMar>
              <w:left w:w="108" w:type="dxa"/>
              <w:right w:w="108" w:type="dxa"/>
            </w:tcMar>
          </w:tcPr>
          <w:p w14:paraId="152F2E28" w14:textId="613D3E13" w:rsidR="0D81AC7E" w:rsidRDefault="0D81AC7E" w:rsidP="0D81AC7E">
            <w:pPr>
              <w:spacing w:line="257" w:lineRule="auto"/>
              <w:jc w:val="both"/>
            </w:pPr>
            <w:r w:rsidRPr="0D81AC7E">
              <w:rPr>
                <w:rFonts w:eastAsia="Times New Roman" w:cs="Times New Roman"/>
                <w:szCs w:val="28"/>
              </w:rPr>
              <w:t>Điều kiện tiên quyết</w:t>
            </w:r>
          </w:p>
        </w:tc>
        <w:tc>
          <w:tcPr>
            <w:tcW w:w="6693"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44B446C8" w14:textId="6FF7A64F" w:rsidR="0D81AC7E" w:rsidRDefault="0D81AC7E" w:rsidP="009A6FBF">
            <w:pPr>
              <w:pStyle w:val="ListParagraph"/>
              <w:numPr>
                <w:ilvl w:val="0"/>
                <w:numId w:val="33"/>
              </w:numPr>
              <w:spacing w:after="0" w:line="257" w:lineRule="auto"/>
              <w:ind w:left="258" w:hanging="270"/>
              <w:jc w:val="both"/>
              <w:rPr>
                <w:rFonts w:eastAsia="Times New Roman" w:cs="Times New Roman"/>
                <w:szCs w:val="28"/>
              </w:rPr>
            </w:pPr>
            <w:r w:rsidRPr="0D81AC7E">
              <w:rPr>
                <w:rFonts w:eastAsia="Times New Roman" w:cs="Times New Roman"/>
                <w:szCs w:val="28"/>
              </w:rPr>
              <w:t xml:space="preserve">Quản trị viên đã đăng nhập vào hệ thống </w:t>
            </w:r>
          </w:p>
          <w:p w14:paraId="1DEE1110" w14:textId="37E35E58" w:rsidR="0D81AC7E" w:rsidRDefault="0D81AC7E" w:rsidP="009A6FBF">
            <w:pPr>
              <w:pStyle w:val="ListParagraph"/>
              <w:numPr>
                <w:ilvl w:val="0"/>
                <w:numId w:val="33"/>
              </w:numPr>
              <w:spacing w:after="0" w:line="257" w:lineRule="auto"/>
              <w:ind w:left="258" w:hanging="270"/>
              <w:jc w:val="both"/>
              <w:rPr>
                <w:rFonts w:eastAsia="Times New Roman" w:cs="Times New Roman"/>
                <w:szCs w:val="28"/>
              </w:rPr>
            </w:pPr>
            <w:r w:rsidRPr="0D81AC7E">
              <w:rPr>
                <w:rFonts w:eastAsia="Times New Roman" w:cs="Times New Roman"/>
                <w:szCs w:val="28"/>
              </w:rPr>
              <w:t>Quản trị viên có quyền duyệt kết quả đăng ký</w:t>
            </w:r>
          </w:p>
        </w:tc>
      </w:tr>
      <w:tr w:rsidR="0D81AC7E" w14:paraId="28AB1EAF" w14:textId="77777777" w:rsidTr="0D81AC7E">
        <w:trPr>
          <w:trHeight w:val="300"/>
        </w:trPr>
        <w:tc>
          <w:tcPr>
            <w:tcW w:w="2595" w:type="dxa"/>
            <w:tcBorders>
              <w:top w:val="single" w:sz="8" w:space="0" w:color="auto"/>
              <w:left w:val="single" w:sz="8" w:space="0" w:color="auto"/>
              <w:bottom w:val="single" w:sz="8" w:space="0" w:color="auto"/>
              <w:right w:val="single" w:sz="8" w:space="0" w:color="auto"/>
            </w:tcBorders>
            <w:tcMar>
              <w:left w:w="108" w:type="dxa"/>
              <w:right w:w="108" w:type="dxa"/>
            </w:tcMar>
          </w:tcPr>
          <w:p w14:paraId="64C15495" w14:textId="3915108D" w:rsidR="0D81AC7E" w:rsidRDefault="0D81AC7E" w:rsidP="0D81AC7E">
            <w:pPr>
              <w:spacing w:line="257" w:lineRule="auto"/>
              <w:jc w:val="both"/>
            </w:pPr>
            <w:r w:rsidRPr="0D81AC7E">
              <w:rPr>
                <w:rFonts w:eastAsia="Times New Roman" w:cs="Times New Roman"/>
                <w:szCs w:val="28"/>
                <w:lang w:val="vi"/>
              </w:rPr>
              <w:t>Luồng sự kiện chính</w:t>
            </w:r>
            <w:r>
              <w:br/>
            </w:r>
            <w:r w:rsidRPr="0D81AC7E">
              <w:rPr>
                <w:rFonts w:eastAsia="Times New Roman" w:cs="Times New Roman"/>
                <w:szCs w:val="28"/>
                <w:lang w:val="vi"/>
              </w:rPr>
              <w:t xml:space="preserve"> (Thành công)</w:t>
            </w:r>
          </w:p>
        </w:tc>
        <w:tc>
          <w:tcPr>
            <w:tcW w:w="6693"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12CC367C" w14:textId="2C105866" w:rsidR="0D81AC7E" w:rsidRDefault="0D81AC7E" w:rsidP="009A6FBF">
            <w:pPr>
              <w:pStyle w:val="ListParagraph"/>
              <w:numPr>
                <w:ilvl w:val="0"/>
                <w:numId w:val="26"/>
              </w:numPr>
              <w:spacing w:after="0" w:line="257" w:lineRule="auto"/>
              <w:jc w:val="both"/>
              <w:rPr>
                <w:rFonts w:eastAsia="Times New Roman" w:cs="Times New Roman"/>
                <w:szCs w:val="28"/>
              </w:rPr>
            </w:pPr>
            <w:r w:rsidRPr="0D81AC7E">
              <w:rPr>
                <w:rFonts w:eastAsia="Times New Roman" w:cs="Times New Roman"/>
                <w:szCs w:val="28"/>
              </w:rPr>
              <w:t>Quản trị viên nhấn nút duyệt hồ sơ đăng ký</w:t>
            </w:r>
          </w:p>
          <w:p w14:paraId="220A27C3" w14:textId="4A496E4A" w:rsidR="0D81AC7E" w:rsidRDefault="0D81AC7E" w:rsidP="009A6FBF">
            <w:pPr>
              <w:pStyle w:val="ListParagraph"/>
              <w:numPr>
                <w:ilvl w:val="0"/>
                <w:numId w:val="26"/>
              </w:numPr>
              <w:spacing w:after="0" w:line="257" w:lineRule="auto"/>
              <w:jc w:val="both"/>
              <w:rPr>
                <w:rFonts w:eastAsia="Times New Roman" w:cs="Times New Roman"/>
                <w:szCs w:val="28"/>
              </w:rPr>
            </w:pPr>
            <w:r w:rsidRPr="0D81AC7E">
              <w:rPr>
                <w:rFonts w:eastAsia="Times New Roman" w:cs="Times New Roman"/>
                <w:szCs w:val="28"/>
                <w:lang w:val="vi"/>
              </w:rPr>
              <w:t xml:space="preserve">Hệ thống hiển thị </w:t>
            </w:r>
            <w:r w:rsidRPr="0D81AC7E">
              <w:rPr>
                <w:rFonts w:eastAsia="Times New Roman" w:cs="Times New Roman"/>
                <w:szCs w:val="28"/>
              </w:rPr>
              <w:t xml:space="preserve">tên và hồ sơ đăng ký (file pdf, word) của những người dùng </w:t>
            </w:r>
          </w:p>
          <w:p w14:paraId="4C58CD65" w14:textId="3E9B4794" w:rsidR="0D81AC7E" w:rsidRDefault="0D81AC7E" w:rsidP="009A6FBF">
            <w:pPr>
              <w:pStyle w:val="ListParagraph"/>
              <w:numPr>
                <w:ilvl w:val="0"/>
                <w:numId w:val="26"/>
              </w:numPr>
              <w:spacing w:after="0" w:line="257" w:lineRule="auto"/>
              <w:jc w:val="both"/>
              <w:rPr>
                <w:rFonts w:eastAsia="Times New Roman" w:cs="Times New Roman"/>
                <w:szCs w:val="28"/>
              </w:rPr>
            </w:pPr>
            <w:r w:rsidRPr="0D81AC7E">
              <w:rPr>
                <w:rFonts w:eastAsia="Times New Roman" w:cs="Times New Roman"/>
                <w:szCs w:val="28"/>
              </w:rPr>
              <w:t xml:space="preserve">Quản trị viên nhấn vào hồ sơ đăng ký muốn xem  </w:t>
            </w:r>
          </w:p>
          <w:p w14:paraId="6F72A95C" w14:textId="68CCBA0A" w:rsidR="0D81AC7E" w:rsidRDefault="0D81AC7E" w:rsidP="009A6FBF">
            <w:pPr>
              <w:pStyle w:val="ListParagraph"/>
              <w:numPr>
                <w:ilvl w:val="0"/>
                <w:numId w:val="26"/>
              </w:numPr>
              <w:spacing w:after="0" w:line="257" w:lineRule="auto"/>
              <w:jc w:val="both"/>
              <w:rPr>
                <w:rFonts w:eastAsia="Times New Roman" w:cs="Times New Roman"/>
                <w:szCs w:val="28"/>
              </w:rPr>
            </w:pPr>
            <w:r w:rsidRPr="0D81AC7E">
              <w:rPr>
                <w:rFonts w:eastAsia="Times New Roman" w:cs="Times New Roman"/>
                <w:szCs w:val="28"/>
                <w:lang w:val="vi"/>
              </w:rPr>
              <w:lastRenderedPageBreak/>
              <w:t>Qu</w:t>
            </w:r>
            <w:r w:rsidRPr="0D81AC7E">
              <w:rPr>
                <w:rFonts w:eastAsia="Times New Roman" w:cs="Times New Roman"/>
                <w:szCs w:val="28"/>
              </w:rPr>
              <w:t>ản trị viện sau khi hoàn thành việc đánh giá sẽ nhấn chọn duyệt kết quả đăng ký hoặc không duyệt kết quả đăng ký</w:t>
            </w:r>
          </w:p>
          <w:p w14:paraId="5F6A8E07" w14:textId="3FD5AE45" w:rsidR="0D81AC7E" w:rsidRDefault="0D81AC7E" w:rsidP="009A6FBF">
            <w:pPr>
              <w:pStyle w:val="ListParagraph"/>
              <w:numPr>
                <w:ilvl w:val="0"/>
                <w:numId w:val="26"/>
              </w:numPr>
              <w:spacing w:after="0" w:line="257" w:lineRule="auto"/>
              <w:jc w:val="both"/>
              <w:rPr>
                <w:rFonts w:eastAsia="Times New Roman" w:cs="Times New Roman"/>
                <w:szCs w:val="28"/>
              </w:rPr>
            </w:pPr>
            <w:r w:rsidRPr="0D81AC7E">
              <w:rPr>
                <w:rFonts w:eastAsia="Times New Roman" w:cs="Times New Roman"/>
                <w:szCs w:val="28"/>
                <w:lang w:val="vi"/>
              </w:rPr>
              <w:t>Hệ thống thông báo đ</w:t>
            </w:r>
            <w:r w:rsidRPr="0D81AC7E">
              <w:rPr>
                <w:rFonts w:eastAsia="Times New Roman" w:cs="Times New Roman"/>
                <w:szCs w:val="28"/>
              </w:rPr>
              <w:t>ã cập nhật thông tin thành công và đã gửi thông báo đạt/không đạt tới người dùng</w:t>
            </w:r>
          </w:p>
        </w:tc>
      </w:tr>
      <w:tr w:rsidR="0D81AC7E" w14:paraId="60E932E0" w14:textId="77777777" w:rsidTr="0D81AC7E">
        <w:trPr>
          <w:trHeight w:val="300"/>
        </w:trPr>
        <w:tc>
          <w:tcPr>
            <w:tcW w:w="2595" w:type="dxa"/>
            <w:tcBorders>
              <w:top w:val="single" w:sz="8" w:space="0" w:color="auto"/>
              <w:left w:val="single" w:sz="8" w:space="0" w:color="auto"/>
              <w:bottom w:val="single" w:sz="8" w:space="0" w:color="auto"/>
              <w:right w:val="single" w:sz="8" w:space="0" w:color="auto"/>
            </w:tcBorders>
            <w:tcMar>
              <w:left w:w="108" w:type="dxa"/>
              <w:right w:w="108" w:type="dxa"/>
            </w:tcMar>
          </w:tcPr>
          <w:p w14:paraId="65A6DBA1" w14:textId="2E564438" w:rsidR="0D81AC7E" w:rsidRDefault="0D81AC7E" w:rsidP="0D81AC7E">
            <w:pPr>
              <w:spacing w:line="257" w:lineRule="auto"/>
              <w:jc w:val="both"/>
            </w:pPr>
            <w:r w:rsidRPr="0D81AC7E">
              <w:rPr>
                <w:rFonts w:eastAsia="Times New Roman" w:cs="Times New Roman"/>
                <w:szCs w:val="28"/>
                <w:lang w:val="vi"/>
              </w:rPr>
              <w:lastRenderedPageBreak/>
              <w:t>Luồng sự kiện thay thế</w:t>
            </w:r>
          </w:p>
        </w:tc>
        <w:tc>
          <w:tcPr>
            <w:tcW w:w="6693"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0E176056" w14:textId="511EE0E5" w:rsidR="0D81AC7E" w:rsidRDefault="0D81AC7E" w:rsidP="0D81AC7E">
            <w:pPr>
              <w:spacing w:line="257" w:lineRule="auto"/>
              <w:jc w:val="both"/>
            </w:pPr>
            <w:r w:rsidRPr="0D81AC7E">
              <w:rPr>
                <w:rFonts w:eastAsia="Times New Roman" w:cs="Times New Roman"/>
                <w:szCs w:val="28"/>
                <w:lang w:val="vi"/>
              </w:rPr>
              <w:t xml:space="preserve">Hệ thống thông báo lỗi: </w:t>
            </w:r>
            <w:r w:rsidRPr="0D81AC7E">
              <w:rPr>
                <w:rFonts w:eastAsia="Times New Roman" w:cs="Times New Roman"/>
                <w:szCs w:val="28"/>
              </w:rPr>
              <w:t xml:space="preserve">Duyệt kết quả không thành công </w:t>
            </w:r>
          </w:p>
          <w:p w14:paraId="0A0A91BD" w14:textId="1695500A" w:rsidR="0D81AC7E" w:rsidRDefault="0D81AC7E" w:rsidP="0D81AC7E">
            <w:pPr>
              <w:spacing w:line="257" w:lineRule="auto"/>
              <w:jc w:val="both"/>
            </w:pPr>
            <w:r w:rsidRPr="0D81AC7E">
              <w:rPr>
                <w:rFonts w:eastAsia="Times New Roman" w:cs="Times New Roman"/>
                <w:szCs w:val="28"/>
              </w:rPr>
              <w:t xml:space="preserve"> </w:t>
            </w:r>
          </w:p>
        </w:tc>
      </w:tr>
      <w:tr w:rsidR="0D81AC7E" w14:paraId="0B0EFB87" w14:textId="77777777" w:rsidTr="0D81AC7E">
        <w:trPr>
          <w:trHeight w:val="270"/>
        </w:trPr>
        <w:tc>
          <w:tcPr>
            <w:tcW w:w="2595" w:type="dxa"/>
            <w:tcBorders>
              <w:top w:val="single" w:sz="8" w:space="0" w:color="auto"/>
              <w:left w:val="single" w:sz="8" w:space="0" w:color="auto"/>
              <w:bottom w:val="single" w:sz="8" w:space="0" w:color="auto"/>
              <w:right w:val="single" w:sz="8" w:space="0" w:color="auto"/>
            </w:tcBorders>
            <w:tcMar>
              <w:left w:w="108" w:type="dxa"/>
              <w:right w:w="108" w:type="dxa"/>
            </w:tcMar>
          </w:tcPr>
          <w:p w14:paraId="4D19F0E1" w14:textId="723D4834" w:rsidR="0D81AC7E" w:rsidRDefault="0D81AC7E" w:rsidP="0D81AC7E">
            <w:pPr>
              <w:spacing w:line="257" w:lineRule="auto"/>
              <w:jc w:val="both"/>
            </w:pPr>
            <w:r w:rsidRPr="0D81AC7E">
              <w:rPr>
                <w:rFonts w:eastAsia="Times New Roman" w:cs="Times New Roman"/>
                <w:szCs w:val="28"/>
                <w:lang w:val="vi"/>
              </w:rPr>
              <w:t>Hậu điều kiện</w:t>
            </w:r>
          </w:p>
        </w:tc>
        <w:tc>
          <w:tcPr>
            <w:tcW w:w="6693"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02FE4E0E" w14:textId="0CB5CB41" w:rsidR="0D81AC7E" w:rsidRDefault="0D81AC7E" w:rsidP="009A6FBF">
            <w:pPr>
              <w:pStyle w:val="ListParagraph"/>
              <w:numPr>
                <w:ilvl w:val="0"/>
                <w:numId w:val="31"/>
              </w:numPr>
              <w:spacing w:after="0" w:line="257" w:lineRule="auto"/>
              <w:ind w:left="348" w:hanging="348"/>
              <w:jc w:val="both"/>
              <w:rPr>
                <w:rFonts w:eastAsia="Times New Roman" w:cs="Times New Roman"/>
                <w:szCs w:val="28"/>
              </w:rPr>
            </w:pPr>
            <w:r w:rsidRPr="0D81AC7E">
              <w:rPr>
                <w:rFonts w:eastAsia="Times New Roman" w:cs="Times New Roman"/>
                <w:szCs w:val="28"/>
              </w:rPr>
              <w:t>Người dùng nhận được thông báo</w:t>
            </w:r>
          </w:p>
          <w:p w14:paraId="6A0E039F" w14:textId="5BA7CCF4" w:rsidR="0D81AC7E" w:rsidRDefault="0D81AC7E" w:rsidP="009A6FBF">
            <w:pPr>
              <w:pStyle w:val="ListParagraph"/>
              <w:numPr>
                <w:ilvl w:val="0"/>
                <w:numId w:val="31"/>
              </w:numPr>
              <w:spacing w:after="0" w:line="257" w:lineRule="auto"/>
              <w:ind w:left="348" w:hanging="348"/>
              <w:jc w:val="both"/>
              <w:rPr>
                <w:rFonts w:eastAsia="Times New Roman" w:cs="Times New Roman"/>
                <w:szCs w:val="28"/>
              </w:rPr>
            </w:pPr>
            <w:r w:rsidRPr="0D81AC7E">
              <w:rPr>
                <w:rFonts w:eastAsia="Times New Roman" w:cs="Times New Roman"/>
                <w:szCs w:val="28"/>
                <w:lang w:val="vi"/>
              </w:rPr>
              <w:t xml:space="preserve">Hệ thống lưu </w:t>
            </w:r>
            <w:r w:rsidRPr="0D81AC7E">
              <w:rPr>
                <w:rFonts w:eastAsia="Times New Roman" w:cs="Times New Roman"/>
                <w:szCs w:val="28"/>
              </w:rPr>
              <w:t>thông tin người dùng trúng tuyển vào cơ sở dữ liệu</w:t>
            </w:r>
          </w:p>
        </w:tc>
      </w:tr>
    </w:tbl>
    <w:p w14:paraId="56D05498" w14:textId="74715430" w:rsidR="538428B2" w:rsidRDefault="12BF01F1" w:rsidP="0D81AC7E">
      <w:pPr>
        <w:spacing w:line="276" w:lineRule="auto"/>
      </w:pPr>
      <w:r w:rsidRPr="0D81AC7E">
        <w:rPr>
          <w:rFonts w:eastAsia="Times New Roman" w:cs="Times New Roman"/>
          <w:szCs w:val="28"/>
          <w:lang w:val="vi-VN"/>
        </w:rPr>
        <w:t xml:space="preserve"> </w:t>
      </w:r>
    </w:p>
    <w:p w14:paraId="4D58A9B5" w14:textId="469AAFA2" w:rsidR="538428B2" w:rsidRDefault="12BF01F1" w:rsidP="0D81AC7E">
      <w:pPr>
        <w:pStyle w:val="Heading3"/>
        <w:spacing w:after="0" w:line="276" w:lineRule="auto"/>
        <w:rPr>
          <w:rFonts w:eastAsia="Times New Roman" w:cs="Times New Roman"/>
          <w:szCs w:val="28"/>
          <w:lang w:val="vi-VN"/>
        </w:rPr>
      </w:pPr>
      <w:r w:rsidRPr="0D81AC7E">
        <w:rPr>
          <w:rFonts w:eastAsia="Times New Roman" w:cs="Times New Roman"/>
          <w:szCs w:val="28"/>
          <w:lang w:val="vi-VN"/>
        </w:rPr>
        <w:t>UC0017-Đăng tài liệu</w:t>
      </w:r>
    </w:p>
    <w:tbl>
      <w:tblPr>
        <w:tblW w:w="0" w:type="auto"/>
        <w:tblLayout w:type="fixed"/>
        <w:tblLook w:val="04A0" w:firstRow="1" w:lastRow="0" w:firstColumn="1" w:lastColumn="0" w:noHBand="0" w:noVBand="1"/>
      </w:tblPr>
      <w:tblGrid>
        <w:gridCol w:w="2595"/>
        <w:gridCol w:w="2240"/>
        <w:gridCol w:w="2077"/>
        <w:gridCol w:w="2376"/>
      </w:tblGrid>
      <w:tr w:rsidR="0D81AC7E" w14:paraId="3D183226" w14:textId="77777777" w:rsidTr="0D81AC7E">
        <w:trPr>
          <w:trHeight w:val="300"/>
        </w:trPr>
        <w:tc>
          <w:tcPr>
            <w:tcW w:w="2595" w:type="dxa"/>
            <w:tcBorders>
              <w:top w:val="single" w:sz="8" w:space="0" w:color="auto"/>
              <w:left w:val="single" w:sz="8" w:space="0" w:color="auto"/>
              <w:bottom w:val="single" w:sz="8" w:space="0" w:color="auto"/>
              <w:right w:val="single" w:sz="8" w:space="0" w:color="auto"/>
            </w:tcBorders>
            <w:tcMar>
              <w:left w:w="108" w:type="dxa"/>
              <w:right w:w="108" w:type="dxa"/>
            </w:tcMar>
          </w:tcPr>
          <w:p w14:paraId="1A69C907" w14:textId="75EB0B57" w:rsidR="0D81AC7E" w:rsidRDefault="0D81AC7E" w:rsidP="0D81AC7E">
            <w:pPr>
              <w:spacing w:line="257" w:lineRule="auto"/>
              <w:jc w:val="both"/>
            </w:pPr>
            <w:r w:rsidRPr="0D81AC7E">
              <w:rPr>
                <w:rFonts w:eastAsia="Times New Roman" w:cs="Times New Roman"/>
                <w:szCs w:val="28"/>
                <w:lang w:val="vi"/>
              </w:rPr>
              <w:t>Mã use case</w:t>
            </w:r>
          </w:p>
        </w:tc>
        <w:tc>
          <w:tcPr>
            <w:tcW w:w="2240" w:type="dxa"/>
            <w:tcBorders>
              <w:top w:val="single" w:sz="8" w:space="0" w:color="auto"/>
              <w:left w:val="single" w:sz="8" w:space="0" w:color="auto"/>
              <w:bottom w:val="single" w:sz="8" w:space="0" w:color="auto"/>
              <w:right w:val="single" w:sz="8" w:space="0" w:color="auto"/>
            </w:tcBorders>
            <w:tcMar>
              <w:left w:w="108" w:type="dxa"/>
              <w:right w:w="108" w:type="dxa"/>
            </w:tcMar>
          </w:tcPr>
          <w:p w14:paraId="5A2B1D57" w14:textId="46317A7E" w:rsidR="0D81AC7E" w:rsidRDefault="0D81AC7E" w:rsidP="0D81AC7E">
            <w:pPr>
              <w:spacing w:line="257" w:lineRule="auto"/>
              <w:jc w:val="both"/>
            </w:pPr>
            <w:r w:rsidRPr="0D81AC7E">
              <w:rPr>
                <w:rFonts w:eastAsia="Times New Roman" w:cs="Times New Roman"/>
                <w:szCs w:val="28"/>
                <w:lang w:val="vi"/>
              </w:rPr>
              <w:t>UC0</w:t>
            </w:r>
            <w:r w:rsidRPr="0D81AC7E">
              <w:rPr>
                <w:rFonts w:eastAsia="Times New Roman" w:cs="Times New Roman"/>
                <w:szCs w:val="28"/>
              </w:rPr>
              <w:t>017</w:t>
            </w:r>
          </w:p>
        </w:tc>
        <w:tc>
          <w:tcPr>
            <w:tcW w:w="2077" w:type="dxa"/>
            <w:tcBorders>
              <w:top w:val="single" w:sz="8" w:space="0" w:color="auto"/>
              <w:left w:val="single" w:sz="8" w:space="0" w:color="auto"/>
              <w:bottom w:val="single" w:sz="8" w:space="0" w:color="auto"/>
              <w:right w:val="single" w:sz="8" w:space="0" w:color="auto"/>
            </w:tcBorders>
            <w:tcMar>
              <w:left w:w="108" w:type="dxa"/>
              <w:right w:w="108" w:type="dxa"/>
            </w:tcMar>
          </w:tcPr>
          <w:p w14:paraId="5E060638" w14:textId="46103F1B" w:rsidR="0D81AC7E" w:rsidRDefault="0D81AC7E" w:rsidP="0D81AC7E">
            <w:pPr>
              <w:spacing w:line="257" w:lineRule="auto"/>
              <w:jc w:val="both"/>
            </w:pPr>
            <w:r w:rsidRPr="0D81AC7E">
              <w:rPr>
                <w:rFonts w:eastAsia="Times New Roman" w:cs="Times New Roman"/>
                <w:szCs w:val="28"/>
                <w:lang w:val="vi"/>
              </w:rPr>
              <w:t>Tên use case</w:t>
            </w:r>
          </w:p>
        </w:tc>
        <w:tc>
          <w:tcPr>
            <w:tcW w:w="2376" w:type="dxa"/>
            <w:tcBorders>
              <w:top w:val="single" w:sz="8" w:space="0" w:color="auto"/>
              <w:left w:val="single" w:sz="8" w:space="0" w:color="auto"/>
              <w:bottom w:val="single" w:sz="8" w:space="0" w:color="auto"/>
              <w:right w:val="single" w:sz="8" w:space="0" w:color="auto"/>
            </w:tcBorders>
            <w:tcMar>
              <w:left w:w="108" w:type="dxa"/>
              <w:right w:w="108" w:type="dxa"/>
            </w:tcMar>
          </w:tcPr>
          <w:p w14:paraId="397A199B" w14:textId="4325F82C" w:rsidR="0D81AC7E" w:rsidRDefault="0D81AC7E" w:rsidP="0D81AC7E">
            <w:pPr>
              <w:spacing w:line="257" w:lineRule="auto"/>
              <w:jc w:val="both"/>
            </w:pPr>
            <w:r w:rsidRPr="0D81AC7E">
              <w:rPr>
                <w:rFonts w:eastAsia="Times New Roman" w:cs="Times New Roman"/>
                <w:szCs w:val="28"/>
              </w:rPr>
              <w:t>Đăng tài liệu</w:t>
            </w:r>
          </w:p>
        </w:tc>
      </w:tr>
      <w:tr w:rsidR="0D81AC7E" w14:paraId="3D2E4C8D" w14:textId="77777777" w:rsidTr="0D81AC7E">
        <w:trPr>
          <w:trHeight w:val="300"/>
        </w:trPr>
        <w:tc>
          <w:tcPr>
            <w:tcW w:w="2595" w:type="dxa"/>
            <w:tcBorders>
              <w:top w:val="single" w:sz="8" w:space="0" w:color="auto"/>
              <w:left w:val="single" w:sz="8" w:space="0" w:color="auto"/>
              <w:bottom w:val="single" w:sz="8" w:space="0" w:color="auto"/>
              <w:right w:val="single" w:sz="8" w:space="0" w:color="auto"/>
            </w:tcBorders>
            <w:tcMar>
              <w:left w:w="108" w:type="dxa"/>
              <w:right w:w="108" w:type="dxa"/>
            </w:tcMar>
          </w:tcPr>
          <w:p w14:paraId="141CAED2" w14:textId="4754881B" w:rsidR="0D81AC7E" w:rsidRDefault="0D81AC7E" w:rsidP="0D81AC7E">
            <w:pPr>
              <w:spacing w:line="257" w:lineRule="auto"/>
              <w:jc w:val="both"/>
            </w:pPr>
            <w:r w:rsidRPr="0D81AC7E">
              <w:rPr>
                <w:rFonts w:eastAsia="Times New Roman" w:cs="Times New Roman"/>
                <w:szCs w:val="28"/>
                <w:lang w:val="vi"/>
              </w:rPr>
              <w:t>Tác nhân</w:t>
            </w:r>
          </w:p>
        </w:tc>
        <w:tc>
          <w:tcPr>
            <w:tcW w:w="6693"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2777B653" w14:textId="6C25ABD4" w:rsidR="0D81AC7E" w:rsidRDefault="0D81AC7E" w:rsidP="0D81AC7E">
            <w:pPr>
              <w:spacing w:line="257" w:lineRule="auto"/>
              <w:jc w:val="both"/>
            </w:pPr>
            <w:r w:rsidRPr="0D81AC7E">
              <w:rPr>
                <w:rFonts w:eastAsia="Times New Roman" w:cs="Times New Roman"/>
                <w:szCs w:val="28"/>
              </w:rPr>
              <w:t>Giảng viên</w:t>
            </w:r>
          </w:p>
        </w:tc>
      </w:tr>
      <w:tr w:rsidR="0D81AC7E" w14:paraId="0D17731B" w14:textId="77777777" w:rsidTr="0D81AC7E">
        <w:trPr>
          <w:trHeight w:val="300"/>
        </w:trPr>
        <w:tc>
          <w:tcPr>
            <w:tcW w:w="2595" w:type="dxa"/>
            <w:tcBorders>
              <w:top w:val="single" w:sz="8" w:space="0" w:color="auto"/>
              <w:left w:val="single" w:sz="8" w:space="0" w:color="auto"/>
              <w:bottom w:val="single" w:sz="8" w:space="0" w:color="auto"/>
              <w:right w:val="single" w:sz="8" w:space="0" w:color="auto"/>
            </w:tcBorders>
            <w:tcMar>
              <w:left w:w="108" w:type="dxa"/>
              <w:right w:w="108" w:type="dxa"/>
            </w:tcMar>
          </w:tcPr>
          <w:p w14:paraId="70CCBF90" w14:textId="0D953457" w:rsidR="0D81AC7E" w:rsidRDefault="0D81AC7E" w:rsidP="0D81AC7E">
            <w:pPr>
              <w:spacing w:line="257" w:lineRule="auto"/>
              <w:jc w:val="both"/>
            </w:pPr>
            <w:r w:rsidRPr="0D81AC7E">
              <w:rPr>
                <w:rFonts w:eastAsia="Times New Roman" w:cs="Times New Roman"/>
                <w:szCs w:val="28"/>
              </w:rPr>
              <w:t>Mục đích sử dụng</w:t>
            </w:r>
          </w:p>
        </w:tc>
        <w:tc>
          <w:tcPr>
            <w:tcW w:w="6693"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55A8E1BA" w14:textId="4A4171B5" w:rsidR="0D81AC7E" w:rsidRDefault="0D81AC7E" w:rsidP="0D81AC7E">
            <w:pPr>
              <w:spacing w:line="257" w:lineRule="auto"/>
              <w:jc w:val="both"/>
            </w:pPr>
            <w:r w:rsidRPr="0D81AC7E">
              <w:rPr>
                <w:rFonts w:eastAsia="Times New Roman" w:cs="Times New Roman"/>
                <w:szCs w:val="28"/>
              </w:rPr>
              <w:t>Giảng viên đăng tài liệu cho khóa học</w:t>
            </w:r>
          </w:p>
        </w:tc>
      </w:tr>
      <w:tr w:rsidR="0D81AC7E" w14:paraId="6D54CABB" w14:textId="77777777" w:rsidTr="0D81AC7E">
        <w:trPr>
          <w:trHeight w:val="300"/>
        </w:trPr>
        <w:tc>
          <w:tcPr>
            <w:tcW w:w="2595" w:type="dxa"/>
            <w:tcBorders>
              <w:top w:val="single" w:sz="8" w:space="0" w:color="auto"/>
              <w:left w:val="single" w:sz="8" w:space="0" w:color="auto"/>
              <w:bottom w:val="single" w:sz="8" w:space="0" w:color="auto"/>
              <w:right w:val="single" w:sz="8" w:space="0" w:color="auto"/>
            </w:tcBorders>
            <w:tcMar>
              <w:left w:w="108" w:type="dxa"/>
              <w:right w:w="108" w:type="dxa"/>
            </w:tcMar>
          </w:tcPr>
          <w:p w14:paraId="3C109CC0" w14:textId="547D29FC" w:rsidR="0D81AC7E" w:rsidRDefault="0D81AC7E" w:rsidP="0D81AC7E">
            <w:pPr>
              <w:spacing w:line="257" w:lineRule="auto"/>
              <w:jc w:val="both"/>
            </w:pPr>
            <w:r w:rsidRPr="0D81AC7E">
              <w:rPr>
                <w:rFonts w:eastAsia="Times New Roman" w:cs="Times New Roman"/>
                <w:szCs w:val="28"/>
              </w:rPr>
              <w:t>Sự kiện kích hoạt</w:t>
            </w:r>
          </w:p>
        </w:tc>
        <w:tc>
          <w:tcPr>
            <w:tcW w:w="6693"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6CC8CA86" w14:textId="1428BAA9" w:rsidR="0D81AC7E" w:rsidRDefault="0D81AC7E" w:rsidP="0D81AC7E">
            <w:pPr>
              <w:spacing w:line="257" w:lineRule="auto"/>
              <w:jc w:val="both"/>
            </w:pPr>
            <w:r w:rsidRPr="0D81AC7E">
              <w:rPr>
                <w:rFonts w:eastAsia="Times New Roman" w:cs="Times New Roman"/>
                <w:szCs w:val="28"/>
              </w:rPr>
              <w:t>Giảng viên chọn chức năng đăng tài liệu trong khóa học</w:t>
            </w:r>
          </w:p>
        </w:tc>
      </w:tr>
      <w:tr w:rsidR="0D81AC7E" w14:paraId="0C66D6D9" w14:textId="77777777" w:rsidTr="0D81AC7E">
        <w:trPr>
          <w:trHeight w:val="300"/>
        </w:trPr>
        <w:tc>
          <w:tcPr>
            <w:tcW w:w="2595" w:type="dxa"/>
            <w:tcBorders>
              <w:top w:val="single" w:sz="8" w:space="0" w:color="auto"/>
              <w:left w:val="single" w:sz="8" w:space="0" w:color="auto"/>
              <w:bottom w:val="single" w:sz="8" w:space="0" w:color="auto"/>
              <w:right w:val="single" w:sz="8" w:space="0" w:color="auto"/>
            </w:tcBorders>
            <w:tcMar>
              <w:left w:w="108" w:type="dxa"/>
              <w:right w:w="108" w:type="dxa"/>
            </w:tcMar>
          </w:tcPr>
          <w:p w14:paraId="35D5D590" w14:textId="38C40EAA" w:rsidR="0D81AC7E" w:rsidRDefault="0D81AC7E" w:rsidP="0D81AC7E">
            <w:pPr>
              <w:spacing w:line="257" w:lineRule="auto"/>
              <w:jc w:val="both"/>
            </w:pPr>
            <w:r w:rsidRPr="0D81AC7E">
              <w:rPr>
                <w:rFonts w:eastAsia="Times New Roman" w:cs="Times New Roman"/>
                <w:szCs w:val="28"/>
              </w:rPr>
              <w:t>Điều kiện tiên quyết</w:t>
            </w:r>
          </w:p>
        </w:tc>
        <w:tc>
          <w:tcPr>
            <w:tcW w:w="6693"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232FD26C" w14:textId="53F8A322" w:rsidR="0D81AC7E" w:rsidRDefault="0D81AC7E" w:rsidP="009A6FBF">
            <w:pPr>
              <w:pStyle w:val="ListParagraph"/>
              <w:numPr>
                <w:ilvl w:val="0"/>
                <w:numId w:val="33"/>
              </w:numPr>
              <w:spacing w:after="0" w:line="257" w:lineRule="auto"/>
              <w:ind w:left="258" w:hanging="270"/>
              <w:jc w:val="both"/>
              <w:rPr>
                <w:rFonts w:eastAsia="Times New Roman" w:cs="Times New Roman"/>
                <w:szCs w:val="28"/>
                <w:lang w:val="vi"/>
              </w:rPr>
            </w:pPr>
            <w:r w:rsidRPr="0D81AC7E">
              <w:rPr>
                <w:rFonts w:eastAsia="Times New Roman" w:cs="Times New Roman"/>
                <w:szCs w:val="28"/>
                <w:lang w:val="vi"/>
              </w:rPr>
              <w:t>Giảng viên đã đăng nhập vào hệ thống</w:t>
            </w:r>
          </w:p>
        </w:tc>
      </w:tr>
      <w:tr w:rsidR="0D81AC7E" w14:paraId="5B063A74" w14:textId="77777777" w:rsidTr="0D81AC7E">
        <w:trPr>
          <w:trHeight w:val="300"/>
        </w:trPr>
        <w:tc>
          <w:tcPr>
            <w:tcW w:w="2595" w:type="dxa"/>
            <w:tcBorders>
              <w:top w:val="single" w:sz="8" w:space="0" w:color="auto"/>
              <w:left w:val="single" w:sz="8" w:space="0" w:color="auto"/>
              <w:bottom w:val="single" w:sz="8" w:space="0" w:color="auto"/>
              <w:right w:val="single" w:sz="8" w:space="0" w:color="auto"/>
            </w:tcBorders>
            <w:tcMar>
              <w:left w:w="108" w:type="dxa"/>
              <w:right w:w="108" w:type="dxa"/>
            </w:tcMar>
          </w:tcPr>
          <w:p w14:paraId="6D00126C" w14:textId="3F830980" w:rsidR="0D81AC7E" w:rsidRDefault="0D81AC7E" w:rsidP="0D81AC7E">
            <w:pPr>
              <w:spacing w:line="257" w:lineRule="auto"/>
              <w:jc w:val="both"/>
            </w:pPr>
            <w:r w:rsidRPr="0D81AC7E">
              <w:rPr>
                <w:rFonts w:eastAsia="Times New Roman" w:cs="Times New Roman"/>
                <w:szCs w:val="28"/>
                <w:lang w:val="vi"/>
              </w:rPr>
              <w:t>Luồng sự kiện chính</w:t>
            </w:r>
            <w:r>
              <w:br/>
            </w:r>
            <w:r w:rsidRPr="0D81AC7E">
              <w:rPr>
                <w:rFonts w:eastAsia="Times New Roman" w:cs="Times New Roman"/>
                <w:szCs w:val="28"/>
                <w:lang w:val="vi"/>
              </w:rPr>
              <w:t xml:space="preserve"> (Thành công)</w:t>
            </w:r>
          </w:p>
        </w:tc>
        <w:tc>
          <w:tcPr>
            <w:tcW w:w="6693"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48E6A51F" w14:textId="09CD6C2C" w:rsidR="0D81AC7E" w:rsidRDefault="0D81AC7E" w:rsidP="009A6FBF">
            <w:pPr>
              <w:pStyle w:val="ListParagraph"/>
              <w:numPr>
                <w:ilvl w:val="0"/>
                <w:numId w:val="25"/>
              </w:numPr>
              <w:spacing w:after="0" w:line="257" w:lineRule="auto"/>
              <w:ind w:left="1080"/>
              <w:jc w:val="both"/>
              <w:rPr>
                <w:rFonts w:eastAsia="Times New Roman" w:cs="Times New Roman"/>
                <w:szCs w:val="28"/>
              </w:rPr>
            </w:pPr>
            <w:r w:rsidRPr="0D81AC7E">
              <w:rPr>
                <w:rFonts w:eastAsia="Times New Roman" w:cs="Times New Roman"/>
                <w:szCs w:val="28"/>
                <w:lang w:val="vi"/>
              </w:rPr>
              <w:t xml:space="preserve">Giảng viên chọn khóa học </w:t>
            </w:r>
            <w:r w:rsidRPr="0D81AC7E">
              <w:rPr>
                <w:rFonts w:eastAsia="Times New Roman" w:cs="Times New Roman"/>
                <w:szCs w:val="28"/>
              </w:rPr>
              <w:t>cần đăng tải tài liệu</w:t>
            </w:r>
          </w:p>
          <w:p w14:paraId="1F70BBE6" w14:textId="41479BF4" w:rsidR="0D81AC7E" w:rsidRDefault="0D81AC7E" w:rsidP="009A6FBF">
            <w:pPr>
              <w:pStyle w:val="ListParagraph"/>
              <w:numPr>
                <w:ilvl w:val="0"/>
                <w:numId w:val="25"/>
              </w:numPr>
              <w:spacing w:after="0" w:line="257" w:lineRule="auto"/>
              <w:ind w:left="1080"/>
              <w:jc w:val="both"/>
              <w:rPr>
                <w:rFonts w:eastAsia="Times New Roman" w:cs="Times New Roman"/>
                <w:szCs w:val="28"/>
              </w:rPr>
            </w:pPr>
            <w:r w:rsidRPr="0D81AC7E">
              <w:rPr>
                <w:rFonts w:eastAsia="Times New Roman" w:cs="Times New Roman"/>
                <w:szCs w:val="28"/>
              </w:rPr>
              <w:t>Giảng viên chọn mục “Đăng tài liệu” và chọn tài liệu muốn tải lên từ hệ thống</w:t>
            </w:r>
          </w:p>
          <w:p w14:paraId="2E71A906" w14:textId="3BCBFE3E" w:rsidR="0D81AC7E" w:rsidRDefault="0D81AC7E" w:rsidP="009A6FBF">
            <w:pPr>
              <w:pStyle w:val="ListParagraph"/>
              <w:numPr>
                <w:ilvl w:val="0"/>
                <w:numId w:val="25"/>
              </w:numPr>
              <w:spacing w:after="0" w:line="257" w:lineRule="auto"/>
              <w:ind w:left="1080"/>
              <w:jc w:val="both"/>
              <w:rPr>
                <w:rFonts w:eastAsia="Times New Roman" w:cs="Times New Roman"/>
                <w:szCs w:val="28"/>
              </w:rPr>
            </w:pPr>
            <w:r w:rsidRPr="0D81AC7E">
              <w:rPr>
                <w:rFonts w:eastAsia="Times New Roman" w:cs="Times New Roman"/>
                <w:szCs w:val="28"/>
              </w:rPr>
              <w:t>Giảng viên xác nhận đăng tài liệu</w:t>
            </w:r>
          </w:p>
        </w:tc>
      </w:tr>
      <w:tr w:rsidR="0D81AC7E" w14:paraId="422F0B2B" w14:textId="77777777" w:rsidTr="0D81AC7E">
        <w:trPr>
          <w:trHeight w:val="300"/>
        </w:trPr>
        <w:tc>
          <w:tcPr>
            <w:tcW w:w="2595" w:type="dxa"/>
            <w:tcBorders>
              <w:top w:val="single" w:sz="8" w:space="0" w:color="auto"/>
              <w:left w:val="single" w:sz="8" w:space="0" w:color="auto"/>
              <w:bottom w:val="single" w:sz="8" w:space="0" w:color="auto"/>
              <w:right w:val="single" w:sz="8" w:space="0" w:color="auto"/>
            </w:tcBorders>
            <w:tcMar>
              <w:left w:w="108" w:type="dxa"/>
              <w:right w:w="108" w:type="dxa"/>
            </w:tcMar>
          </w:tcPr>
          <w:p w14:paraId="3D62C7EB" w14:textId="3783CBE7" w:rsidR="0D81AC7E" w:rsidRDefault="0D81AC7E" w:rsidP="0D81AC7E">
            <w:pPr>
              <w:spacing w:line="257" w:lineRule="auto"/>
              <w:jc w:val="both"/>
            </w:pPr>
            <w:r w:rsidRPr="0D81AC7E">
              <w:rPr>
                <w:rFonts w:eastAsia="Times New Roman" w:cs="Times New Roman"/>
                <w:szCs w:val="28"/>
                <w:lang w:val="vi"/>
              </w:rPr>
              <w:t>Luồng sự kiện thay thế</w:t>
            </w:r>
          </w:p>
        </w:tc>
        <w:tc>
          <w:tcPr>
            <w:tcW w:w="6693"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094509A7" w14:textId="72C0A55D" w:rsidR="0D81AC7E" w:rsidRDefault="0D81AC7E" w:rsidP="0D81AC7E">
            <w:pPr>
              <w:spacing w:line="257" w:lineRule="auto"/>
              <w:jc w:val="both"/>
            </w:pPr>
            <w:r w:rsidRPr="0D81AC7E">
              <w:rPr>
                <w:rFonts w:eastAsia="Times New Roman" w:cs="Times New Roman"/>
                <w:szCs w:val="28"/>
              </w:rPr>
              <w:t>2</w:t>
            </w:r>
            <w:r w:rsidRPr="0D81AC7E">
              <w:rPr>
                <w:rFonts w:eastAsia="Times New Roman" w:cs="Times New Roman"/>
                <w:szCs w:val="28"/>
                <w:lang w:val="vi"/>
              </w:rPr>
              <w:t xml:space="preserve">a. Hệ thống thông báo lỗi: </w:t>
            </w:r>
            <w:r w:rsidRPr="0D81AC7E">
              <w:rPr>
                <w:rFonts w:eastAsia="Times New Roman" w:cs="Times New Roman"/>
                <w:szCs w:val="28"/>
              </w:rPr>
              <w:t>Loại tài liệu không hợp lệ</w:t>
            </w:r>
          </w:p>
        </w:tc>
      </w:tr>
      <w:tr w:rsidR="0D81AC7E" w14:paraId="4CD610AC" w14:textId="77777777" w:rsidTr="0D81AC7E">
        <w:trPr>
          <w:trHeight w:val="270"/>
        </w:trPr>
        <w:tc>
          <w:tcPr>
            <w:tcW w:w="2595" w:type="dxa"/>
            <w:tcBorders>
              <w:top w:val="single" w:sz="8" w:space="0" w:color="auto"/>
              <w:left w:val="single" w:sz="8" w:space="0" w:color="auto"/>
              <w:bottom w:val="single" w:sz="8" w:space="0" w:color="auto"/>
              <w:right w:val="single" w:sz="8" w:space="0" w:color="auto"/>
            </w:tcBorders>
            <w:tcMar>
              <w:left w:w="108" w:type="dxa"/>
              <w:right w:w="108" w:type="dxa"/>
            </w:tcMar>
          </w:tcPr>
          <w:p w14:paraId="293BB437" w14:textId="035A96F8" w:rsidR="0D81AC7E" w:rsidRDefault="0D81AC7E" w:rsidP="0D81AC7E">
            <w:pPr>
              <w:spacing w:line="257" w:lineRule="auto"/>
              <w:jc w:val="both"/>
            </w:pPr>
            <w:r w:rsidRPr="0D81AC7E">
              <w:rPr>
                <w:rFonts w:eastAsia="Times New Roman" w:cs="Times New Roman"/>
                <w:szCs w:val="28"/>
                <w:lang w:val="vi"/>
              </w:rPr>
              <w:t>Hậu điều kiện</w:t>
            </w:r>
          </w:p>
        </w:tc>
        <w:tc>
          <w:tcPr>
            <w:tcW w:w="6693"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1ADA7312" w14:textId="0EEE5929" w:rsidR="0D81AC7E" w:rsidRDefault="0D81AC7E" w:rsidP="009A6FBF">
            <w:pPr>
              <w:pStyle w:val="ListParagraph"/>
              <w:numPr>
                <w:ilvl w:val="0"/>
                <w:numId w:val="33"/>
              </w:numPr>
              <w:spacing w:after="0" w:line="257" w:lineRule="auto"/>
              <w:jc w:val="both"/>
              <w:rPr>
                <w:rFonts w:eastAsia="Times New Roman" w:cs="Times New Roman"/>
                <w:szCs w:val="28"/>
              </w:rPr>
            </w:pPr>
            <w:r w:rsidRPr="0D81AC7E">
              <w:rPr>
                <w:rFonts w:eastAsia="Times New Roman" w:cs="Times New Roman"/>
                <w:szCs w:val="28"/>
              </w:rPr>
              <w:t>Tài liệu đăng tải thành công và học viên có thể xem tài liệu giảng viên đã đăng lên</w:t>
            </w:r>
          </w:p>
        </w:tc>
      </w:tr>
    </w:tbl>
    <w:p w14:paraId="0B62A39E" w14:textId="73BCE111" w:rsidR="538428B2" w:rsidRDefault="12BF01F1" w:rsidP="0D81AC7E">
      <w:pPr>
        <w:spacing w:line="276" w:lineRule="auto"/>
      </w:pPr>
      <w:r w:rsidRPr="0D81AC7E">
        <w:rPr>
          <w:rFonts w:eastAsia="Times New Roman" w:cs="Times New Roman"/>
          <w:szCs w:val="28"/>
          <w:lang w:val="vi-VN"/>
        </w:rPr>
        <w:t xml:space="preserve"> </w:t>
      </w:r>
    </w:p>
    <w:p w14:paraId="406D7D1D" w14:textId="259A8DBB" w:rsidR="538428B2" w:rsidRDefault="12BF01F1" w:rsidP="0D81AC7E">
      <w:pPr>
        <w:pStyle w:val="Heading3"/>
        <w:spacing w:after="0" w:line="276" w:lineRule="auto"/>
        <w:rPr>
          <w:rFonts w:eastAsia="Times New Roman" w:cs="Times New Roman"/>
          <w:szCs w:val="28"/>
          <w:lang w:val="vi-VN"/>
        </w:rPr>
      </w:pPr>
      <w:r w:rsidRPr="0D81AC7E">
        <w:rPr>
          <w:rFonts w:eastAsia="Times New Roman" w:cs="Times New Roman"/>
          <w:szCs w:val="28"/>
          <w:lang w:val="vi-VN"/>
        </w:rPr>
        <w:t>UC0018-Xóa tài liệu</w:t>
      </w:r>
    </w:p>
    <w:tbl>
      <w:tblPr>
        <w:tblW w:w="0" w:type="auto"/>
        <w:tblLayout w:type="fixed"/>
        <w:tblLook w:val="04A0" w:firstRow="1" w:lastRow="0" w:firstColumn="1" w:lastColumn="0" w:noHBand="0" w:noVBand="1"/>
      </w:tblPr>
      <w:tblGrid>
        <w:gridCol w:w="2595"/>
        <w:gridCol w:w="2240"/>
        <w:gridCol w:w="2077"/>
        <w:gridCol w:w="2376"/>
      </w:tblGrid>
      <w:tr w:rsidR="0D81AC7E" w14:paraId="7647DC8C" w14:textId="77777777" w:rsidTr="0D81AC7E">
        <w:trPr>
          <w:trHeight w:val="300"/>
        </w:trPr>
        <w:tc>
          <w:tcPr>
            <w:tcW w:w="2595" w:type="dxa"/>
            <w:tcBorders>
              <w:top w:val="single" w:sz="8" w:space="0" w:color="auto"/>
              <w:left w:val="single" w:sz="8" w:space="0" w:color="auto"/>
              <w:bottom w:val="single" w:sz="8" w:space="0" w:color="auto"/>
              <w:right w:val="single" w:sz="8" w:space="0" w:color="auto"/>
            </w:tcBorders>
            <w:tcMar>
              <w:left w:w="108" w:type="dxa"/>
              <w:right w:w="108" w:type="dxa"/>
            </w:tcMar>
          </w:tcPr>
          <w:p w14:paraId="1DF1BAD8" w14:textId="3E55412D" w:rsidR="0D81AC7E" w:rsidRDefault="0D81AC7E" w:rsidP="0D81AC7E">
            <w:pPr>
              <w:spacing w:line="257" w:lineRule="auto"/>
              <w:jc w:val="both"/>
            </w:pPr>
            <w:r w:rsidRPr="0D81AC7E">
              <w:rPr>
                <w:rFonts w:eastAsia="Times New Roman" w:cs="Times New Roman"/>
                <w:szCs w:val="28"/>
                <w:lang w:val="vi"/>
              </w:rPr>
              <w:t>Mã use case</w:t>
            </w:r>
          </w:p>
        </w:tc>
        <w:tc>
          <w:tcPr>
            <w:tcW w:w="2240" w:type="dxa"/>
            <w:tcBorders>
              <w:top w:val="single" w:sz="8" w:space="0" w:color="auto"/>
              <w:left w:val="single" w:sz="8" w:space="0" w:color="auto"/>
              <w:bottom w:val="single" w:sz="8" w:space="0" w:color="auto"/>
              <w:right w:val="single" w:sz="8" w:space="0" w:color="auto"/>
            </w:tcBorders>
            <w:tcMar>
              <w:left w:w="108" w:type="dxa"/>
              <w:right w:w="108" w:type="dxa"/>
            </w:tcMar>
          </w:tcPr>
          <w:p w14:paraId="1B955EB6" w14:textId="4BF1CAAE" w:rsidR="0D81AC7E" w:rsidRDefault="0D81AC7E" w:rsidP="0D81AC7E">
            <w:pPr>
              <w:spacing w:line="257" w:lineRule="auto"/>
              <w:jc w:val="both"/>
            </w:pPr>
            <w:r w:rsidRPr="0D81AC7E">
              <w:rPr>
                <w:rFonts w:eastAsia="Times New Roman" w:cs="Times New Roman"/>
                <w:szCs w:val="28"/>
                <w:lang w:val="vi"/>
              </w:rPr>
              <w:t>UC0</w:t>
            </w:r>
            <w:r w:rsidRPr="0D81AC7E">
              <w:rPr>
                <w:rFonts w:eastAsia="Times New Roman" w:cs="Times New Roman"/>
                <w:szCs w:val="28"/>
              </w:rPr>
              <w:t>018</w:t>
            </w:r>
          </w:p>
        </w:tc>
        <w:tc>
          <w:tcPr>
            <w:tcW w:w="2077" w:type="dxa"/>
            <w:tcBorders>
              <w:top w:val="single" w:sz="8" w:space="0" w:color="auto"/>
              <w:left w:val="single" w:sz="8" w:space="0" w:color="auto"/>
              <w:bottom w:val="single" w:sz="8" w:space="0" w:color="auto"/>
              <w:right w:val="single" w:sz="8" w:space="0" w:color="auto"/>
            </w:tcBorders>
            <w:tcMar>
              <w:left w:w="108" w:type="dxa"/>
              <w:right w:w="108" w:type="dxa"/>
            </w:tcMar>
          </w:tcPr>
          <w:p w14:paraId="64D5C2AC" w14:textId="6ACE259B" w:rsidR="0D81AC7E" w:rsidRDefault="0D81AC7E" w:rsidP="0D81AC7E">
            <w:pPr>
              <w:spacing w:line="257" w:lineRule="auto"/>
              <w:jc w:val="both"/>
            </w:pPr>
            <w:r w:rsidRPr="0D81AC7E">
              <w:rPr>
                <w:rFonts w:eastAsia="Times New Roman" w:cs="Times New Roman"/>
                <w:szCs w:val="28"/>
                <w:lang w:val="vi"/>
              </w:rPr>
              <w:t>Tên use case</w:t>
            </w:r>
          </w:p>
        </w:tc>
        <w:tc>
          <w:tcPr>
            <w:tcW w:w="2376" w:type="dxa"/>
            <w:tcBorders>
              <w:top w:val="single" w:sz="8" w:space="0" w:color="auto"/>
              <w:left w:val="single" w:sz="8" w:space="0" w:color="auto"/>
              <w:bottom w:val="single" w:sz="8" w:space="0" w:color="auto"/>
              <w:right w:val="single" w:sz="8" w:space="0" w:color="auto"/>
            </w:tcBorders>
            <w:tcMar>
              <w:left w:w="108" w:type="dxa"/>
              <w:right w:w="108" w:type="dxa"/>
            </w:tcMar>
          </w:tcPr>
          <w:p w14:paraId="3138D35E" w14:textId="26864460" w:rsidR="0D81AC7E" w:rsidRDefault="0D81AC7E" w:rsidP="0D81AC7E">
            <w:pPr>
              <w:spacing w:line="257" w:lineRule="auto"/>
              <w:jc w:val="both"/>
            </w:pPr>
            <w:r w:rsidRPr="0D81AC7E">
              <w:rPr>
                <w:rFonts w:eastAsia="Times New Roman" w:cs="Times New Roman"/>
                <w:szCs w:val="28"/>
              </w:rPr>
              <w:t>Xóa tài liệu</w:t>
            </w:r>
          </w:p>
        </w:tc>
      </w:tr>
      <w:tr w:rsidR="0D81AC7E" w14:paraId="6C4EFB7F" w14:textId="77777777" w:rsidTr="0D81AC7E">
        <w:trPr>
          <w:trHeight w:val="300"/>
        </w:trPr>
        <w:tc>
          <w:tcPr>
            <w:tcW w:w="2595" w:type="dxa"/>
            <w:tcBorders>
              <w:top w:val="single" w:sz="8" w:space="0" w:color="auto"/>
              <w:left w:val="single" w:sz="8" w:space="0" w:color="auto"/>
              <w:bottom w:val="single" w:sz="8" w:space="0" w:color="auto"/>
              <w:right w:val="single" w:sz="8" w:space="0" w:color="auto"/>
            </w:tcBorders>
            <w:tcMar>
              <w:left w:w="108" w:type="dxa"/>
              <w:right w:w="108" w:type="dxa"/>
            </w:tcMar>
          </w:tcPr>
          <w:p w14:paraId="2CB07E48" w14:textId="07862826" w:rsidR="0D81AC7E" w:rsidRDefault="0D81AC7E" w:rsidP="0D81AC7E">
            <w:pPr>
              <w:spacing w:line="257" w:lineRule="auto"/>
              <w:jc w:val="both"/>
            </w:pPr>
            <w:r w:rsidRPr="0D81AC7E">
              <w:rPr>
                <w:rFonts w:eastAsia="Times New Roman" w:cs="Times New Roman"/>
                <w:szCs w:val="28"/>
                <w:lang w:val="vi"/>
              </w:rPr>
              <w:t>Tác nhân</w:t>
            </w:r>
          </w:p>
        </w:tc>
        <w:tc>
          <w:tcPr>
            <w:tcW w:w="6693"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6DE4118F" w14:textId="16A47032" w:rsidR="0D81AC7E" w:rsidRDefault="0D81AC7E" w:rsidP="0D81AC7E">
            <w:pPr>
              <w:spacing w:line="257" w:lineRule="auto"/>
              <w:jc w:val="both"/>
            </w:pPr>
            <w:r w:rsidRPr="0D81AC7E">
              <w:rPr>
                <w:rFonts w:eastAsia="Times New Roman" w:cs="Times New Roman"/>
                <w:szCs w:val="28"/>
              </w:rPr>
              <w:t>Giảng viên</w:t>
            </w:r>
          </w:p>
        </w:tc>
      </w:tr>
      <w:tr w:rsidR="0D81AC7E" w14:paraId="636C2FF3" w14:textId="77777777" w:rsidTr="0D81AC7E">
        <w:trPr>
          <w:trHeight w:val="300"/>
        </w:trPr>
        <w:tc>
          <w:tcPr>
            <w:tcW w:w="2595" w:type="dxa"/>
            <w:tcBorders>
              <w:top w:val="single" w:sz="8" w:space="0" w:color="auto"/>
              <w:left w:val="single" w:sz="8" w:space="0" w:color="auto"/>
              <w:bottom w:val="single" w:sz="8" w:space="0" w:color="auto"/>
              <w:right w:val="single" w:sz="8" w:space="0" w:color="auto"/>
            </w:tcBorders>
            <w:tcMar>
              <w:left w:w="108" w:type="dxa"/>
              <w:right w:w="108" w:type="dxa"/>
            </w:tcMar>
          </w:tcPr>
          <w:p w14:paraId="510620E3" w14:textId="1AF9D3CA" w:rsidR="0D81AC7E" w:rsidRDefault="0D81AC7E" w:rsidP="0D81AC7E">
            <w:pPr>
              <w:spacing w:line="257" w:lineRule="auto"/>
              <w:jc w:val="both"/>
            </w:pPr>
            <w:r w:rsidRPr="0D81AC7E">
              <w:rPr>
                <w:rFonts w:eastAsia="Times New Roman" w:cs="Times New Roman"/>
                <w:szCs w:val="28"/>
              </w:rPr>
              <w:lastRenderedPageBreak/>
              <w:t>Mục đích sử dụng</w:t>
            </w:r>
          </w:p>
        </w:tc>
        <w:tc>
          <w:tcPr>
            <w:tcW w:w="6693"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37DD8BFB" w14:textId="73B8B79C" w:rsidR="0D81AC7E" w:rsidRDefault="0D81AC7E" w:rsidP="0D81AC7E">
            <w:pPr>
              <w:spacing w:line="257" w:lineRule="auto"/>
              <w:jc w:val="both"/>
            </w:pPr>
            <w:r w:rsidRPr="0D81AC7E">
              <w:rPr>
                <w:rFonts w:eastAsia="Times New Roman" w:cs="Times New Roman"/>
                <w:szCs w:val="28"/>
              </w:rPr>
              <w:t>Giảng viên xóa tài liệu trong một khóa học</w:t>
            </w:r>
          </w:p>
        </w:tc>
      </w:tr>
      <w:tr w:rsidR="0D81AC7E" w14:paraId="2B60D149" w14:textId="77777777" w:rsidTr="0D81AC7E">
        <w:trPr>
          <w:trHeight w:val="300"/>
        </w:trPr>
        <w:tc>
          <w:tcPr>
            <w:tcW w:w="2595" w:type="dxa"/>
            <w:tcBorders>
              <w:top w:val="single" w:sz="8" w:space="0" w:color="auto"/>
              <w:left w:val="single" w:sz="8" w:space="0" w:color="auto"/>
              <w:bottom w:val="single" w:sz="8" w:space="0" w:color="auto"/>
              <w:right w:val="single" w:sz="8" w:space="0" w:color="auto"/>
            </w:tcBorders>
            <w:tcMar>
              <w:left w:w="108" w:type="dxa"/>
              <w:right w:w="108" w:type="dxa"/>
            </w:tcMar>
          </w:tcPr>
          <w:p w14:paraId="2570F304" w14:textId="080C964C" w:rsidR="0D81AC7E" w:rsidRDefault="0D81AC7E" w:rsidP="0D81AC7E">
            <w:pPr>
              <w:spacing w:line="257" w:lineRule="auto"/>
              <w:jc w:val="both"/>
            </w:pPr>
            <w:r w:rsidRPr="0D81AC7E">
              <w:rPr>
                <w:rFonts w:eastAsia="Times New Roman" w:cs="Times New Roman"/>
                <w:szCs w:val="28"/>
              </w:rPr>
              <w:t>Sự kiện kích hoạt</w:t>
            </w:r>
          </w:p>
        </w:tc>
        <w:tc>
          <w:tcPr>
            <w:tcW w:w="6693"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19422BFE" w14:textId="747868F5" w:rsidR="0D81AC7E" w:rsidRDefault="0D81AC7E" w:rsidP="0D81AC7E">
            <w:pPr>
              <w:spacing w:line="257" w:lineRule="auto"/>
              <w:jc w:val="both"/>
            </w:pPr>
            <w:r w:rsidRPr="0D81AC7E">
              <w:rPr>
                <w:rFonts w:eastAsia="Times New Roman" w:cs="Times New Roman"/>
                <w:szCs w:val="28"/>
              </w:rPr>
              <w:t>Giảng viên chọn chức năng xóa tài liệu trong 1 khóa học</w:t>
            </w:r>
          </w:p>
        </w:tc>
      </w:tr>
      <w:tr w:rsidR="0D81AC7E" w14:paraId="71EF8A73" w14:textId="77777777" w:rsidTr="0D81AC7E">
        <w:trPr>
          <w:trHeight w:val="300"/>
        </w:trPr>
        <w:tc>
          <w:tcPr>
            <w:tcW w:w="2595" w:type="dxa"/>
            <w:tcBorders>
              <w:top w:val="single" w:sz="8" w:space="0" w:color="auto"/>
              <w:left w:val="single" w:sz="8" w:space="0" w:color="auto"/>
              <w:bottom w:val="single" w:sz="8" w:space="0" w:color="auto"/>
              <w:right w:val="single" w:sz="8" w:space="0" w:color="auto"/>
            </w:tcBorders>
            <w:tcMar>
              <w:left w:w="108" w:type="dxa"/>
              <w:right w:w="108" w:type="dxa"/>
            </w:tcMar>
          </w:tcPr>
          <w:p w14:paraId="1FA53EA9" w14:textId="79FC47F5" w:rsidR="0D81AC7E" w:rsidRDefault="0D81AC7E" w:rsidP="0D81AC7E">
            <w:pPr>
              <w:spacing w:line="257" w:lineRule="auto"/>
              <w:jc w:val="both"/>
            </w:pPr>
            <w:r w:rsidRPr="0D81AC7E">
              <w:rPr>
                <w:rFonts w:eastAsia="Times New Roman" w:cs="Times New Roman"/>
                <w:szCs w:val="28"/>
              </w:rPr>
              <w:t>Điều kiện tiên quyết</w:t>
            </w:r>
          </w:p>
        </w:tc>
        <w:tc>
          <w:tcPr>
            <w:tcW w:w="6693"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045AFC0A" w14:textId="54E85701" w:rsidR="0D81AC7E" w:rsidRDefault="0D81AC7E" w:rsidP="009A6FBF">
            <w:pPr>
              <w:pStyle w:val="ListParagraph"/>
              <w:numPr>
                <w:ilvl w:val="0"/>
                <w:numId w:val="33"/>
              </w:numPr>
              <w:spacing w:after="0" w:line="257" w:lineRule="auto"/>
              <w:ind w:left="258" w:hanging="270"/>
              <w:jc w:val="both"/>
              <w:rPr>
                <w:rFonts w:eastAsia="Times New Roman" w:cs="Times New Roman"/>
                <w:szCs w:val="28"/>
                <w:lang w:val="vi"/>
              </w:rPr>
            </w:pPr>
            <w:r w:rsidRPr="0D81AC7E">
              <w:rPr>
                <w:rFonts w:eastAsia="Times New Roman" w:cs="Times New Roman"/>
                <w:szCs w:val="28"/>
                <w:lang w:val="vi"/>
              </w:rPr>
              <w:t>Giảng viên đã đăng nhập vào hệ thống</w:t>
            </w:r>
          </w:p>
        </w:tc>
      </w:tr>
      <w:tr w:rsidR="0D81AC7E" w14:paraId="194FED88" w14:textId="77777777" w:rsidTr="0D81AC7E">
        <w:trPr>
          <w:trHeight w:val="300"/>
        </w:trPr>
        <w:tc>
          <w:tcPr>
            <w:tcW w:w="2595" w:type="dxa"/>
            <w:tcBorders>
              <w:top w:val="single" w:sz="8" w:space="0" w:color="auto"/>
              <w:left w:val="single" w:sz="8" w:space="0" w:color="auto"/>
              <w:bottom w:val="single" w:sz="8" w:space="0" w:color="auto"/>
              <w:right w:val="single" w:sz="8" w:space="0" w:color="auto"/>
            </w:tcBorders>
            <w:tcMar>
              <w:left w:w="108" w:type="dxa"/>
              <w:right w:w="108" w:type="dxa"/>
            </w:tcMar>
          </w:tcPr>
          <w:p w14:paraId="51950A75" w14:textId="2DCAFF02" w:rsidR="0D81AC7E" w:rsidRDefault="0D81AC7E" w:rsidP="0D81AC7E">
            <w:pPr>
              <w:spacing w:line="257" w:lineRule="auto"/>
              <w:jc w:val="both"/>
            </w:pPr>
            <w:r w:rsidRPr="0D81AC7E">
              <w:rPr>
                <w:rFonts w:eastAsia="Times New Roman" w:cs="Times New Roman"/>
                <w:szCs w:val="28"/>
                <w:lang w:val="vi"/>
              </w:rPr>
              <w:t>Luồng sự kiện chính</w:t>
            </w:r>
            <w:r>
              <w:br/>
            </w:r>
            <w:r w:rsidRPr="0D81AC7E">
              <w:rPr>
                <w:rFonts w:eastAsia="Times New Roman" w:cs="Times New Roman"/>
                <w:szCs w:val="28"/>
                <w:lang w:val="vi"/>
              </w:rPr>
              <w:t xml:space="preserve"> (Thành công)</w:t>
            </w:r>
          </w:p>
        </w:tc>
        <w:tc>
          <w:tcPr>
            <w:tcW w:w="6693"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21532577" w14:textId="213E274B" w:rsidR="0D81AC7E" w:rsidRDefault="0D81AC7E" w:rsidP="009A6FBF">
            <w:pPr>
              <w:pStyle w:val="ListParagraph"/>
              <w:numPr>
                <w:ilvl w:val="0"/>
                <w:numId w:val="24"/>
              </w:numPr>
              <w:spacing w:after="0" w:line="257" w:lineRule="auto"/>
              <w:ind w:left="1080"/>
              <w:jc w:val="both"/>
              <w:rPr>
                <w:rFonts w:eastAsia="Times New Roman" w:cs="Times New Roman"/>
                <w:szCs w:val="28"/>
              </w:rPr>
            </w:pPr>
            <w:r w:rsidRPr="0D81AC7E">
              <w:rPr>
                <w:rFonts w:eastAsia="Times New Roman" w:cs="Times New Roman"/>
                <w:szCs w:val="28"/>
                <w:lang w:val="vi"/>
              </w:rPr>
              <w:t xml:space="preserve">Giảng viên </w:t>
            </w:r>
            <w:r w:rsidRPr="0D81AC7E">
              <w:rPr>
                <w:rFonts w:eastAsia="Times New Roman" w:cs="Times New Roman"/>
                <w:szCs w:val="28"/>
              </w:rPr>
              <w:t>chọn khóa học cần xóa tài liệu</w:t>
            </w:r>
          </w:p>
          <w:p w14:paraId="0941212D" w14:textId="4EE3CA64" w:rsidR="0D81AC7E" w:rsidRDefault="0D81AC7E" w:rsidP="009A6FBF">
            <w:pPr>
              <w:pStyle w:val="ListParagraph"/>
              <w:numPr>
                <w:ilvl w:val="0"/>
                <w:numId w:val="24"/>
              </w:numPr>
              <w:spacing w:after="0" w:line="257" w:lineRule="auto"/>
              <w:ind w:left="1080"/>
              <w:jc w:val="both"/>
              <w:rPr>
                <w:rFonts w:eastAsia="Times New Roman" w:cs="Times New Roman"/>
                <w:szCs w:val="28"/>
              </w:rPr>
            </w:pPr>
            <w:r w:rsidRPr="0D81AC7E">
              <w:rPr>
                <w:rFonts w:eastAsia="Times New Roman" w:cs="Times New Roman"/>
                <w:szCs w:val="28"/>
                <w:lang w:val="vi"/>
              </w:rPr>
              <w:t xml:space="preserve">Hệ </w:t>
            </w:r>
            <w:r w:rsidRPr="0D81AC7E">
              <w:rPr>
                <w:rFonts w:eastAsia="Times New Roman" w:cs="Times New Roman"/>
                <w:szCs w:val="28"/>
              </w:rPr>
              <w:t>thống hiển thị danh sách các tài liệu có trong khóa học</w:t>
            </w:r>
          </w:p>
          <w:p w14:paraId="4C8C028A" w14:textId="2D00B887" w:rsidR="0D81AC7E" w:rsidRDefault="0D81AC7E" w:rsidP="009A6FBF">
            <w:pPr>
              <w:pStyle w:val="ListParagraph"/>
              <w:numPr>
                <w:ilvl w:val="0"/>
                <w:numId w:val="24"/>
              </w:numPr>
              <w:spacing w:after="0" w:line="257" w:lineRule="auto"/>
              <w:ind w:left="1080"/>
              <w:jc w:val="both"/>
              <w:rPr>
                <w:rFonts w:eastAsia="Times New Roman" w:cs="Times New Roman"/>
                <w:szCs w:val="28"/>
              </w:rPr>
            </w:pPr>
            <w:r w:rsidRPr="0D81AC7E">
              <w:rPr>
                <w:rFonts w:eastAsia="Times New Roman" w:cs="Times New Roman"/>
                <w:szCs w:val="28"/>
              </w:rPr>
              <w:t>Giảng viên chọn tài liệu cần xóa và xác nhận</w:t>
            </w:r>
          </w:p>
        </w:tc>
      </w:tr>
      <w:tr w:rsidR="0D81AC7E" w14:paraId="376E4DC0" w14:textId="77777777" w:rsidTr="0D81AC7E">
        <w:trPr>
          <w:trHeight w:val="300"/>
        </w:trPr>
        <w:tc>
          <w:tcPr>
            <w:tcW w:w="2595" w:type="dxa"/>
            <w:tcBorders>
              <w:top w:val="single" w:sz="8" w:space="0" w:color="auto"/>
              <w:left w:val="single" w:sz="8" w:space="0" w:color="auto"/>
              <w:bottom w:val="single" w:sz="8" w:space="0" w:color="auto"/>
              <w:right w:val="single" w:sz="8" w:space="0" w:color="auto"/>
            </w:tcBorders>
            <w:tcMar>
              <w:left w:w="108" w:type="dxa"/>
              <w:right w:w="108" w:type="dxa"/>
            </w:tcMar>
          </w:tcPr>
          <w:p w14:paraId="29F34822" w14:textId="244F8C8E" w:rsidR="0D81AC7E" w:rsidRDefault="0D81AC7E" w:rsidP="0D81AC7E">
            <w:pPr>
              <w:spacing w:line="257" w:lineRule="auto"/>
              <w:jc w:val="both"/>
            </w:pPr>
            <w:r w:rsidRPr="0D81AC7E">
              <w:rPr>
                <w:rFonts w:eastAsia="Times New Roman" w:cs="Times New Roman"/>
                <w:szCs w:val="28"/>
                <w:lang w:val="vi"/>
              </w:rPr>
              <w:t>Luồng sự kiện thay thế</w:t>
            </w:r>
          </w:p>
        </w:tc>
        <w:tc>
          <w:tcPr>
            <w:tcW w:w="6693"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0CD5880B" w14:textId="5F1010B2" w:rsidR="0D81AC7E" w:rsidRDefault="0D81AC7E" w:rsidP="0D81AC7E">
            <w:pPr>
              <w:spacing w:line="257" w:lineRule="auto"/>
              <w:jc w:val="both"/>
            </w:pPr>
            <w:r w:rsidRPr="0D81AC7E">
              <w:rPr>
                <w:rFonts w:eastAsia="Times New Roman" w:cs="Times New Roman"/>
                <w:szCs w:val="28"/>
                <w:lang w:val="vi"/>
              </w:rPr>
              <w:t xml:space="preserve"> </w:t>
            </w:r>
          </w:p>
        </w:tc>
      </w:tr>
      <w:tr w:rsidR="0D81AC7E" w14:paraId="39A6D22F" w14:textId="77777777" w:rsidTr="0D81AC7E">
        <w:trPr>
          <w:trHeight w:val="270"/>
        </w:trPr>
        <w:tc>
          <w:tcPr>
            <w:tcW w:w="2595" w:type="dxa"/>
            <w:tcBorders>
              <w:top w:val="single" w:sz="8" w:space="0" w:color="auto"/>
              <w:left w:val="single" w:sz="8" w:space="0" w:color="auto"/>
              <w:bottom w:val="single" w:sz="8" w:space="0" w:color="auto"/>
              <w:right w:val="single" w:sz="8" w:space="0" w:color="auto"/>
            </w:tcBorders>
            <w:tcMar>
              <w:left w:w="108" w:type="dxa"/>
              <w:right w:w="108" w:type="dxa"/>
            </w:tcMar>
          </w:tcPr>
          <w:p w14:paraId="36FBA51B" w14:textId="6980F85F" w:rsidR="0D81AC7E" w:rsidRDefault="0D81AC7E" w:rsidP="0D81AC7E">
            <w:pPr>
              <w:spacing w:line="257" w:lineRule="auto"/>
              <w:jc w:val="both"/>
            </w:pPr>
            <w:r w:rsidRPr="0D81AC7E">
              <w:rPr>
                <w:rFonts w:eastAsia="Times New Roman" w:cs="Times New Roman"/>
                <w:szCs w:val="28"/>
                <w:lang w:val="vi"/>
              </w:rPr>
              <w:t>Hậu điều kiện</w:t>
            </w:r>
          </w:p>
        </w:tc>
        <w:tc>
          <w:tcPr>
            <w:tcW w:w="6693"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06CDAA19" w14:textId="2A812CDF" w:rsidR="0D81AC7E" w:rsidRDefault="0D81AC7E" w:rsidP="009A6FBF">
            <w:pPr>
              <w:pStyle w:val="ListParagraph"/>
              <w:numPr>
                <w:ilvl w:val="0"/>
                <w:numId w:val="31"/>
              </w:numPr>
              <w:spacing w:after="0" w:line="257" w:lineRule="auto"/>
              <w:ind w:left="348" w:hanging="348"/>
              <w:jc w:val="both"/>
              <w:rPr>
                <w:rFonts w:eastAsia="Times New Roman" w:cs="Times New Roman"/>
                <w:szCs w:val="28"/>
              </w:rPr>
            </w:pPr>
            <w:r w:rsidRPr="0D81AC7E">
              <w:rPr>
                <w:rFonts w:eastAsia="Times New Roman" w:cs="Times New Roman"/>
                <w:szCs w:val="28"/>
              </w:rPr>
              <w:t>Tài liệu bị xóa khỏi khóa học</w:t>
            </w:r>
          </w:p>
        </w:tc>
      </w:tr>
    </w:tbl>
    <w:p w14:paraId="695C3814" w14:textId="6853083C" w:rsidR="2DDCEF38" w:rsidRPr="00633EF0" w:rsidRDefault="2DDCEF38" w:rsidP="2DDCEF38"/>
    <w:p w14:paraId="5E063D30" w14:textId="4123427E" w:rsidR="009E0447" w:rsidRPr="002F5510" w:rsidRDefault="002F5510" w:rsidP="002F5510">
      <w:pPr>
        <w:pStyle w:val="Heading2"/>
        <w:rPr>
          <w:lang w:val="vi-VN"/>
        </w:rPr>
      </w:pPr>
      <w:bookmarkStart w:id="18" w:name="_Toc198899091"/>
      <w:r w:rsidRPr="002F5510">
        <w:rPr>
          <w:lang w:val="vi-VN"/>
        </w:rPr>
        <w:t>Sơ đồ hoạt động cho các ca sử dụng</w:t>
      </w:r>
      <w:bookmarkEnd w:id="18"/>
    </w:p>
    <w:p w14:paraId="1720AAD6" w14:textId="217C5403" w:rsidR="002F5510" w:rsidRPr="00684C12" w:rsidRDefault="002F5510" w:rsidP="009A6FBF">
      <w:pPr>
        <w:pStyle w:val="Heading3"/>
        <w:numPr>
          <w:ilvl w:val="2"/>
          <w:numId w:val="56"/>
        </w:numPr>
        <w:rPr>
          <w:lang w:val="vi-VN"/>
        </w:rPr>
      </w:pPr>
      <w:r w:rsidRPr="00684C12">
        <w:rPr>
          <w:lang w:val="vi-VN"/>
        </w:rPr>
        <w:t>Ca sử dụng “Quản lý khóa học”</w:t>
      </w:r>
    </w:p>
    <w:p w14:paraId="0D67F094" w14:textId="5165E10B" w:rsidR="002F5510" w:rsidRDefault="002F5510" w:rsidP="002F5510">
      <w:pPr>
        <w:pStyle w:val="Heading4"/>
      </w:pPr>
      <w:r>
        <w:lastRenderedPageBreak/>
        <w:t>Tạo khóa học</w:t>
      </w:r>
    </w:p>
    <w:p w14:paraId="2718716E" w14:textId="7B4FC3A8" w:rsidR="002F5510" w:rsidRDefault="002F5510" w:rsidP="00BE0414">
      <w:r w:rsidRPr="002F5510">
        <w:rPr>
          <w:noProof/>
        </w:rPr>
        <w:drawing>
          <wp:inline distT="0" distB="0" distL="0" distR="0" wp14:anchorId="3E11EF41" wp14:editId="0BE649C4">
            <wp:extent cx="5943600" cy="5925820"/>
            <wp:effectExtent l="0" t="0" r="0" b="0"/>
            <wp:docPr id="480423959"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423959" name="Picture 1" descr="A diagram of a diagram&#10;&#10;AI-generated content may be incorrect."/>
                    <pic:cNvPicPr/>
                  </pic:nvPicPr>
                  <pic:blipFill>
                    <a:blip r:embed="rId24"/>
                    <a:stretch>
                      <a:fillRect/>
                    </a:stretch>
                  </pic:blipFill>
                  <pic:spPr>
                    <a:xfrm>
                      <a:off x="0" y="0"/>
                      <a:ext cx="5943600" cy="5925820"/>
                    </a:xfrm>
                    <a:prstGeom prst="rect">
                      <a:avLst/>
                    </a:prstGeom>
                  </pic:spPr>
                </pic:pic>
              </a:graphicData>
            </a:graphic>
          </wp:inline>
        </w:drawing>
      </w:r>
    </w:p>
    <w:p w14:paraId="63F33C63" w14:textId="02FDFF7A" w:rsidR="002F5510" w:rsidRDefault="002F5510" w:rsidP="002F5510">
      <w:pPr>
        <w:pStyle w:val="Heading4"/>
      </w:pPr>
      <w:r>
        <w:lastRenderedPageBreak/>
        <w:t>Sửa khóa học</w:t>
      </w:r>
    </w:p>
    <w:p w14:paraId="2C0324F2" w14:textId="31669C53" w:rsidR="002F5510" w:rsidRDefault="001C7DF5" w:rsidP="00BE0414">
      <w:r w:rsidRPr="001C7DF5">
        <w:rPr>
          <w:noProof/>
        </w:rPr>
        <w:drawing>
          <wp:inline distT="0" distB="0" distL="0" distR="0" wp14:anchorId="4887EDC0" wp14:editId="40F0CA7A">
            <wp:extent cx="5943600" cy="4991735"/>
            <wp:effectExtent l="0" t="0" r="0" b="0"/>
            <wp:docPr id="879134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134000" name=""/>
                    <pic:cNvPicPr/>
                  </pic:nvPicPr>
                  <pic:blipFill>
                    <a:blip r:embed="rId25"/>
                    <a:stretch>
                      <a:fillRect/>
                    </a:stretch>
                  </pic:blipFill>
                  <pic:spPr>
                    <a:xfrm>
                      <a:off x="0" y="0"/>
                      <a:ext cx="5943600" cy="4991735"/>
                    </a:xfrm>
                    <a:prstGeom prst="rect">
                      <a:avLst/>
                    </a:prstGeom>
                  </pic:spPr>
                </pic:pic>
              </a:graphicData>
            </a:graphic>
          </wp:inline>
        </w:drawing>
      </w:r>
    </w:p>
    <w:p w14:paraId="46CC9CB8" w14:textId="77777777" w:rsidR="002211CF" w:rsidRPr="002211CF" w:rsidRDefault="002211CF" w:rsidP="002211CF"/>
    <w:p w14:paraId="04C76B32" w14:textId="77777777" w:rsidR="002211CF" w:rsidRPr="002211CF" w:rsidRDefault="002211CF" w:rsidP="002211CF"/>
    <w:p w14:paraId="405EB4BC" w14:textId="77777777" w:rsidR="002211CF" w:rsidRPr="002211CF" w:rsidRDefault="002211CF" w:rsidP="002211CF"/>
    <w:p w14:paraId="4E98AF5B" w14:textId="77777777" w:rsidR="002211CF" w:rsidRPr="002211CF" w:rsidRDefault="002211CF" w:rsidP="002211CF"/>
    <w:p w14:paraId="629578DD" w14:textId="77777777" w:rsidR="002211CF" w:rsidRPr="002211CF" w:rsidRDefault="002211CF" w:rsidP="002211CF"/>
    <w:p w14:paraId="17A7605E" w14:textId="77777777" w:rsidR="002211CF" w:rsidRDefault="002211CF" w:rsidP="002211CF"/>
    <w:p w14:paraId="336A6081" w14:textId="1304F9BA" w:rsidR="002211CF" w:rsidRPr="002211CF" w:rsidRDefault="002211CF" w:rsidP="002211CF">
      <w:pPr>
        <w:tabs>
          <w:tab w:val="left" w:pos="4140"/>
        </w:tabs>
      </w:pPr>
      <w:r>
        <w:tab/>
      </w:r>
    </w:p>
    <w:p w14:paraId="5EC725A3" w14:textId="0551481C" w:rsidR="00A729CC" w:rsidRDefault="00A729CC" w:rsidP="00A729CC">
      <w:pPr>
        <w:pStyle w:val="Heading4"/>
      </w:pPr>
      <w:r>
        <w:lastRenderedPageBreak/>
        <w:t>Xóa khóa học</w:t>
      </w:r>
    </w:p>
    <w:p w14:paraId="5785BEE4" w14:textId="29E5F83A" w:rsidR="00A729CC" w:rsidRPr="00A729CC" w:rsidRDefault="00FA7641" w:rsidP="00A729CC">
      <w:r w:rsidRPr="00FA7641">
        <w:rPr>
          <w:noProof/>
        </w:rPr>
        <w:drawing>
          <wp:inline distT="0" distB="0" distL="0" distR="0" wp14:anchorId="76708F5A" wp14:editId="79BFE480">
            <wp:extent cx="5943600" cy="5231130"/>
            <wp:effectExtent l="0" t="0" r="0" b="7620"/>
            <wp:docPr id="612379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379729" name=""/>
                    <pic:cNvPicPr/>
                  </pic:nvPicPr>
                  <pic:blipFill>
                    <a:blip r:embed="rId26"/>
                    <a:stretch>
                      <a:fillRect/>
                    </a:stretch>
                  </pic:blipFill>
                  <pic:spPr>
                    <a:xfrm>
                      <a:off x="0" y="0"/>
                      <a:ext cx="5943600" cy="5231130"/>
                    </a:xfrm>
                    <a:prstGeom prst="rect">
                      <a:avLst/>
                    </a:prstGeom>
                  </pic:spPr>
                </pic:pic>
              </a:graphicData>
            </a:graphic>
          </wp:inline>
        </w:drawing>
      </w:r>
    </w:p>
    <w:p w14:paraId="083A52F8" w14:textId="2F873A7C" w:rsidR="002F5510" w:rsidRPr="002F5510" w:rsidRDefault="002F5510" w:rsidP="002F5510">
      <w:pPr>
        <w:pStyle w:val="Heading4"/>
      </w:pPr>
      <w:r>
        <w:lastRenderedPageBreak/>
        <w:t>Trả lời câu hỏi</w:t>
      </w:r>
    </w:p>
    <w:p w14:paraId="28371469" w14:textId="7934E2F2" w:rsidR="002F5510" w:rsidRDefault="00D5696B" w:rsidP="002F5510">
      <w:r w:rsidRPr="00D5696B">
        <w:rPr>
          <w:noProof/>
        </w:rPr>
        <w:drawing>
          <wp:inline distT="0" distB="0" distL="0" distR="0" wp14:anchorId="7CF34EC1" wp14:editId="56B4CAD7">
            <wp:extent cx="5943600" cy="5048885"/>
            <wp:effectExtent l="0" t="0" r="0" b="0"/>
            <wp:docPr id="14099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9142" name=""/>
                    <pic:cNvPicPr/>
                  </pic:nvPicPr>
                  <pic:blipFill>
                    <a:blip r:embed="rId27"/>
                    <a:stretch>
                      <a:fillRect/>
                    </a:stretch>
                  </pic:blipFill>
                  <pic:spPr>
                    <a:xfrm>
                      <a:off x="0" y="0"/>
                      <a:ext cx="5943600" cy="5048885"/>
                    </a:xfrm>
                    <a:prstGeom prst="rect">
                      <a:avLst/>
                    </a:prstGeom>
                  </pic:spPr>
                </pic:pic>
              </a:graphicData>
            </a:graphic>
          </wp:inline>
        </w:drawing>
      </w:r>
    </w:p>
    <w:p w14:paraId="2054F330" w14:textId="6820A254" w:rsidR="00B35ECE" w:rsidRDefault="00B35ECE" w:rsidP="00B35ECE">
      <w:pPr>
        <w:pStyle w:val="Heading3"/>
      </w:pPr>
      <w:r w:rsidRPr="00B35ECE">
        <w:t>Ca sử dụng “Tham gia học tập</w:t>
      </w:r>
      <w:r>
        <w:t>”</w:t>
      </w:r>
    </w:p>
    <w:p w14:paraId="749E9A7B" w14:textId="6C795EB7" w:rsidR="001D2E39" w:rsidRDefault="001D2E39" w:rsidP="001D2E39">
      <w:pPr>
        <w:pStyle w:val="Heading4"/>
      </w:pPr>
      <w:r w:rsidRPr="001D2E39">
        <w:lastRenderedPageBreak/>
        <w:t>Xem video, bài giảng và tà</w:t>
      </w:r>
      <w:r>
        <w:t>i liệu</w:t>
      </w:r>
    </w:p>
    <w:p w14:paraId="5BC68C6A" w14:textId="08E71EB7" w:rsidR="001D2E39" w:rsidRDefault="00F24106" w:rsidP="001D2E39">
      <w:r w:rsidRPr="00F24106">
        <w:rPr>
          <w:noProof/>
        </w:rPr>
        <w:drawing>
          <wp:inline distT="0" distB="0" distL="0" distR="0" wp14:anchorId="25920103" wp14:editId="602CF59D">
            <wp:extent cx="6429449" cy="5164853"/>
            <wp:effectExtent l="0" t="0" r="0" b="0"/>
            <wp:docPr id="2084479957"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479957" name="Picture 1" descr="A diagram of a diagram&#10;&#10;AI-generated content may be incorrect."/>
                    <pic:cNvPicPr/>
                  </pic:nvPicPr>
                  <pic:blipFill>
                    <a:blip r:embed="rId28"/>
                    <a:stretch>
                      <a:fillRect/>
                    </a:stretch>
                  </pic:blipFill>
                  <pic:spPr>
                    <a:xfrm>
                      <a:off x="0" y="0"/>
                      <a:ext cx="6433662" cy="5168237"/>
                    </a:xfrm>
                    <a:prstGeom prst="rect">
                      <a:avLst/>
                    </a:prstGeom>
                  </pic:spPr>
                </pic:pic>
              </a:graphicData>
            </a:graphic>
          </wp:inline>
        </w:drawing>
      </w:r>
    </w:p>
    <w:p w14:paraId="7893AD3A" w14:textId="21196D66" w:rsidR="000F514A" w:rsidRDefault="000F514A" w:rsidP="000F514A">
      <w:pPr>
        <w:pStyle w:val="Heading4"/>
      </w:pPr>
      <w:r>
        <w:lastRenderedPageBreak/>
        <w:t>Làm bài kiểm tra</w:t>
      </w:r>
    </w:p>
    <w:p w14:paraId="3453AF5A" w14:textId="59C404F2" w:rsidR="000F514A" w:rsidRDefault="00F24106" w:rsidP="000F514A">
      <w:r w:rsidRPr="00F24106">
        <w:rPr>
          <w:noProof/>
        </w:rPr>
        <w:drawing>
          <wp:inline distT="0" distB="0" distL="0" distR="0" wp14:anchorId="4FFEAAA1" wp14:editId="79969793">
            <wp:extent cx="5943600" cy="5722620"/>
            <wp:effectExtent l="0" t="0" r="0" b="0"/>
            <wp:docPr id="1384882431" name="Picture 1" descr="A diagram with text and imag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882431" name="Picture 1" descr="A diagram with text and images&#10;&#10;AI-generated content may be incorrect."/>
                    <pic:cNvPicPr/>
                  </pic:nvPicPr>
                  <pic:blipFill>
                    <a:blip r:embed="rId29"/>
                    <a:stretch>
                      <a:fillRect/>
                    </a:stretch>
                  </pic:blipFill>
                  <pic:spPr>
                    <a:xfrm>
                      <a:off x="0" y="0"/>
                      <a:ext cx="5943600" cy="5722620"/>
                    </a:xfrm>
                    <a:prstGeom prst="rect">
                      <a:avLst/>
                    </a:prstGeom>
                  </pic:spPr>
                </pic:pic>
              </a:graphicData>
            </a:graphic>
          </wp:inline>
        </w:drawing>
      </w:r>
    </w:p>
    <w:p w14:paraId="778E4456" w14:textId="2DCAFD54" w:rsidR="00BF311B" w:rsidRDefault="00BF311B" w:rsidP="00BF311B">
      <w:pPr>
        <w:pStyle w:val="Heading4"/>
      </w:pPr>
      <w:r>
        <w:lastRenderedPageBreak/>
        <w:t>Đặt câu hỏi / Thảo luân</w:t>
      </w:r>
    </w:p>
    <w:p w14:paraId="4C27E07E" w14:textId="22E95DDD" w:rsidR="00BF311B" w:rsidRDefault="00F24106" w:rsidP="00BF311B">
      <w:r w:rsidRPr="00F24106">
        <w:rPr>
          <w:noProof/>
        </w:rPr>
        <w:drawing>
          <wp:inline distT="0" distB="0" distL="0" distR="0" wp14:anchorId="6DC29E0E" wp14:editId="01B44AD4">
            <wp:extent cx="5943600" cy="6130925"/>
            <wp:effectExtent l="0" t="0" r="0" b="3175"/>
            <wp:docPr id="1353715479" name="Picture 1" descr="A diagram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715479" name="Picture 1" descr="A diagram of a chat&#10;&#10;AI-generated content may be incorrect."/>
                    <pic:cNvPicPr/>
                  </pic:nvPicPr>
                  <pic:blipFill>
                    <a:blip r:embed="rId30"/>
                    <a:stretch>
                      <a:fillRect/>
                    </a:stretch>
                  </pic:blipFill>
                  <pic:spPr>
                    <a:xfrm>
                      <a:off x="0" y="0"/>
                      <a:ext cx="5943600" cy="6130925"/>
                    </a:xfrm>
                    <a:prstGeom prst="rect">
                      <a:avLst/>
                    </a:prstGeom>
                  </pic:spPr>
                </pic:pic>
              </a:graphicData>
            </a:graphic>
          </wp:inline>
        </w:drawing>
      </w:r>
    </w:p>
    <w:p w14:paraId="51593727" w14:textId="6088BDEB" w:rsidR="002211CF" w:rsidRDefault="002211CF" w:rsidP="002211CF">
      <w:pPr>
        <w:pStyle w:val="Heading4"/>
      </w:pPr>
      <w:r>
        <w:lastRenderedPageBreak/>
        <w:t>Nhận chứng chỉ</w:t>
      </w:r>
    </w:p>
    <w:p w14:paraId="11E28204" w14:textId="39A29517" w:rsidR="002211CF" w:rsidRPr="002211CF" w:rsidRDefault="002211CF" w:rsidP="002211CF">
      <w:r w:rsidRPr="002211CF">
        <w:rPr>
          <w:noProof/>
        </w:rPr>
        <w:drawing>
          <wp:inline distT="0" distB="0" distL="0" distR="0" wp14:anchorId="76C6DF67" wp14:editId="7DBF477C">
            <wp:extent cx="6602536" cy="4772025"/>
            <wp:effectExtent l="0" t="0" r="8255" b="0"/>
            <wp:docPr id="199220094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200946" name="Picture 1" descr="A screenshot of a computer&#10;&#10;AI-generated content may be incorrect."/>
                    <pic:cNvPicPr/>
                  </pic:nvPicPr>
                  <pic:blipFill>
                    <a:blip r:embed="rId31"/>
                    <a:stretch>
                      <a:fillRect/>
                    </a:stretch>
                  </pic:blipFill>
                  <pic:spPr>
                    <a:xfrm>
                      <a:off x="0" y="0"/>
                      <a:ext cx="6603767" cy="4772915"/>
                    </a:xfrm>
                    <a:prstGeom prst="rect">
                      <a:avLst/>
                    </a:prstGeom>
                  </pic:spPr>
                </pic:pic>
              </a:graphicData>
            </a:graphic>
          </wp:inline>
        </w:drawing>
      </w:r>
    </w:p>
    <w:p w14:paraId="1D377031" w14:textId="57613F89" w:rsidR="00A729CC" w:rsidRPr="00B35ECE" w:rsidRDefault="007E09C1" w:rsidP="00A729CC">
      <w:pPr>
        <w:pStyle w:val="Heading3"/>
      </w:pPr>
      <w:r w:rsidRPr="00B35ECE">
        <w:t>Ca sử dụng “Đăng ký làm giảng viên”</w:t>
      </w:r>
    </w:p>
    <w:p w14:paraId="527C66DC" w14:textId="5F487377" w:rsidR="007E09C1" w:rsidRDefault="007E09C1" w:rsidP="007E09C1">
      <w:pPr>
        <w:pStyle w:val="Heading4"/>
      </w:pPr>
      <w:r>
        <w:lastRenderedPageBreak/>
        <w:t>Gửi yêu cầu đăng ký làm giảng viên</w:t>
      </w:r>
    </w:p>
    <w:p w14:paraId="1F0F0A29" w14:textId="6C4D5893" w:rsidR="007E09C1" w:rsidRDefault="00F1229E" w:rsidP="007E09C1">
      <w:r w:rsidRPr="00F1229E">
        <w:rPr>
          <w:noProof/>
        </w:rPr>
        <w:drawing>
          <wp:inline distT="0" distB="0" distL="0" distR="0" wp14:anchorId="6E4BFE8E" wp14:editId="62635445">
            <wp:extent cx="5943600" cy="4711065"/>
            <wp:effectExtent l="0" t="0" r="0" b="0"/>
            <wp:docPr id="422573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573568" name=""/>
                    <pic:cNvPicPr/>
                  </pic:nvPicPr>
                  <pic:blipFill>
                    <a:blip r:embed="rId32"/>
                    <a:stretch>
                      <a:fillRect/>
                    </a:stretch>
                  </pic:blipFill>
                  <pic:spPr>
                    <a:xfrm>
                      <a:off x="0" y="0"/>
                      <a:ext cx="5943600" cy="4711065"/>
                    </a:xfrm>
                    <a:prstGeom prst="rect">
                      <a:avLst/>
                    </a:prstGeom>
                  </pic:spPr>
                </pic:pic>
              </a:graphicData>
            </a:graphic>
          </wp:inline>
        </w:drawing>
      </w:r>
    </w:p>
    <w:p w14:paraId="254182DB" w14:textId="1CCF0093" w:rsidR="007E09C1" w:rsidRDefault="007E09C1" w:rsidP="007E09C1">
      <w:pPr>
        <w:pStyle w:val="Heading4"/>
      </w:pPr>
      <w:r>
        <w:lastRenderedPageBreak/>
        <w:t>Duyệt yêu cầu làm giảng viên</w:t>
      </w:r>
    </w:p>
    <w:p w14:paraId="06D7D005" w14:textId="4514D57A" w:rsidR="00B35ECE" w:rsidRDefault="00F1229E" w:rsidP="00B35ECE">
      <w:r w:rsidRPr="00F1229E">
        <w:rPr>
          <w:noProof/>
        </w:rPr>
        <w:drawing>
          <wp:inline distT="0" distB="0" distL="0" distR="0" wp14:anchorId="2668CD87" wp14:editId="62C98DF3">
            <wp:extent cx="5943600" cy="4561840"/>
            <wp:effectExtent l="0" t="0" r="0" b="0"/>
            <wp:docPr id="1730603244" name="Picture 1" descr="A diagram with text and imag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603244" name="Picture 1" descr="A diagram with text and images&#10;&#10;AI-generated content may be incorrect."/>
                    <pic:cNvPicPr/>
                  </pic:nvPicPr>
                  <pic:blipFill>
                    <a:blip r:embed="rId33"/>
                    <a:stretch>
                      <a:fillRect/>
                    </a:stretch>
                  </pic:blipFill>
                  <pic:spPr>
                    <a:xfrm>
                      <a:off x="0" y="0"/>
                      <a:ext cx="5943600" cy="4561840"/>
                    </a:xfrm>
                    <a:prstGeom prst="rect">
                      <a:avLst/>
                    </a:prstGeom>
                  </pic:spPr>
                </pic:pic>
              </a:graphicData>
            </a:graphic>
          </wp:inline>
        </w:drawing>
      </w:r>
    </w:p>
    <w:p w14:paraId="78F8BC65" w14:textId="77777777" w:rsidR="004A3B7A" w:rsidRDefault="004A3B7A">
      <w:pPr>
        <w:rPr>
          <w:b/>
        </w:rPr>
      </w:pPr>
      <w:r>
        <w:br w:type="page"/>
      </w:r>
    </w:p>
    <w:p w14:paraId="489A5C9C" w14:textId="4C97DCA6" w:rsidR="004A3B7A" w:rsidRDefault="004A3B7A" w:rsidP="004A3B7A">
      <w:pPr>
        <w:pStyle w:val="Heading3"/>
      </w:pPr>
      <w:r w:rsidRPr="004A3B7A">
        <w:lastRenderedPageBreak/>
        <w:t>Ca sử dụng “Đăng ký kh</w:t>
      </w:r>
      <w:r>
        <w:t>óa học”</w:t>
      </w:r>
    </w:p>
    <w:p w14:paraId="25EF66B2" w14:textId="13D4B8DE" w:rsidR="004A3B7A" w:rsidRDefault="00063DCF" w:rsidP="004A3B7A">
      <w:r w:rsidRPr="00063DCF">
        <w:rPr>
          <w:noProof/>
        </w:rPr>
        <w:drawing>
          <wp:inline distT="0" distB="0" distL="0" distR="0" wp14:anchorId="62C4DB70" wp14:editId="7402C9B2">
            <wp:extent cx="5943600" cy="3636645"/>
            <wp:effectExtent l="0" t="0" r="0" b="1905"/>
            <wp:docPr id="126185589"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85589" name="Picture 1" descr="A diagram of a diagram&#10;&#10;AI-generated content may be incorrect."/>
                    <pic:cNvPicPr/>
                  </pic:nvPicPr>
                  <pic:blipFill>
                    <a:blip r:embed="rId34"/>
                    <a:stretch>
                      <a:fillRect/>
                    </a:stretch>
                  </pic:blipFill>
                  <pic:spPr>
                    <a:xfrm>
                      <a:off x="0" y="0"/>
                      <a:ext cx="5943600" cy="3636645"/>
                    </a:xfrm>
                    <a:prstGeom prst="rect">
                      <a:avLst/>
                    </a:prstGeom>
                  </pic:spPr>
                </pic:pic>
              </a:graphicData>
            </a:graphic>
          </wp:inline>
        </w:drawing>
      </w:r>
    </w:p>
    <w:p w14:paraId="70B2AE8E" w14:textId="77777777" w:rsidR="009B05B5" w:rsidRDefault="009B05B5">
      <w:pPr>
        <w:rPr>
          <w:rFonts w:eastAsiaTheme="majorEastAsia" w:cstheme="majorBidi"/>
          <w:b/>
          <w:spacing w:val="-10"/>
          <w:kern w:val="28"/>
          <w:sz w:val="40"/>
          <w:szCs w:val="56"/>
        </w:rPr>
      </w:pPr>
      <w:r>
        <w:br w:type="page"/>
      </w:r>
    </w:p>
    <w:p w14:paraId="2E5926AE" w14:textId="19B931A8" w:rsidR="009C0540" w:rsidRDefault="009C0540" w:rsidP="009C0540">
      <w:pPr>
        <w:pStyle w:val="Title"/>
      </w:pPr>
      <w:bookmarkStart w:id="19" w:name="_Toc198899092"/>
      <w:r>
        <w:lastRenderedPageBreak/>
        <w:t>CHƯƠNG III. THIẾT KẾ HỆ THỐNG</w:t>
      </w:r>
      <w:bookmarkEnd w:id="19"/>
    </w:p>
    <w:p w14:paraId="3DC99791" w14:textId="1B9506A3" w:rsidR="009C0540" w:rsidRDefault="009C0540" w:rsidP="009A6FBF">
      <w:pPr>
        <w:pStyle w:val="Heading1"/>
        <w:numPr>
          <w:ilvl w:val="0"/>
          <w:numId w:val="63"/>
        </w:numPr>
      </w:pPr>
      <w:bookmarkStart w:id="20" w:name="_Toc198899093"/>
      <w:r>
        <w:t>Mô hình hóa cấu trúc</w:t>
      </w:r>
      <w:bookmarkEnd w:id="20"/>
    </w:p>
    <w:p w14:paraId="219750B1" w14:textId="5CDDDA08" w:rsidR="009C0540" w:rsidRDefault="009C0540" w:rsidP="009A6FBF">
      <w:pPr>
        <w:pStyle w:val="Heading2"/>
        <w:numPr>
          <w:ilvl w:val="1"/>
          <w:numId w:val="54"/>
        </w:numPr>
      </w:pPr>
      <w:bookmarkStart w:id="21" w:name="_Toc198899094"/>
      <w:r>
        <w:t>Biểu đồ phân tích lớp</w:t>
      </w:r>
      <w:bookmarkEnd w:id="21"/>
    </w:p>
    <w:p w14:paraId="471A2405" w14:textId="490C17C9" w:rsidR="00B731DE" w:rsidRPr="00B731DE" w:rsidRDefault="006C0F9B" w:rsidP="00B731DE">
      <w:r w:rsidRPr="006C0F9B">
        <w:rPr>
          <w:noProof/>
        </w:rPr>
        <w:drawing>
          <wp:inline distT="0" distB="0" distL="0" distR="0" wp14:anchorId="633B30C5" wp14:editId="00166B0E">
            <wp:extent cx="5943600" cy="6410325"/>
            <wp:effectExtent l="0" t="0" r="0" b="9525"/>
            <wp:docPr id="677981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981246" name=""/>
                    <pic:cNvPicPr/>
                  </pic:nvPicPr>
                  <pic:blipFill>
                    <a:blip r:embed="rId35"/>
                    <a:stretch>
                      <a:fillRect/>
                    </a:stretch>
                  </pic:blipFill>
                  <pic:spPr>
                    <a:xfrm>
                      <a:off x="0" y="0"/>
                      <a:ext cx="5943600" cy="6410325"/>
                    </a:xfrm>
                    <a:prstGeom prst="rect">
                      <a:avLst/>
                    </a:prstGeom>
                  </pic:spPr>
                </pic:pic>
              </a:graphicData>
            </a:graphic>
          </wp:inline>
        </w:drawing>
      </w:r>
    </w:p>
    <w:p w14:paraId="5E6D5FB9" w14:textId="01E78B4F" w:rsidR="009C0540" w:rsidRDefault="009C0540" w:rsidP="009C0540">
      <w:pPr>
        <w:pStyle w:val="Heading2"/>
      </w:pPr>
      <w:bookmarkStart w:id="22" w:name="_Toc198899095"/>
      <w:r>
        <w:lastRenderedPageBreak/>
        <w:t>Biểu đồ phân tích lớp cho các ca sử dụng</w:t>
      </w:r>
      <w:bookmarkEnd w:id="22"/>
    </w:p>
    <w:p w14:paraId="3D606F76" w14:textId="5CE7BB2D" w:rsidR="009C0540" w:rsidRDefault="009C0540" w:rsidP="009A6FBF">
      <w:pPr>
        <w:pStyle w:val="Heading3"/>
        <w:numPr>
          <w:ilvl w:val="2"/>
          <w:numId w:val="55"/>
        </w:numPr>
      </w:pPr>
      <w:r w:rsidRPr="009C0540">
        <w:t>Ca sử dụng “Quản lý</w:t>
      </w:r>
      <w:r>
        <w:t xml:space="preserve"> khóa học”</w:t>
      </w:r>
    </w:p>
    <w:p w14:paraId="38A6FB60" w14:textId="6FF95581" w:rsidR="00215544" w:rsidRPr="00215544" w:rsidRDefault="002A5CD3" w:rsidP="00215544">
      <w:r w:rsidRPr="002A5CD3">
        <w:rPr>
          <w:noProof/>
        </w:rPr>
        <w:drawing>
          <wp:inline distT="0" distB="0" distL="0" distR="0" wp14:anchorId="6707AFA2" wp14:editId="6A63B793">
            <wp:extent cx="5943600" cy="2992120"/>
            <wp:effectExtent l="0" t="0" r="0" b="0"/>
            <wp:docPr id="1415097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097680" name=""/>
                    <pic:cNvPicPr/>
                  </pic:nvPicPr>
                  <pic:blipFill>
                    <a:blip r:embed="rId36"/>
                    <a:stretch>
                      <a:fillRect/>
                    </a:stretch>
                  </pic:blipFill>
                  <pic:spPr>
                    <a:xfrm>
                      <a:off x="0" y="0"/>
                      <a:ext cx="5943600" cy="2992120"/>
                    </a:xfrm>
                    <a:prstGeom prst="rect">
                      <a:avLst/>
                    </a:prstGeom>
                  </pic:spPr>
                </pic:pic>
              </a:graphicData>
            </a:graphic>
          </wp:inline>
        </w:drawing>
      </w:r>
    </w:p>
    <w:p w14:paraId="36CCB26A" w14:textId="258EA7EA" w:rsidR="009C0540" w:rsidRDefault="009C0540" w:rsidP="009C0540">
      <w:pPr>
        <w:pStyle w:val="Heading3"/>
      </w:pPr>
      <w:r w:rsidRPr="009C0540">
        <w:t>Ca sử dụng “Tham gia học tập</w:t>
      </w:r>
      <w:r>
        <w:t>”</w:t>
      </w:r>
    </w:p>
    <w:p w14:paraId="087B6401" w14:textId="25724B63" w:rsidR="00E44936" w:rsidRPr="00E44936" w:rsidRDefault="000667F4" w:rsidP="00E44936">
      <w:r>
        <w:rPr>
          <w:noProof/>
          <w:color w:val="000000"/>
          <w:szCs w:val="28"/>
          <w:bdr w:val="none" w:sz="0" w:space="0" w:color="auto" w:frame="1"/>
        </w:rPr>
        <w:lastRenderedPageBreak/>
        <w:drawing>
          <wp:inline distT="0" distB="0" distL="0" distR="0" wp14:anchorId="27E37B0A" wp14:editId="5CF39943">
            <wp:extent cx="5875867" cy="4620341"/>
            <wp:effectExtent l="0" t="0" r="0" b="8890"/>
            <wp:docPr id="2054060379"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060379" name="Picture 1" descr="A diagram of a computer&#10;&#10;AI-generated content may be incorrect."/>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888873" cy="4630568"/>
                    </a:xfrm>
                    <a:prstGeom prst="rect">
                      <a:avLst/>
                    </a:prstGeom>
                    <a:noFill/>
                    <a:ln>
                      <a:noFill/>
                    </a:ln>
                  </pic:spPr>
                </pic:pic>
              </a:graphicData>
            </a:graphic>
          </wp:inline>
        </w:drawing>
      </w:r>
    </w:p>
    <w:p w14:paraId="7CA699A4" w14:textId="19F045BD" w:rsidR="009C0540" w:rsidRDefault="009C0540" w:rsidP="009C0540">
      <w:pPr>
        <w:pStyle w:val="Heading3"/>
      </w:pPr>
      <w:r w:rsidRPr="009C0540">
        <w:t>Ca sử dụng “Quản lý t</w:t>
      </w:r>
      <w:r>
        <w:t>ài khoản”</w:t>
      </w:r>
    </w:p>
    <w:p w14:paraId="198714B8" w14:textId="43E21808" w:rsidR="00EC2951" w:rsidRPr="00EC2951" w:rsidRDefault="00952A06" w:rsidP="00EC2951">
      <w:r w:rsidRPr="00952A06">
        <w:rPr>
          <w:noProof/>
        </w:rPr>
        <w:drawing>
          <wp:inline distT="0" distB="0" distL="0" distR="0" wp14:anchorId="53C0CA24" wp14:editId="02927A06">
            <wp:extent cx="5943600" cy="3127375"/>
            <wp:effectExtent l="0" t="0" r="0" b="0"/>
            <wp:docPr id="848471655"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471655" name="Picture 1" descr="A diagram of a computer&#10;&#10;AI-generated content may be incorrect."/>
                    <pic:cNvPicPr/>
                  </pic:nvPicPr>
                  <pic:blipFill>
                    <a:blip r:embed="rId38"/>
                    <a:stretch>
                      <a:fillRect/>
                    </a:stretch>
                  </pic:blipFill>
                  <pic:spPr>
                    <a:xfrm>
                      <a:off x="0" y="0"/>
                      <a:ext cx="5943600" cy="3127375"/>
                    </a:xfrm>
                    <a:prstGeom prst="rect">
                      <a:avLst/>
                    </a:prstGeom>
                  </pic:spPr>
                </pic:pic>
              </a:graphicData>
            </a:graphic>
          </wp:inline>
        </w:drawing>
      </w:r>
    </w:p>
    <w:p w14:paraId="4D93B2F2" w14:textId="7C2F358B" w:rsidR="009C0540" w:rsidRDefault="009C0540" w:rsidP="009C0540">
      <w:pPr>
        <w:pStyle w:val="Heading3"/>
      </w:pPr>
      <w:r w:rsidRPr="009C0540">
        <w:lastRenderedPageBreak/>
        <w:t>Ca sử dụng “Đăng ký kh</w:t>
      </w:r>
      <w:r>
        <w:t>óa học”</w:t>
      </w:r>
    </w:p>
    <w:p w14:paraId="3E386CEA" w14:textId="2FCC31A9" w:rsidR="0041225D" w:rsidRPr="0041225D" w:rsidRDefault="0041225D" w:rsidP="0041225D">
      <w:r w:rsidRPr="0041225D">
        <w:rPr>
          <w:noProof/>
        </w:rPr>
        <w:drawing>
          <wp:inline distT="0" distB="0" distL="0" distR="0" wp14:anchorId="4799EEB2" wp14:editId="6C36D8D9">
            <wp:extent cx="5943600" cy="3682365"/>
            <wp:effectExtent l="0" t="0" r="0" b="0"/>
            <wp:docPr id="2010409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409439" name=""/>
                    <pic:cNvPicPr/>
                  </pic:nvPicPr>
                  <pic:blipFill>
                    <a:blip r:embed="rId39"/>
                    <a:stretch>
                      <a:fillRect/>
                    </a:stretch>
                  </pic:blipFill>
                  <pic:spPr>
                    <a:xfrm>
                      <a:off x="0" y="0"/>
                      <a:ext cx="5943600" cy="3682365"/>
                    </a:xfrm>
                    <a:prstGeom prst="rect">
                      <a:avLst/>
                    </a:prstGeom>
                  </pic:spPr>
                </pic:pic>
              </a:graphicData>
            </a:graphic>
          </wp:inline>
        </w:drawing>
      </w:r>
    </w:p>
    <w:p w14:paraId="60DC340D" w14:textId="2445F12A" w:rsidR="009C0540" w:rsidRDefault="009C0540" w:rsidP="009C0540">
      <w:pPr>
        <w:pStyle w:val="Heading3"/>
      </w:pPr>
      <w:r w:rsidRPr="009C0540">
        <w:t>Ca sử dụng “Đăng ký làm giảng vi</w:t>
      </w:r>
      <w:r>
        <w:t>ên”</w:t>
      </w:r>
    </w:p>
    <w:p w14:paraId="4ED7531A" w14:textId="359BF486" w:rsidR="00E26021" w:rsidRPr="00E26021" w:rsidRDefault="00E26021" w:rsidP="00E26021">
      <w:r w:rsidRPr="00E26021">
        <w:rPr>
          <w:noProof/>
        </w:rPr>
        <w:drawing>
          <wp:inline distT="0" distB="0" distL="0" distR="0" wp14:anchorId="3B00779F" wp14:editId="12D677E2">
            <wp:extent cx="5943600" cy="3000375"/>
            <wp:effectExtent l="0" t="0" r="0" b="9525"/>
            <wp:docPr id="622460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460551" name=""/>
                    <pic:cNvPicPr/>
                  </pic:nvPicPr>
                  <pic:blipFill>
                    <a:blip r:embed="rId40"/>
                    <a:stretch>
                      <a:fillRect/>
                    </a:stretch>
                  </pic:blipFill>
                  <pic:spPr>
                    <a:xfrm>
                      <a:off x="0" y="0"/>
                      <a:ext cx="5943600" cy="3000375"/>
                    </a:xfrm>
                    <a:prstGeom prst="rect">
                      <a:avLst/>
                    </a:prstGeom>
                  </pic:spPr>
                </pic:pic>
              </a:graphicData>
            </a:graphic>
          </wp:inline>
        </w:drawing>
      </w:r>
    </w:p>
    <w:p w14:paraId="35125DFD" w14:textId="5DE5242C" w:rsidR="009C0540" w:rsidRDefault="009C0540" w:rsidP="009C0540">
      <w:pPr>
        <w:pStyle w:val="Heading3"/>
      </w:pPr>
      <w:r w:rsidRPr="009C0540">
        <w:t>Ca sử dụng “Quản lý t</w:t>
      </w:r>
      <w:r>
        <w:t>ài liệu”</w:t>
      </w:r>
    </w:p>
    <w:p w14:paraId="159694C8" w14:textId="0FACB50D" w:rsidR="009C0540" w:rsidRDefault="00733511" w:rsidP="00BE0414">
      <w:r w:rsidRPr="00733511">
        <w:rPr>
          <w:noProof/>
        </w:rPr>
        <w:lastRenderedPageBreak/>
        <w:drawing>
          <wp:inline distT="0" distB="0" distL="0" distR="0" wp14:anchorId="6FAA7C07" wp14:editId="06E4051B">
            <wp:extent cx="5943600" cy="4094480"/>
            <wp:effectExtent l="0" t="0" r="0" b="1270"/>
            <wp:docPr id="330396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396299" name=""/>
                    <pic:cNvPicPr/>
                  </pic:nvPicPr>
                  <pic:blipFill>
                    <a:blip r:embed="rId41"/>
                    <a:stretch>
                      <a:fillRect/>
                    </a:stretch>
                  </pic:blipFill>
                  <pic:spPr>
                    <a:xfrm>
                      <a:off x="0" y="0"/>
                      <a:ext cx="5943600" cy="4094480"/>
                    </a:xfrm>
                    <a:prstGeom prst="rect">
                      <a:avLst/>
                    </a:prstGeom>
                  </pic:spPr>
                </pic:pic>
              </a:graphicData>
            </a:graphic>
          </wp:inline>
        </w:drawing>
      </w:r>
    </w:p>
    <w:p w14:paraId="0C98E5FA" w14:textId="74CA90F5" w:rsidR="009C0540" w:rsidRDefault="009C0540" w:rsidP="009A6FBF">
      <w:pPr>
        <w:pStyle w:val="Heading1"/>
        <w:numPr>
          <w:ilvl w:val="0"/>
          <w:numId w:val="64"/>
        </w:numPr>
      </w:pPr>
      <w:bookmarkStart w:id="23" w:name="_Toc198899096"/>
      <w:r>
        <w:t>Mô hình hóa tương tác</w:t>
      </w:r>
      <w:bookmarkEnd w:id="23"/>
    </w:p>
    <w:p w14:paraId="0ABAEFCA" w14:textId="76C607AF" w:rsidR="009C0540" w:rsidRDefault="009C0540" w:rsidP="009C0540">
      <w:pPr>
        <w:pStyle w:val="Heading2"/>
      </w:pPr>
      <w:bookmarkStart w:id="24" w:name="_Toc198899097"/>
      <w:r w:rsidRPr="009C0540">
        <w:t>Ca sử dụng “Quản lý</w:t>
      </w:r>
      <w:r>
        <w:t xml:space="preserve"> khóa học”</w:t>
      </w:r>
      <w:bookmarkEnd w:id="24"/>
    </w:p>
    <w:p w14:paraId="3DDC6D1C" w14:textId="6D569251" w:rsidR="00EB5262" w:rsidRDefault="00EB5262" w:rsidP="009A6FBF">
      <w:pPr>
        <w:pStyle w:val="Heading3"/>
        <w:numPr>
          <w:ilvl w:val="2"/>
          <w:numId w:val="53"/>
        </w:numPr>
      </w:pPr>
      <w:r>
        <w:t>Tạo khóa học</w:t>
      </w:r>
    </w:p>
    <w:p w14:paraId="5FEAA345" w14:textId="64B1DC33" w:rsidR="00EB5262" w:rsidRDefault="0091566E" w:rsidP="00EB5262">
      <w:r w:rsidRPr="0091566E">
        <w:rPr>
          <w:noProof/>
        </w:rPr>
        <w:lastRenderedPageBreak/>
        <w:drawing>
          <wp:inline distT="0" distB="0" distL="0" distR="0" wp14:anchorId="16598EC9" wp14:editId="3938D4EC">
            <wp:extent cx="5943600" cy="2853055"/>
            <wp:effectExtent l="0" t="0" r="0" b="4445"/>
            <wp:docPr id="219524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524018" name=""/>
                    <pic:cNvPicPr/>
                  </pic:nvPicPr>
                  <pic:blipFill>
                    <a:blip r:embed="rId42"/>
                    <a:stretch>
                      <a:fillRect/>
                    </a:stretch>
                  </pic:blipFill>
                  <pic:spPr>
                    <a:xfrm>
                      <a:off x="0" y="0"/>
                      <a:ext cx="5943600" cy="2853055"/>
                    </a:xfrm>
                    <a:prstGeom prst="rect">
                      <a:avLst/>
                    </a:prstGeom>
                  </pic:spPr>
                </pic:pic>
              </a:graphicData>
            </a:graphic>
          </wp:inline>
        </w:drawing>
      </w:r>
    </w:p>
    <w:p w14:paraId="6CEADB50" w14:textId="7B17EE15" w:rsidR="00EB5262" w:rsidRDefault="00EB5262" w:rsidP="00EB5262">
      <w:pPr>
        <w:pStyle w:val="Heading3"/>
      </w:pPr>
      <w:r>
        <w:t>Sửa khóa học</w:t>
      </w:r>
    </w:p>
    <w:p w14:paraId="387B06F4" w14:textId="2AB1EA34" w:rsidR="00EB5262" w:rsidRDefault="0043140D" w:rsidP="00EB5262">
      <w:r w:rsidRPr="0043140D">
        <w:rPr>
          <w:noProof/>
        </w:rPr>
        <w:drawing>
          <wp:inline distT="0" distB="0" distL="0" distR="0" wp14:anchorId="46076170" wp14:editId="4EBDA5A8">
            <wp:extent cx="5943600" cy="2240280"/>
            <wp:effectExtent l="0" t="0" r="0" b="7620"/>
            <wp:docPr id="597859622"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859622" name="Picture 1" descr="A diagram of a diagram&#10;&#10;AI-generated content may be incorrect."/>
                    <pic:cNvPicPr/>
                  </pic:nvPicPr>
                  <pic:blipFill>
                    <a:blip r:embed="rId43"/>
                    <a:stretch>
                      <a:fillRect/>
                    </a:stretch>
                  </pic:blipFill>
                  <pic:spPr>
                    <a:xfrm>
                      <a:off x="0" y="0"/>
                      <a:ext cx="5943600" cy="2240280"/>
                    </a:xfrm>
                    <a:prstGeom prst="rect">
                      <a:avLst/>
                    </a:prstGeom>
                  </pic:spPr>
                </pic:pic>
              </a:graphicData>
            </a:graphic>
          </wp:inline>
        </w:drawing>
      </w:r>
    </w:p>
    <w:p w14:paraId="65ACC627" w14:textId="745395F1" w:rsidR="00EB5262" w:rsidRDefault="00EB5262" w:rsidP="00EB5262">
      <w:pPr>
        <w:pStyle w:val="Heading3"/>
      </w:pPr>
      <w:r>
        <w:t>Xóa khóa học</w:t>
      </w:r>
    </w:p>
    <w:p w14:paraId="7AC27183" w14:textId="0672A35D" w:rsidR="00EB5262" w:rsidRDefault="00114C27" w:rsidP="00EB5262">
      <w:r w:rsidRPr="00114C27">
        <w:rPr>
          <w:noProof/>
        </w:rPr>
        <w:lastRenderedPageBreak/>
        <w:drawing>
          <wp:inline distT="0" distB="0" distL="0" distR="0" wp14:anchorId="0A86A9D1" wp14:editId="6F12A187">
            <wp:extent cx="5943600" cy="2574290"/>
            <wp:effectExtent l="0" t="0" r="0" b="0"/>
            <wp:docPr id="636686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686119" name=""/>
                    <pic:cNvPicPr/>
                  </pic:nvPicPr>
                  <pic:blipFill>
                    <a:blip r:embed="rId44"/>
                    <a:stretch>
                      <a:fillRect/>
                    </a:stretch>
                  </pic:blipFill>
                  <pic:spPr>
                    <a:xfrm>
                      <a:off x="0" y="0"/>
                      <a:ext cx="5943600" cy="2574290"/>
                    </a:xfrm>
                    <a:prstGeom prst="rect">
                      <a:avLst/>
                    </a:prstGeom>
                  </pic:spPr>
                </pic:pic>
              </a:graphicData>
            </a:graphic>
          </wp:inline>
        </w:drawing>
      </w:r>
    </w:p>
    <w:p w14:paraId="00A10730" w14:textId="4AC084CF" w:rsidR="00EB5262" w:rsidRDefault="00EB5262" w:rsidP="00EB5262">
      <w:pPr>
        <w:pStyle w:val="Heading3"/>
      </w:pPr>
      <w:r>
        <w:t>Trả lời câu hỏi</w:t>
      </w:r>
    </w:p>
    <w:p w14:paraId="4D4C25F1" w14:textId="69790EAB" w:rsidR="00EB5262" w:rsidRPr="00EB5262" w:rsidRDefault="001859C7" w:rsidP="00EB5262">
      <w:r w:rsidRPr="001859C7">
        <w:rPr>
          <w:noProof/>
        </w:rPr>
        <w:drawing>
          <wp:inline distT="0" distB="0" distL="0" distR="0" wp14:anchorId="643493DB" wp14:editId="3FB77AE2">
            <wp:extent cx="5943600" cy="2758440"/>
            <wp:effectExtent l="0" t="0" r="0" b="3810"/>
            <wp:docPr id="49770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70128" name=""/>
                    <pic:cNvPicPr/>
                  </pic:nvPicPr>
                  <pic:blipFill>
                    <a:blip r:embed="rId45"/>
                    <a:stretch>
                      <a:fillRect/>
                    </a:stretch>
                  </pic:blipFill>
                  <pic:spPr>
                    <a:xfrm>
                      <a:off x="0" y="0"/>
                      <a:ext cx="5943600" cy="2758440"/>
                    </a:xfrm>
                    <a:prstGeom prst="rect">
                      <a:avLst/>
                    </a:prstGeom>
                  </pic:spPr>
                </pic:pic>
              </a:graphicData>
            </a:graphic>
          </wp:inline>
        </w:drawing>
      </w:r>
    </w:p>
    <w:p w14:paraId="246F3165" w14:textId="20B802A6" w:rsidR="009C0540" w:rsidRDefault="009C0540" w:rsidP="009C0540">
      <w:pPr>
        <w:pStyle w:val="Heading2"/>
      </w:pPr>
      <w:bookmarkStart w:id="25" w:name="_Toc198899098"/>
      <w:r w:rsidRPr="009C0540">
        <w:t>Ca sử dụng “Tham gia học tập</w:t>
      </w:r>
      <w:r>
        <w:t>”</w:t>
      </w:r>
      <w:bookmarkEnd w:id="25"/>
    </w:p>
    <w:p w14:paraId="09270FE6" w14:textId="0B36FB8D" w:rsidR="00B76248" w:rsidRDefault="00146DFC" w:rsidP="009A6FBF">
      <w:pPr>
        <w:pStyle w:val="Heading3"/>
        <w:numPr>
          <w:ilvl w:val="2"/>
          <w:numId w:val="52"/>
        </w:numPr>
      </w:pPr>
      <w:r w:rsidRPr="00146DFC">
        <w:t>Xem video, bài giảng hoặc t</w:t>
      </w:r>
      <w:r>
        <w:t>ài liệu</w:t>
      </w:r>
    </w:p>
    <w:p w14:paraId="27D3AB26" w14:textId="3D856CA5" w:rsidR="00146DFC" w:rsidRDefault="00AF7C6B" w:rsidP="00146DFC">
      <w:r>
        <w:rPr>
          <w:noProof/>
        </w:rPr>
        <w:lastRenderedPageBreak/>
        <w:drawing>
          <wp:inline distT="0" distB="0" distL="0" distR="0" wp14:anchorId="57934474" wp14:editId="4A45377D">
            <wp:extent cx="5943600" cy="2578735"/>
            <wp:effectExtent l="0" t="0" r="0" b="0"/>
            <wp:docPr id="9329522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3600" cy="2578735"/>
                    </a:xfrm>
                    <a:prstGeom prst="rect">
                      <a:avLst/>
                    </a:prstGeom>
                    <a:noFill/>
                    <a:ln>
                      <a:noFill/>
                    </a:ln>
                  </pic:spPr>
                </pic:pic>
              </a:graphicData>
            </a:graphic>
          </wp:inline>
        </w:drawing>
      </w:r>
    </w:p>
    <w:p w14:paraId="4D3CB04B" w14:textId="493D5D13" w:rsidR="00161ACA" w:rsidRDefault="00161ACA" w:rsidP="00161ACA">
      <w:pPr>
        <w:pStyle w:val="Heading3"/>
      </w:pPr>
      <w:r>
        <w:t>Làm bài kiểm tra</w:t>
      </w:r>
    </w:p>
    <w:p w14:paraId="5EB11972" w14:textId="2282E86A" w:rsidR="00A23EB5" w:rsidRDefault="00A23EB5" w:rsidP="00A23EB5">
      <w:r>
        <w:rPr>
          <w:noProof/>
        </w:rPr>
        <w:drawing>
          <wp:inline distT="0" distB="0" distL="0" distR="0" wp14:anchorId="0FB132AC" wp14:editId="69B11A27">
            <wp:extent cx="5943600" cy="2847340"/>
            <wp:effectExtent l="0" t="0" r="0" b="0"/>
            <wp:docPr id="1583801949" name="Picture 3"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801949" name="Picture 3" descr="A diagram of a project&#10;&#10;AI-generated content may be incorrect."/>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3600" cy="2847340"/>
                    </a:xfrm>
                    <a:prstGeom prst="rect">
                      <a:avLst/>
                    </a:prstGeom>
                    <a:noFill/>
                    <a:ln>
                      <a:noFill/>
                    </a:ln>
                  </pic:spPr>
                </pic:pic>
              </a:graphicData>
            </a:graphic>
          </wp:inline>
        </w:drawing>
      </w:r>
    </w:p>
    <w:p w14:paraId="2EA5CC90" w14:textId="3F441ABF" w:rsidR="00A23EB5" w:rsidRDefault="00457A55" w:rsidP="00A23EB5">
      <w:pPr>
        <w:pStyle w:val="Heading3"/>
      </w:pPr>
      <w:r>
        <w:t>Nhận chứng chỉ</w:t>
      </w:r>
    </w:p>
    <w:p w14:paraId="7C732E78" w14:textId="4887155F" w:rsidR="00457A55" w:rsidRDefault="008F3710" w:rsidP="00457A55">
      <w:r>
        <w:rPr>
          <w:noProof/>
        </w:rPr>
        <w:lastRenderedPageBreak/>
        <w:drawing>
          <wp:inline distT="0" distB="0" distL="0" distR="0" wp14:anchorId="1428CE4B" wp14:editId="347AE507">
            <wp:extent cx="5943600" cy="2612390"/>
            <wp:effectExtent l="0" t="0" r="0" b="0"/>
            <wp:docPr id="38106143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3600" cy="2612390"/>
                    </a:xfrm>
                    <a:prstGeom prst="rect">
                      <a:avLst/>
                    </a:prstGeom>
                    <a:noFill/>
                    <a:ln>
                      <a:noFill/>
                    </a:ln>
                  </pic:spPr>
                </pic:pic>
              </a:graphicData>
            </a:graphic>
          </wp:inline>
        </w:drawing>
      </w:r>
    </w:p>
    <w:p w14:paraId="79EB6BAB" w14:textId="7C4E108F" w:rsidR="008F3710" w:rsidRDefault="00E23ECE" w:rsidP="00CD64CB">
      <w:pPr>
        <w:pStyle w:val="Heading3"/>
      </w:pPr>
      <w:r>
        <w:t>Thảo luận/Đặt câu hỏi</w:t>
      </w:r>
    </w:p>
    <w:p w14:paraId="3FD4DAF7" w14:textId="49333255" w:rsidR="00E23ECE" w:rsidRPr="00E23ECE" w:rsidRDefault="00E23ECE" w:rsidP="00E23ECE">
      <w:r>
        <w:rPr>
          <w:noProof/>
        </w:rPr>
        <w:drawing>
          <wp:inline distT="0" distB="0" distL="0" distR="0" wp14:anchorId="45EB2088" wp14:editId="49148D3B">
            <wp:extent cx="5943600" cy="2785110"/>
            <wp:effectExtent l="0" t="0" r="0" b="0"/>
            <wp:docPr id="1811095916" name="Picture 5"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095916" name="Picture 5" descr="A diagram of a diagram&#10;&#10;AI-generated content may be incorrect."/>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43600" cy="2785110"/>
                    </a:xfrm>
                    <a:prstGeom prst="rect">
                      <a:avLst/>
                    </a:prstGeom>
                    <a:noFill/>
                    <a:ln>
                      <a:noFill/>
                    </a:ln>
                  </pic:spPr>
                </pic:pic>
              </a:graphicData>
            </a:graphic>
          </wp:inline>
        </w:drawing>
      </w:r>
    </w:p>
    <w:p w14:paraId="18A44922" w14:textId="56ABF0C6" w:rsidR="009C0540" w:rsidRDefault="009C0540" w:rsidP="009C0540">
      <w:pPr>
        <w:pStyle w:val="Heading2"/>
      </w:pPr>
      <w:bookmarkStart w:id="26" w:name="_Toc198899099"/>
      <w:r w:rsidRPr="009C0540">
        <w:t>Ca sử dụng “Quản lý t</w:t>
      </w:r>
      <w:r>
        <w:t>ài khoản”</w:t>
      </w:r>
      <w:bookmarkEnd w:id="26"/>
    </w:p>
    <w:p w14:paraId="2B575A67" w14:textId="0BFF04E5" w:rsidR="00A50073" w:rsidRDefault="00486075" w:rsidP="009A6FBF">
      <w:pPr>
        <w:pStyle w:val="Heading3"/>
        <w:numPr>
          <w:ilvl w:val="2"/>
          <w:numId w:val="51"/>
        </w:numPr>
      </w:pPr>
      <w:r>
        <w:t>Xem tài khoản</w:t>
      </w:r>
    </w:p>
    <w:p w14:paraId="2337A756" w14:textId="109F74D6" w:rsidR="00486075" w:rsidRDefault="00486075" w:rsidP="00486075">
      <w:r w:rsidRPr="00486075">
        <w:rPr>
          <w:noProof/>
        </w:rPr>
        <w:drawing>
          <wp:inline distT="0" distB="0" distL="0" distR="0" wp14:anchorId="5051E1E0" wp14:editId="53A6CB0F">
            <wp:extent cx="5943600" cy="1446530"/>
            <wp:effectExtent l="0" t="0" r="0" b="1270"/>
            <wp:docPr id="240407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407458" name=""/>
                    <pic:cNvPicPr/>
                  </pic:nvPicPr>
                  <pic:blipFill>
                    <a:blip r:embed="rId50"/>
                    <a:stretch>
                      <a:fillRect/>
                    </a:stretch>
                  </pic:blipFill>
                  <pic:spPr>
                    <a:xfrm>
                      <a:off x="0" y="0"/>
                      <a:ext cx="5943600" cy="1446530"/>
                    </a:xfrm>
                    <a:prstGeom prst="rect">
                      <a:avLst/>
                    </a:prstGeom>
                  </pic:spPr>
                </pic:pic>
              </a:graphicData>
            </a:graphic>
          </wp:inline>
        </w:drawing>
      </w:r>
    </w:p>
    <w:p w14:paraId="72CE0FAF" w14:textId="3125AF1A" w:rsidR="00486075" w:rsidRDefault="00486075" w:rsidP="00486075">
      <w:pPr>
        <w:pStyle w:val="Heading3"/>
      </w:pPr>
      <w:r>
        <w:lastRenderedPageBreak/>
        <w:t>Tìm kiếm tài khoản</w:t>
      </w:r>
    </w:p>
    <w:p w14:paraId="401186D9" w14:textId="4E1111A1" w:rsidR="002E5FE2" w:rsidRDefault="002E5FE2" w:rsidP="002E5FE2">
      <w:r w:rsidRPr="002E5FE2">
        <w:rPr>
          <w:noProof/>
        </w:rPr>
        <w:drawing>
          <wp:inline distT="0" distB="0" distL="0" distR="0" wp14:anchorId="7FDE303D" wp14:editId="1CD577D8">
            <wp:extent cx="5943600" cy="1416685"/>
            <wp:effectExtent l="0" t="0" r="0" b="0"/>
            <wp:docPr id="1388105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105953" name=""/>
                    <pic:cNvPicPr/>
                  </pic:nvPicPr>
                  <pic:blipFill>
                    <a:blip r:embed="rId51"/>
                    <a:stretch>
                      <a:fillRect/>
                    </a:stretch>
                  </pic:blipFill>
                  <pic:spPr>
                    <a:xfrm>
                      <a:off x="0" y="0"/>
                      <a:ext cx="5943600" cy="1416685"/>
                    </a:xfrm>
                    <a:prstGeom prst="rect">
                      <a:avLst/>
                    </a:prstGeom>
                  </pic:spPr>
                </pic:pic>
              </a:graphicData>
            </a:graphic>
          </wp:inline>
        </w:drawing>
      </w:r>
    </w:p>
    <w:p w14:paraId="2FFBF80E" w14:textId="3DD7D469" w:rsidR="002E5FE2" w:rsidRDefault="00040E25" w:rsidP="002E5FE2">
      <w:pPr>
        <w:pStyle w:val="Heading3"/>
      </w:pPr>
      <w:r>
        <w:t>Khóa tài khoản</w:t>
      </w:r>
    </w:p>
    <w:p w14:paraId="45C01DCE" w14:textId="2938E1FF" w:rsidR="00040E25" w:rsidRDefault="008F5118" w:rsidP="00040E25">
      <w:r w:rsidRPr="008F5118">
        <w:rPr>
          <w:noProof/>
        </w:rPr>
        <w:drawing>
          <wp:inline distT="0" distB="0" distL="0" distR="0" wp14:anchorId="0642CC6E" wp14:editId="4C8BB6FF">
            <wp:extent cx="5943600" cy="1446530"/>
            <wp:effectExtent l="0" t="0" r="0" b="1270"/>
            <wp:docPr id="1005148283" name="Picture 1"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148283" name="Picture 1" descr="A close-up of a computer screen&#10;&#10;AI-generated content may be incorrect."/>
                    <pic:cNvPicPr/>
                  </pic:nvPicPr>
                  <pic:blipFill>
                    <a:blip r:embed="rId52"/>
                    <a:stretch>
                      <a:fillRect/>
                    </a:stretch>
                  </pic:blipFill>
                  <pic:spPr>
                    <a:xfrm>
                      <a:off x="0" y="0"/>
                      <a:ext cx="5943600" cy="1446530"/>
                    </a:xfrm>
                    <a:prstGeom prst="rect">
                      <a:avLst/>
                    </a:prstGeom>
                  </pic:spPr>
                </pic:pic>
              </a:graphicData>
            </a:graphic>
          </wp:inline>
        </w:drawing>
      </w:r>
    </w:p>
    <w:p w14:paraId="1BC25CFC" w14:textId="79D7EDE7" w:rsidR="008F5118" w:rsidRDefault="008F5118" w:rsidP="008F5118">
      <w:pPr>
        <w:pStyle w:val="Heading3"/>
      </w:pPr>
      <w:r>
        <w:t>Mở khóa tài khoản</w:t>
      </w:r>
    </w:p>
    <w:p w14:paraId="7ADC3D4B" w14:textId="6DF07B1B" w:rsidR="00B145EB" w:rsidRDefault="00B145EB" w:rsidP="008F5118">
      <w:r w:rsidRPr="00B145EB">
        <w:rPr>
          <w:noProof/>
        </w:rPr>
        <w:drawing>
          <wp:inline distT="0" distB="0" distL="0" distR="0" wp14:anchorId="6DB1FC6D" wp14:editId="1CE7D4FB">
            <wp:extent cx="5943600" cy="1446530"/>
            <wp:effectExtent l="0" t="0" r="0" b="1270"/>
            <wp:docPr id="2091106978" name="Picture 1" descr="A diagram of a line draw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106978" name="Picture 1" descr="A diagram of a line drawing&#10;&#10;AI-generated content may be incorrect."/>
                    <pic:cNvPicPr/>
                  </pic:nvPicPr>
                  <pic:blipFill>
                    <a:blip r:embed="rId53"/>
                    <a:stretch>
                      <a:fillRect/>
                    </a:stretch>
                  </pic:blipFill>
                  <pic:spPr>
                    <a:xfrm>
                      <a:off x="0" y="0"/>
                      <a:ext cx="5943600" cy="1446530"/>
                    </a:xfrm>
                    <a:prstGeom prst="rect">
                      <a:avLst/>
                    </a:prstGeom>
                  </pic:spPr>
                </pic:pic>
              </a:graphicData>
            </a:graphic>
          </wp:inline>
        </w:drawing>
      </w:r>
    </w:p>
    <w:p w14:paraId="0F0A2488" w14:textId="519A9149" w:rsidR="00B145EB" w:rsidRDefault="00B145EB" w:rsidP="00B145EB">
      <w:pPr>
        <w:pStyle w:val="Heading3"/>
      </w:pPr>
      <w:r>
        <w:t>Xóa tài khoản</w:t>
      </w:r>
    </w:p>
    <w:p w14:paraId="5B9959C5" w14:textId="6F11B7FD" w:rsidR="00B145EB" w:rsidRPr="00B145EB" w:rsidRDefault="00B145EB" w:rsidP="00B145EB">
      <w:r w:rsidRPr="00B145EB">
        <w:rPr>
          <w:noProof/>
        </w:rPr>
        <w:drawing>
          <wp:inline distT="0" distB="0" distL="0" distR="0" wp14:anchorId="15CC5814" wp14:editId="234D201C">
            <wp:extent cx="5943600" cy="1446530"/>
            <wp:effectExtent l="0" t="0" r="0" b="1270"/>
            <wp:docPr id="1261263163" name="Picture 1" descr="A close-up of a white pap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263163" name="Picture 1" descr="A close-up of a white paper&#10;&#10;AI-generated content may be incorrect."/>
                    <pic:cNvPicPr/>
                  </pic:nvPicPr>
                  <pic:blipFill>
                    <a:blip r:embed="rId54"/>
                    <a:stretch>
                      <a:fillRect/>
                    </a:stretch>
                  </pic:blipFill>
                  <pic:spPr>
                    <a:xfrm>
                      <a:off x="0" y="0"/>
                      <a:ext cx="5943600" cy="1446530"/>
                    </a:xfrm>
                    <a:prstGeom prst="rect">
                      <a:avLst/>
                    </a:prstGeom>
                  </pic:spPr>
                </pic:pic>
              </a:graphicData>
            </a:graphic>
          </wp:inline>
        </w:drawing>
      </w:r>
    </w:p>
    <w:p w14:paraId="586D0283" w14:textId="7AC45668" w:rsidR="009C0540" w:rsidRDefault="009C0540" w:rsidP="009C0540">
      <w:pPr>
        <w:pStyle w:val="Heading2"/>
      </w:pPr>
      <w:bookmarkStart w:id="27" w:name="_Toc198899100"/>
      <w:r w:rsidRPr="009C0540">
        <w:lastRenderedPageBreak/>
        <w:t>Ca sử dụng “Đăng ký kh</w:t>
      </w:r>
      <w:r>
        <w:t>óa học”</w:t>
      </w:r>
      <w:bookmarkEnd w:id="27"/>
    </w:p>
    <w:p w14:paraId="2F45E16A" w14:textId="0A7031F6" w:rsidR="00C411BC" w:rsidRPr="00C411BC" w:rsidRDefault="00C411BC" w:rsidP="00C411BC">
      <w:r w:rsidRPr="00C411BC">
        <w:rPr>
          <w:noProof/>
        </w:rPr>
        <w:drawing>
          <wp:inline distT="0" distB="0" distL="0" distR="0" wp14:anchorId="0D395DC5" wp14:editId="78CFF22F">
            <wp:extent cx="5943600" cy="2252980"/>
            <wp:effectExtent l="0" t="0" r="0" b="0"/>
            <wp:docPr id="28271553"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71553" name="Picture 1" descr="A diagram of a diagram&#10;&#10;AI-generated content may be incorrect."/>
                    <pic:cNvPicPr/>
                  </pic:nvPicPr>
                  <pic:blipFill>
                    <a:blip r:embed="rId55"/>
                    <a:stretch>
                      <a:fillRect/>
                    </a:stretch>
                  </pic:blipFill>
                  <pic:spPr>
                    <a:xfrm>
                      <a:off x="0" y="0"/>
                      <a:ext cx="5943600" cy="2252980"/>
                    </a:xfrm>
                    <a:prstGeom prst="rect">
                      <a:avLst/>
                    </a:prstGeom>
                  </pic:spPr>
                </pic:pic>
              </a:graphicData>
            </a:graphic>
          </wp:inline>
        </w:drawing>
      </w:r>
    </w:p>
    <w:p w14:paraId="310B2251" w14:textId="3E125F34" w:rsidR="009C0540" w:rsidRDefault="009C0540" w:rsidP="009C0540">
      <w:pPr>
        <w:pStyle w:val="Heading2"/>
      </w:pPr>
      <w:bookmarkStart w:id="28" w:name="_Toc198899101"/>
      <w:r w:rsidRPr="00EB5262">
        <w:t>Ca sử dụng “Đăng</w:t>
      </w:r>
      <w:r w:rsidR="00EB5262" w:rsidRPr="00EB5262">
        <w:t xml:space="preserve"> ký làm giảng vi</w:t>
      </w:r>
      <w:r w:rsidR="00EB5262">
        <w:t>ên”</w:t>
      </w:r>
      <w:bookmarkEnd w:id="28"/>
    </w:p>
    <w:p w14:paraId="1AE98EF8" w14:textId="4BEBD4DD" w:rsidR="00E26021" w:rsidRDefault="006154ED" w:rsidP="009A6FBF">
      <w:pPr>
        <w:pStyle w:val="Heading3"/>
        <w:numPr>
          <w:ilvl w:val="2"/>
          <w:numId w:val="36"/>
        </w:numPr>
      </w:pPr>
      <w:r>
        <w:t xml:space="preserve">Tạo yêu cầu </w:t>
      </w:r>
      <w:r w:rsidR="00246BB4">
        <w:t>Đăng ký làm giảng viên</w:t>
      </w:r>
    </w:p>
    <w:p w14:paraId="3067B320" w14:textId="76F1CB6C" w:rsidR="00246BB4" w:rsidRDefault="006340AF" w:rsidP="00246BB4">
      <w:r w:rsidRPr="006340AF">
        <w:rPr>
          <w:noProof/>
        </w:rPr>
        <w:drawing>
          <wp:inline distT="0" distB="0" distL="0" distR="0" wp14:anchorId="759CFB7B" wp14:editId="018DF768">
            <wp:extent cx="5943600" cy="2160270"/>
            <wp:effectExtent l="0" t="0" r="0" b="0"/>
            <wp:docPr id="1311322029"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322029" name="Picture 1" descr="A diagram of a diagram&#10;&#10;AI-generated content may be incorrect."/>
                    <pic:cNvPicPr/>
                  </pic:nvPicPr>
                  <pic:blipFill>
                    <a:blip r:embed="rId56"/>
                    <a:stretch>
                      <a:fillRect/>
                    </a:stretch>
                  </pic:blipFill>
                  <pic:spPr>
                    <a:xfrm>
                      <a:off x="0" y="0"/>
                      <a:ext cx="5943600" cy="2160270"/>
                    </a:xfrm>
                    <a:prstGeom prst="rect">
                      <a:avLst/>
                    </a:prstGeom>
                  </pic:spPr>
                </pic:pic>
              </a:graphicData>
            </a:graphic>
          </wp:inline>
        </w:drawing>
      </w:r>
    </w:p>
    <w:p w14:paraId="40408BB0" w14:textId="1A8AC495" w:rsidR="0058415A" w:rsidRDefault="0058415A" w:rsidP="0058415A">
      <w:pPr>
        <w:pStyle w:val="Heading3"/>
      </w:pPr>
      <w:r>
        <w:t>Phê duyệt yêu cầu</w:t>
      </w:r>
    </w:p>
    <w:p w14:paraId="3232FC97" w14:textId="3515E79F" w:rsidR="0058415A" w:rsidRPr="0058415A" w:rsidRDefault="004A4297" w:rsidP="0058415A">
      <w:r w:rsidRPr="004A4297">
        <w:rPr>
          <w:noProof/>
        </w:rPr>
        <w:lastRenderedPageBreak/>
        <w:drawing>
          <wp:inline distT="0" distB="0" distL="0" distR="0" wp14:anchorId="649E1532" wp14:editId="6E1C38D7">
            <wp:extent cx="5943600" cy="3960495"/>
            <wp:effectExtent l="0" t="0" r="0" b="1905"/>
            <wp:docPr id="1057850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850992" name=""/>
                    <pic:cNvPicPr/>
                  </pic:nvPicPr>
                  <pic:blipFill>
                    <a:blip r:embed="rId57"/>
                    <a:stretch>
                      <a:fillRect/>
                    </a:stretch>
                  </pic:blipFill>
                  <pic:spPr>
                    <a:xfrm>
                      <a:off x="0" y="0"/>
                      <a:ext cx="5943600" cy="3960495"/>
                    </a:xfrm>
                    <a:prstGeom prst="rect">
                      <a:avLst/>
                    </a:prstGeom>
                  </pic:spPr>
                </pic:pic>
              </a:graphicData>
            </a:graphic>
          </wp:inline>
        </w:drawing>
      </w:r>
    </w:p>
    <w:p w14:paraId="2DEC557D" w14:textId="5379AFDD" w:rsidR="00EB5262" w:rsidRDefault="00EB5262" w:rsidP="00EB5262">
      <w:pPr>
        <w:pStyle w:val="Heading2"/>
      </w:pPr>
      <w:bookmarkStart w:id="29" w:name="_Toc198899102"/>
      <w:r w:rsidRPr="00EB5262">
        <w:t>Ca sử dụng “Quản lý t</w:t>
      </w:r>
      <w:r>
        <w:t>ài liệu”</w:t>
      </w:r>
      <w:bookmarkEnd w:id="29"/>
    </w:p>
    <w:p w14:paraId="5E1A57AD" w14:textId="37BD465F" w:rsidR="004B35C2" w:rsidRDefault="0038547D" w:rsidP="009A6FBF">
      <w:pPr>
        <w:pStyle w:val="Heading3"/>
        <w:numPr>
          <w:ilvl w:val="2"/>
          <w:numId w:val="50"/>
        </w:numPr>
      </w:pPr>
      <w:r>
        <w:t>Đăng / Tạo tài liệu mới</w:t>
      </w:r>
    </w:p>
    <w:p w14:paraId="3345C4F4" w14:textId="24637C21" w:rsidR="0038547D" w:rsidRDefault="00A56932" w:rsidP="0038547D">
      <w:r w:rsidRPr="00A56932">
        <w:rPr>
          <w:noProof/>
        </w:rPr>
        <w:drawing>
          <wp:inline distT="0" distB="0" distL="0" distR="0" wp14:anchorId="66079A6E" wp14:editId="7AD29701">
            <wp:extent cx="5943600" cy="2979420"/>
            <wp:effectExtent l="0" t="0" r="0" b="0"/>
            <wp:docPr id="528356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356769" name=""/>
                    <pic:cNvPicPr/>
                  </pic:nvPicPr>
                  <pic:blipFill>
                    <a:blip r:embed="rId58"/>
                    <a:stretch>
                      <a:fillRect/>
                    </a:stretch>
                  </pic:blipFill>
                  <pic:spPr>
                    <a:xfrm>
                      <a:off x="0" y="0"/>
                      <a:ext cx="5943600" cy="2979420"/>
                    </a:xfrm>
                    <a:prstGeom prst="rect">
                      <a:avLst/>
                    </a:prstGeom>
                  </pic:spPr>
                </pic:pic>
              </a:graphicData>
            </a:graphic>
          </wp:inline>
        </w:drawing>
      </w:r>
    </w:p>
    <w:p w14:paraId="0C4D502E" w14:textId="7DE1250A" w:rsidR="00F21A3C" w:rsidRDefault="00EA49E4" w:rsidP="00650CA9">
      <w:pPr>
        <w:pStyle w:val="Heading3"/>
      </w:pPr>
      <w:r>
        <w:t>Tìm tài liệu</w:t>
      </w:r>
    </w:p>
    <w:p w14:paraId="414D9D73" w14:textId="179DCEC4" w:rsidR="00EA49E4" w:rsidRDefault="006A2C9D" w:rsidP="00EA49E4">
      <w:r w:rsidRPr="006A2C9D">
        <w:rPr>
          <w:noProof/>
        </w:rPr>
        <w:lastRenderedPageBreak/>
        <w:drawing>
          <wp:inline distT="0" distB="0" distL="0" distR="0" wp14:anchorId="7DAC0D7E" wp14:editId="30E4DD96">
            <wp:extent cx="5943600" cy="3075940"/>
            <wp:effectExtent l="0" t="0" r="0" b="0"/>
            <wp:docPr id="1096137715"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137715" name="Picture 1" descr="A diagram of a diagram&#10;&#10;AI-generated content may be incorrect."/>
                    <pic:cNvPicPr/>
                  </pic:nvPicPr>
                  <pic:blipFill>
                    <a:blip r:embed="rId59"/>
                    <a:stretch>
                      <a:fillRect/>
                    </a:stretch>
                  </pic:blipFill>
                  <pic:spPr>
                    <a:xfrm>
                      <a:off x="0" y="0"/>
                      <a:ext cx="5943600" cy="3075940"/>
                    </a:xfrm>
                    <a:prstGeom prst="rect">
                      <a:avLst/>
                    </a:prstGeom>
                  </pic:spPr>
                </pic:pic>
              </a:graphicData>
            </a:graphic>
          </wp:inline>
        </w:drawing>
      </w:r>
    </w:p>
    <w:p w14:paraId="4C437C27" w14:textId="3CF739EA" w:rsidR="00EA49E4" w:rsidRDefault="00EA49E4" w:rsidP="00EA49E4">
      <w:pPr>
        <w:pStyle w:val="Heading3"/>
      </w:pPr>
      <w:r>
        <w:t>Xóa tài liệu</w:t>
      </w:r>
    </w:p>
    <w:p w14:paraId="16315DAC" w14:textId="1C11E157" w:rsidR="00C20685" w:rsidRPr="00C20685" w:rsidRDefault="00F53C2E" w:rsidP="00C20685">
      <w:r w:rsidRPr="00F53C2E">
        <w:rPr>
          <w:noProof/>
        </w:rPr>
        <w:drawing>
          <wp:inline distT="0" distB="0" distL="0" distR="0" wp14:anchorId="09BCE660" wp14:editId="2C1B2867">
            <wp:extent cx="5943600" cy="2929255"/>
            <wp:effectExtent l="0" t="0" r="0" b="4445"/>
            <wp:docPr id="1619970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970714" name=""/>
                    <pic:cNvPicPr/>
                  </pic:nvPicPr>
                  <pic:blipFill>
                    <a:blip r:embed="rId60"/>
                    <a:stretch>
                      <a:fillRect/>
                    </a:stretch>
                  </pic:blipFill>
                  <pic:spPr>
                    <a:xfrm>
                      <a:off x="0" y="0"/>
                      <a:ext cx="5943600" cy="2929255"/>
                    </a:xfrm>
                    <a:prstGeom prst="rect">
                      <a:avLst/>
                    </a:prstGeom>
                  </pic:spPr>
                </pic:pic>
              </a:graphicData>
            </a:graphic>
          </wp:inline>
        </w:drawing>
      </w:r>
    </w:p>
    <w:p w14:paraId="0148C79B" w14:textId="09DD5614" w:rsidR="00EA49E4" w:rsidRPr="00EA49E4" w:rsidRDefault="00EA49E4" w:rsidP="00EA49E4">
      <w:pPr>
        <w:pStyle w:val="Heading3"/>
      </w:pPr>
      <w:r>
        <w:t>Xem tài liệu</w:t>
      </w:r>
    </w:p>
    <w:p w14:paraId="4C7ED065" w14:textId="49A7DAB6" w:rsidR="54E7CA74" w:rsidRDefault="54E7CA74"/>
    <w:p w14:paraId="618A2A34" w14:textId="77777777" w:rsidR="00231626" w:rsidRDefault="000B4A19" w:rsidP="004A3B7A">
      <w:pPr>
        <w:rPr>
          <w:noProof/>
        </w:rPr>
      </w:pPr>
      <w:r w:rsidRPr="000B4A19">
        <w:rPr>
          <w:noProof/>
        </w:rPr>
        <w:lastRenderedPageBreak/>
        <w:drawing>
          <wp:inline distT="0" distB="0" distL="0" distR="0" wp14:anchorId="0314317C" wp14:editId="344A397A">
            <wp:extent cx="5943600" cy="2969260"/>
            <wp:effectExtent l="0" t="0" r="0" b="2540"/>
            <wp:docPr id="1678837545"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837545" name="Picture 1" descr="A diagram of a diagram&#10;&#10;AI-generated content may be incorrect."/>
                    <pic:cNvPicPr/>
                  </pic:nvPicPr>
                  <pic:blipFill>
                    <a:blip r:embed="rId61"/>
                    <a:stretch>
                      <a:fillRect/>
                    </a:stretch>
                  </pic:blipFill>
                  <pic:spPr>
                    <a:xfrm>
                      <a:off x="0" y="0"/>
                      <a:ext cx="5943600" cy="2969260"/>
                    </a:xfrm>
                    <a:prstGeom prst="rect">
                      <a:avLst/>
                    </a:prstGeom>
                  </pic:spPr>
                </pic:pic>
              </a:graphicData>
            </a:graphic>
          </wp:inline>
        </w:drawing>
      </w:r>
    </w:p>
    <w:p w14:paraId="4D8A4551" w14:textId="0C820335" w:rsidR="0094405A" w:rsidRDefault="0094405A" w:rsidP="004A3B7A"/>
    <w:p w14:paraId="05B691AD" w14:textId="5606DE42" w:rsidR="00EE1718" w:rsidRDefault="00EE1718" w:rsidP="00EE1718">
      <w:pPr>
        <w:pStyle w:val="Heading1"/>
      </w:pPr>
      <w:bookmarkStart w:id="30" w:name="_Toc198899103"/>
      <w:r>
        <w:t>Mô hình hóa hành vi</w:t>
      </w:r>
      <w:bookmarkEnd w:id="30"/>
    </w:p>
    <w:p w14:paraId="3FD1070C" w14:textId="556FB949" w:rsidR="00277CD1" w:rsidRDefault="00277CD1" w:rsidP="00277CD1">
      <w:pPr>
        <w:pStyle w:val="Heading2"/>
      </w:pPr>
      <w:bookmarkStart w:id="31" w:name="_Toc198899104"/>
      <w:r>
        <w:t xml:space="preserve">Biểu đồ máy trạng thái </w:t>
      </w:r>
      <w:r w:rsidR="003A5CC3">
        <w:t>thực thể</w:t>
      </w:r>
      <w:r>
        <w:t xml:space="preserve"> “Course”</w:t>
      </w:r>
      <w:bookmarkEnd w:id="31"/>
    </w:p>
    <w:p w14:paraId="3B753DAA" w14:textId="6CDAD461" w:rsidR="0004149C" w:rsidRPr="0004149C" w:rsidRDefault="0004149C" w:rsidP="0004149C">
      <w:r w:rsidRPr="0004149C">
        <w:rPr>
          <w:noProof/>
        </w:rPr>
        <w:drawing>
          <wp:inline distT="0" distB="0" distL="0" distR="0" wp14:anchorId="221290AA" wp14:editId="578C74BC">
            <wp:extent cx="5943600" cy="3155950"/>
            <wp:effectExtent l="0" t="0" r="0" b="6350"/>
            <wp:docPr id="257398583"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398583" name="Picture 1" descr="A diagram of a company&#10;&#10;AI-generated content may be incorrect."/>
                    <pic:cNvPicPr/>
                  </pic:nvPicPr>
                  <pic:blipFill>
                    <a:blip r:embed="rId62"/>
                    <a:stretch>
                      <a:fillRect/>
                    </a:stretch>
                  </pic:blipFill>
                  <pic:spPr>
                    <a:xfrm>
                      <a:off x="0" y="0"/>
                      <a:ext cx="5943600" cy="3155950"/>
                    </a:xfrm>
                    <a:prstGeom prst="rect">
                      <a:avLst/>
                    </a:prstGeom>
                  </pic:spPr>
                </pic:pic>
              </a:graphicData>
            </a:graphic>
          </wp:inline>
        </w:drawing>
      </w:r>
    </w:p>
    <w:p w14:paraId="1C90D35C" w14:textId="16EAE459" w:rsidR="008D50DC" w:rsidRDefault="008D50DC" w:rsidP="008D50DC">
      <w:pPr>
        <w:pStyle w:val="Heading2"/>
      </w:pPr>
      <w:bookmarkStart w:id="32" w:name="_Toc198899105"/>
      <w:r>
        <w:lastRenderedPageBreak/>
        <w:t xml:space="preserve">Biểu đồ máy trạng thái </w:t>
      </w:r>
      <w:r w:rsidR="003A5CC3">
        <w:t>thực thể</w:t>
      </w:r>
      <w:r>
        <w:t xml:space="preserve"> “UserExam”</w:t>
      </w:r>
      <w:bookmarkEnd w:id="32"/>
    </w:p>
    <w:p w14:paraId="42E13EB2" w14:textId="4429F904" w:rsidR="008D50DC" w:rsidRPr="008D50DC" w:rsidRDefault="000E17FC" w:rsidP="00851D68">
      <w:pPr>
        <w:jc w:val="center"/>
      </w:pPr>
      <w:r w:rsidRPr="000E17FC">
        <w:rPr>
          <w:noProof/>
        </w:rPr>
        <w:drawing>
          <wp:inline distT="0" distB="0" distL="0" distR="0" wp14:anchorId="1942D7BC" wp14:editId="4E5A5DA2">
            <wp:extent cx="5732585" cy="3090451"/>
            <wp:effectExtent l="0" t="0" r="1905" b="0"/>
            <wp:docPr id="2101336041"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336041" name="Picture 1" descr="A diagram of a diagram&#10;&#10;AI-generated content may be incorrect."/>
                    <pic:cNvPicPr/>
                  </pic:nvPicPr>
                  <pic:blipFill>
                    <a:blip r:embed="rId63"/>
                    <a:stretch>
                      <a:fillRect/>
                    </a:stretch>
                  </pic:blipFill>
                  <pic:spPr>
                    <a:xfrm>
                      <a:off x="0" y="0"/>
                      <a:ext cx="5736570" cy="3092599"/>
                    </a:xfrm>
                    <a:prstGeom prst="rect">
                      <a:avLst/>
                    </a:prstGeom>
                  </pic:spPr>
                </pic:pic>
              </a:graphicData>
            </a:graphic>
          </wp:inline>
        </w:drawing>
      </w:r>
    </w:p>
    <w:p w14:paraId="56D3D49E" w14:textId="3F2E6993" w:rsidR="00D1451F" w:rsidRDefault="00D1451F" w:rsidP="00D1451F">
      <w:pPr>
        <w:pStyle w:val="Heading2"/>
      </w:pPr>
      <w:bookmarkStart w:id="33" w:name="_Toc198899106"/>
      <w:r>
        <w:t xml:space="preserve">Biểu đồ máy trạng thái </w:t>
      </w:r>
      <w:r w:rsidR="003A5CC3">
        <w:t>thực thể</w:t>
      </w:r>
      <w:r>
        <w:t xml:space="preserve"> “</w:t>
      </w:r>
      <w:r w:rsidR="001B3BFE">
        <w:t>Account</w:t>
      </w:r>
      <w:r>
        <w:t>”</w:t>
      </w:r>
      <w:bookmarkEnd w:id="33"/>
    </w:p>
    <w:p w14:paraId="222B549E" w14:textId="77777777" w:rsidR="00277CD1" w:rsidRDefault="00277CD1" w:rsidP="00277CD1"/>
    <w:p w14:paraId="2B68FE90" w14:textId="7EDC4B22" w:rsidR="00D1451F" w:rsidRPr="00277CD1" w:rsidRDefault="00D1451F" w:rsidP="00277CD1">
      <w:r w:rsidRPr="00D1451F">
        <w:rPr>
          <w:noProof/>
        </w:rPr>
        <w:drawing>
          <wp:inline distT="0" distB="0" distL="0" distR="0" wp14:anchorId="643B61E4" wp14:editId="731DCD68">
            <wp:extent cx="5943600" cy="2958465"/>
            <wp:effectExtent l="0" t="0" r="0" b="0"/>
            <wp:docPr id="23572944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729445" name="Picture 1" descr="A screenshot of a computer&#10;&#10;AI-generated content may be incorrect."/>
                    <pic:cNvPicPr/>
                  </pic:nvPicPr>
                  <pic:blipFill>
                    <a:blip r:embed="rId64"/>
                    <a:stretch>
                      <a:fillRect/>
                    </a:stretch>
                  </pic:blipFill>
                  <pic:spPr>
                    <a:xfrm>
                      <a:off x="0" y="0"/>
                      <a:ext cx="5943600" cy="2958465"/>
                    </a:xfrm>
                    <a:prstGeom prst="rect">
                      <a:avLst/>
                    </a:prstGeom>
                  </pic:spPr>
                </pic:pic>
              </a:graphicData>
            </a:graphic>
          </wp:inline>
        </w:drawing>
      </w:r>
    </w:p>
    <w:p w14:paraId="43D7DBBB" w14:textId="02E77387" w:rsidR="0094405A" w:rsidRDefault="0094405A" w:rsidP="0094405A">
      <w:pPr>
        <w:pStyle w:val="Heading1"/>
      </w:pPr>
      <w:bookmarkStart w:id="34" w:name="_Toc198899107"/>
      <w:r>
        <w:lastRenderedPageBreak/>
        <w:t>Kiến trúc hệ thống</w:t>
      </w:r>
      <w:bookmarkEnd w:id="34"/>
    </w:p>
    <w:p w14:paraId="34622A3D" w14:textId="644846FA" w:rsidR="004A3B7A" w:rsidRPr="00EB5262" w:rsidRDefault="059A44B3" w:rsidP="0094405A">
      <w:pPr>
        <w:pStyle w:val="Heading2"/>
      </w:pPr>
      <w:bookmarkStart w:id="35" w:name="_Toc198899108"/>
      <w:r>
        <w:t>Thiết kế phân tầng</w:t>
      </w:r>
      <w:bookmarkEnd w:id="35"/>
    </w:p>
    <w:p w14:paraId="5CED9DBF" w14:textId="77777777" w:rsidR="00231626" w:rsidRDefault="00056DD8" w:rsidP="0094405A">
      <w:pPr>
        <w:jc w:val="center"/>
        <w:rPr>
          <w:noProof/>
        </w:rPr>
      </w:pPr>
      <w:r w:rsidRPr="00056DD8">
        <w:rPr>
          <w:noProof/>
        </w:rPr>
        <w:drawing>
          <wp:inline distT="0" distB="0" distL="0" distR="0" wp14:anchorId="59A88DBB" wp14:editId="5A28679B">
            <wp:extent cx="4724400" cy="6990322"/>
            <wp:effectExtent l="0" t="0" r="0" b="1270"/>
            <wp:docPr id="1966270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270354" name=""/>
                    <pic:cNvPicPr/>
                  </pic:nvPicPr>
                  <pic:blipFill>
                    <a:blip r:embed="rId65"/>
                    <a:stretch>
                      <a:fillRect/>
                    </a:stretch>
                  </pic:blipFill>
                  <pic:spPr>
                    <a:xfrm>
                      <a:off x="0" y="0"/>
                      <a:ext cx="4728647" cy="6996606"/>
                    </a:xfrm>
                    <a:prstGeom prst="rect">
                      <a:avLst/>
                    </a:prstGeom>
                  </pic:spPr>
                </pic:pic>
              </a:graphicData>
            </a:graphic>
          </wp:inline>
        </w:drawing>
      </w:r>
    </w:p>
    <w:p w14:paraId="0CB11E79" w14:textId="5D1B0649" w:rsidR="059A44B3" w:rsidRDefault="059A44B3" w:rsidP="0094405A">
      <w:pPr>
        <w:jc w:val="center"/>
      </w:pPr>
    </w:p>
    <w:p w14:paraId="00AC0A70" w14:textId="260A3792" w:rsidR="059A44B3" w:rsidRDefault="059A44B3" w:rsidP="0094405A">
      <w:pPr>
        <w:pStyle w:val="Heading2"/>
      </w:pPr>
      <w:bookmarkStart w:id="36" w:name="_Toc198899109"/>
      <w:r>
        <w:lastRenderedPageBreak/>
        <w:t>Thiết kế chi tiết các phân tầng</w:t>
      </w:r>
      <w:bookmarkEnd w:id="36"/>
    </w:p>
    <w:p w14:paraId="32D44622" w14:textId="3D5E2CA9" w:rsidR="059A44B3" w:rsidRDefault="0094405A" w:rsidP="009A6FBF">
      <w:pPr>
        <w:pStyle w:val="Heading3"/>
        <w:numPr>
          <w:ilvl w:val="2"/>
          <w:numId w:val="65"/>
        </w:numPr>
      </w:pPr>
      <w:r>
        <w:t>Tầng trình bày</w:t>
      </w:r>
    </w:p>
    <w:p w14:paraId="5FEF839F" w14:textId="3F74EA0B" w:rsidR="005F4883" w:rsidRPr="005F4883" w:rsidRDefault="005F4883" w:rsidP="009A6FBF">
      <w:pPr>
        <w:pStyle w:val="ListParagraph"/>
        <w:numPr>
          <w:ilvl w:val="0"/>
          <w:numId w:val="17"/>
        </w:numPr>
      </w:pPr>
      <w:r w:rsidRPr="005F4883">
        <w:rPr>
          <w:b/>
          <w:bCs/>
        </w:rPr>
        <w:t>G</w:t>
      </w:r>
      <w:r>
        <w:rPr>
          <w:b/>
          <w:bCs/>
        </w:rPr>
        <w:t>D</w:t>
      </w:r>
      <w:r w:rsidRPr="005F4883">
        <w:rPr>
          <w:b/>
          <w:bCs/>
        </w:rPr>
        <w:t xml:space="preserve"> – Giảng viên </w:t>
      </w:r>
    </w:p>
    <w:p w14:paraId="0299498D" w14:textId="77777777" w:rsidR="005F4883" w:rsidRPr="005F4883" w:rsidRDefault="005F4883" w:rsidP="009A6FBF">
      <w:pPr>
        <w:pStyle w:val="ListParagraph"/>
        <w:numPr>
          <w:ilvl w:val="1"/>
          <w:numId w:val="17"/>
        </w:numPr>
      </w:pPr>
      <w:r w:rsidRPr="005F4883">
        <w:t>Giao diện tạo khóa học</w:t>
      </w:r>
    </w:p>
    <w:p w14:paraId="4DA75115" w14:textId="3FA41345" w:rsidR="005F4883" w:rsidRPr="005F4883" w:rsidRDefault="005F4883" w:rsidP="009A6FBF">
      <w:pPr>
        <w:pStyle w:val="ListParagraph"/>
        <w:numPr>
          <w:ilvl w:val="1"/>
          <w:numId w:val="17"/>
        </w:numPr>
      </w:pPr>
      <w:r w:rsidRPr="005F4883">
        <w:t xml:space="preserve">Quản lý khóa học (chỉnh sửa, </w:t>
      </w:r>
      <w:r>
        <w:t>xóa khóa học</w:t>
      </w:r>
      <w:r w:rsidRPr="005F4883">
        <w:t>, trả lời câu hỏi)</w:t>
      </w:r>
    </w:p>
    <w:p w14:paraId="26DE6893" w14:textId="77777777" w:rsidR="005F4883" w:rsidRPr="005F4883" w:rsidRDefault="005F4883" w:rsidP="009A6FBF">
      <w:pPr>
        <w:pStyle w:val="ListParagraph"/>
        <w:numPr>
          <w:ilvl w:val="1"/>
          <w:numId w:val="17"/>
        </w:numPr>
      </w:pPr>
      <w:r w:rsidRPr="005F4883">
        <w:t>Quản lý bài giảng (video, bài quiz, tài liệu…)</w:t>
      </w:r>
    </w:p>
    <w:p w14:paraId="3D5EA6FE" w14:textId="71680AD8" w:rsidR="005F4883" w:rsidRPr="005F4883" w:rsidRDefault="005F4883" w:rsidP="009A6FBF">
      <w:pPr>
        <w:pStyle w:val="ListParagraph"/>
        <w:numPr>
          <w:ilvl w:val="0"/>
          <w:numId w:val="17"/>
        </w:numPr>
      </w:pPr>
      <w:r w:rsidRPr="005F4883">
        <w:rPr>
          <w:b/>
          <w:bCs/>
        </w:rPr>
        <w:t>G</w:t>
      </w:r>
      <w:r>
        <w:rPr>
          <w:b/>
          <w:bCs/>
        </w:rPr>
        <w:t>D</w:t>
      </w:r>
      <w:r w:rsidRPr="005F4883">
        <w:rPr>
          <w:b/>
          <w:bCs/>
        </w:rPr>
        <w:t xml:space="preserve"> – </w:t>
      </w:r>
      <w:r>
        <w:rPr>
          <w:b/>
          <w:bCs/>
        </w:rPr>
        <w:t>Người dùng</w:t>
      </w:r>
      <w:r w:rsidRPr="005F4883">
        <w:rPr>
          <w:b/>
          <w:bCs/>
        </w:rPr>
        <w:t xml:space="preserve"> </w:t>
      </w:r>
    </w:p>
    <w:p w14:paraId="73394512" w14:textId="77777777" w:rsidR="005F4883" w:rsidRPr="005F4883" w:rsidRDefault="005F4883" w:rsidP="009A6FBF">
      <w:pPr>
        <w:pStyle w:val="ListParagraph"/>
        <w:numPr>
          <w:ilvl w:val="1"/>
          <w:numId w:val="17"/>
        </w:numPr>
      </w:pPr>
      <w:r w:rsidRPr="005F4883">
        <w:t>Tìm kiếm và xem chi tiết khóa học</w:t>
      </w:r>
    </w:p>
    <w:p w14:paraId="771BCBD5" w14:textId="77777777" w:rsidR="005F4883" w:rsidRPr="005F4883" w:rsidRDefault="005F4883" w:rsidP="009A6FBF">
      <w:pPr>
        <w:pStyle w:val="ListParagraph"/>
        <w:numPr>
          <w:ilvl w:val="1"/>
          <w:numId w:val="17"/>
        </w:numPr>
      </w:pPr>
      <w:r w:rsidRPr="005F4883">
        <w:t>Đăng ký/mua khóa học</w:t>
      </w:r>
    </w:p>
    <w:p w14:paraId="006793CF" w14:textId="77777777" w:rsidR="005F4883" w:rsidRPr="005F4883" w:rsidRDefault="005F4883" w:rsidP="009A6FBF">
      <w:pPr>
        <w:pStyle w:val="ListParagraph"/>
        <w:numPr>
          <w:ilvl w:val="1"/>
          <w:numId w:val="17"/>
        </w:numPr>
      </w:pPr>
      <w:r w:rsidRPr="005F4883">
        <w:t>Tham gia học (video, quiz, bài tập)</w:t>
      </w:r>
    </w:p>
    <w:p w14:paraId="209E0F31" w14:textId="77777777" w:rsidR="005F4883" w:rsidRDefault="005F4883" w:rsidP="009A6FBF">
      <w:pPr>
        <w:pStyle w:val="ListParagraph"/>
        <w:numPr>
          <w:ilvl w:val="1"/>
          <w:numId w:val="17"/>
        </w:numPr>
      </w:pPr>
      <w:r w:rsidRPr="005F4883">
        <w:t>Tham gia Hỏi đáp, bình luận</w:t>
      </w:r>
    </w:p>
    <w:p w14:paraId="2B168E71" w14:textId="50C6DC2A" w:rsidR="005F4883" w:rsidRPr="005F4883" w:rsidRDefault="005F4883" w:rsidP="009A6FBF">
      <w:pPr>
        <w:pStyle w:val="ListParagraph"/>
        <w:numPr>
          <w:ilvl w:val="1"/>
          <w:numId w:val="17"/>
        </w:numPr>
      </w:pPr>
      <w:r>
        <w:t>Đánh giá khóa học</w:t>
      </w:r>
    </w:p>
    <w:p w14:paraId="6AB99DF8" w14:textId="03437F4B" w:rsidR="005F4883" w:rsidRPr="005F4883" w:rsidRDefault="005F4883" w:rsidP="009A6FBF">
      <w:pPr>
        <w:pStyle w:val="ListParagraph"/>
        <w:numPr>
          <w:ilvl w:val="0"/>
          <w:numId w:val="17"/>
        </w:numPr>
      </w:pPr>
      <w:r w:rsidRPr="005F4883">
        <w:rPr>
          <w:b/>
          <w:bCs/>
        </w:rPr>
        <w:t>G</w:t>
      </w:r>
      <w:r w:rsidR="007D241C">
        <w:rPr>
          <w:b/>
          <w:bCs/>
        </w:rPr>
        <w:t>D</w:t>
      </w:r>
      <w:r w:rsidRPr="005F4883">
        <w:rPr>
          <w:b/>
          <w:bCs/>
        </w:rPr>
        <w:t xml:space="preserve"> – Quản trị viên </w:t>
      </w:r>
    </w:p>
    <w:p w14:paraId="6DEE3325" w14:textId="77777777" w:rsidR="005F4883" w:rsidRPr="005F4883" w:rsidRDefault="005F4883" w:rsidP="009A6FBF">
      <w:pPr>
        <w:pStyle w:val="ListParagraph"/>
        <w:numPr>
          <w:ilvl w:val="1"/>
          <w:numId w:val="17"/>
        </w:numPr>
      </w:pPr>
      <w:r w:rsidRPr="005F4883">
        <w:t>Quản lý người dùng</w:t>
      </w:r>
    </w:p>
    <w:p w14:paraId="662CFC8A" w14:textId="77777777" w:rsidR="005F4883" w:rsidRDefault="005F4883" w:rsidP="009A6FBF">
      <w:pPr>
        <w:pStyle w:val="ListParagraph"/>
        <w:numPr>
          <w:ilvl w:val="1"/>
          <w:numId w:val="17"/>
        </w:numPr>
      </w:pPr>
      <w:r w:rsidRPr="005F4883">
        <w:t>Xét duyệt khóa học</w:t>
      </w:r>
    </w:p>
    <w:p w14:paraId="37A9DA1B" w14:textId="691549D8" w:rsidR="005F4883" w:rsidRPr="005F4883" w:rsidRDefault="005F4883" w:rsidP="009A6FBF">
      <w:pPr>
        <w:pStyle w:val="ListParagraph"/>
        <w:numPr>
          <w:ilvl w:val="1"/>
          <w:numId w:val="17"/>
        </w:numPr>
      </w:pPr>
      <w:r>
        <w:t>Xét duyệt làm giảng viên</w:t>
      </w:r>
    </w:p>
    <w:p w14:paraId="64F2FBAD" w14:textId="2322035E" w:rsidR="005F4883" w:rsidRPr="005F4883" w:rsidRDefault="005F4883" w:rsidP="009A6FBF">
      <w:pPr>
        <w:pStyle w:val="ListParagraph"/>
        <w:numPr>
          <w:ilvl w:val="0"/>
          <w:numId w:val="17"/>
        </w:numPr>
      </w:pPr>
      <w:r w:rsidRPr="005F4883">
        <w:rPr>
          <w:b/>
          <w:bCs/>
        </w:rPr>
        <w:t>G</w:t>
      </w:r>
      <w:r w:rsidR="007D241C">
        <w:rPr>
          <w:b/>
          <w:bCs/>
        </w:rPr>
        <w:t>D</w:t>
      </w:r>
      <w:r w:rsidRPr="005F4883">
        <w:rPr>
          <w:b/>
          <w:bCs/>
        </w:rPr>
        <w:t xml:space="preserve"> – </w:t>
      </w:r>
      <w:r w:rsidR="007D241C">
        <w:rPr>
          <w:b/>
          <w:bCs/>
        </w:rPr>
        <w:t>Khóa học</w:t>
      </w:r>
    </w:p>
    <w:p w14:paraId="648F5118" w14:textId="1ED7D78E" w:rsidR="0094405A" w:rsidRDefault="007D241C" w:rsidP="009A6FBF">
      <w:pPr>
        <w:pStyle w:val="ListParagraph"/>
        <w:numPr>
          <w:ilvl w:val="1"/>
          <w:numId w:val="17"/>
        </w:numPr>
      </w:pPr>
      <w:r>
        <w:t>Xem thông tin khóa học</w:t>
      </w:r>
    </w:p>
    <w:p w14:paraId="72194865" w14:textId="6A56D7E2" w:rsidR="00056DD8" w:rsidRPr="005F4883" w:rsidRDefault="00056DD8" w:rsidP="009A6FBF">
      <w:pPr>
        <w:pStyle w:val="ListParagraph"/>
        <w:numPr>
          <w:ilvl w:val="0"/>
          <w:numId w:val="17"/>
        </w:numPr>
      </w:pPr>
      <w:r w:rsidRPr="005F4883">
        <w:rPr>
          <w:b/>
          <w:bCs/>
        </w:rPr>
        <w:t>G</w:t>
      </w:r>
      <w:r>
        <w:rPr>
          <w:b/>
          <w:bCs/>
        </w:rPr>
        <w:t>D</w:t>
      </w:r>
      <w:r w:rsidRPr="005F4883">
        <w:rPr>
          <w:b/>
          <w:bCs/>
        </w:rPr>
        <w:t xml:space="preserve"> – </w:t>
      </w:r>
      <w:r>
        <w:rPr>
          <w:b/>
          <w:bCs/>
        </w:rPr>
        <w:t xml:space="preserve">Bài </w:t>
      </w:r>
      <w:r w:rsidR="009A0888">
        <w:rPr>
          <w:b/>
          <w:bCs/>
        </w:rPr>
        <w:t>giảng</w:t>
      </w:r>
    </w:p>
    <w:p w14:paraId="750D07A1" w14:textId="210AE60F" w:rsidR="00056DD8" w:rsidRDefault="00056DD8" w:rsidP="009A6FBF">
      <w:pPr>
        <w:pStyle w:val="ListParagraph"/>
        <w:numPr>
          <w:ilvl w:val="1"/>
          <w:numId w:val="17"/>
        </w:numPr>
      </w:pPr>
      <w:r>
        <w:t>Xem video, tài liệu</w:t>
      </w:r>
    </w:p>
    <w:p w14:paraId="3FAA4CFA" w14:textId="14E4532D" w:rsidR="00056DD8" w:rsidRDefault="009A0888" w:rsidP="009A6FBF">
      <w:pPr>
        <w:pStyle w:val="ListParagraph"/>
        <w:numPr>
          <w:ilvl w:val="1"/>
          <w:numId w:val="17"/>
        </w:numPr>
      </w:pPr>
      <w:r>
        <w:t>Tham gia hỏi đáp</w:t>
      </w:r>
    </w:p>
    <w:p w14:paraId="7EB654A2" w14:textId="0E6AEA0F" w:rsidR="007D241C" w:rsidRPr="00C67DA8" w:rsidRDefault="007D241C" w:rsidP="009A6FBF">
      <w:pPr>
        <w:pStyle w:val="ListParagraph"/>
        <w:numPr>
          <w:ilvl w:val="0"/>
          <w:numId w:val="17"/>
        </w:numPr>
        <w:rPr>
          <w:b/>
          <w:bCs/>
        </w:rPr>
      </w:pPr>
      <w:r w:rsidRPr="00C67DA8">
        <w:rPr>
          <w:b/>
          <w:bCs/>
        </w:rPr>
        <w:t xml:space="preserve">GD </w:t>
      </w:r>
      <w:r w:rsidR="00C67DA8" w:rsidRPr="00C67DA8">
        <w:rPr>
          <w:b/>
          <w:bCs/>
        </w:rPr>
        <w:t>–</w:t>
      </w:r>
      <w:r w:rsidRPr="00C67DA8">
        <w:rPr>
          <w:b/>
          <w:bCs/>
        </w:rPr>
        <w:t xml:space="preserve"> </w:t>
      </w:r>
      <w:r w:rsidR="00C67DA8" w:rsidRPr="00C67DA8">
        <w:rPr>
          <w:b/>
          <w:bCs/>
        </w:rPr>
        <w:t>Thanh toán</w:t>
      </w:r>
    </w:p>
    <w:p w14:paraId="7FDBE725" w14:textId="6D2C42E0" w:rsidR="00C67DA8" w:rsidRDefault="00C67DA8" w:rsidP="009A6FBF">
      <w:pPr>
        <w:pStyle w:val="ListParagraph"/>
        <w:numPr>
          <w:ilvl w:val="1"/>
          <w:numId w:val="17"/>
        </w:numPr>
      </w:pPr>
      <w:r>
        <w:t>Thanh toán khóa học đăng ký</w:t>
      </w:r>
    </w:p>
    <w:p w14:paraId="45B60E38" w14:textId="1D3063F2" w:rsidR="009A0888" w:rsidRPr="005F4883" w:rsidRDefault="009A0888" w:rsidP="009A6FBF">
      <w:pPr>
        <w:pStyle w:val="ListParagraph"/>
        <w:numPr>
          <w:ilvl w:val="0"/>
          <w:numId w:val="17"/>
        </w:numPr>
      </w:pPr>
      <w:r w:rsidRPr="005F4883">
        <w:rPr>
          <w:b/>
          <w:bCs/>
        </w:rPr>
        <w:t>G</w:t>
      </w:r>
      <w:r>
        <w:rPr>
          <w:b/>
          <w:bCs/>
        </w:rPr>
        <w:t>D</w:t>
      </w:r>
      <w:r w:rsidRPr="005F4883">
        <w:rPr>
          <w:b/>
          <w:bCs/>
        </w:rPr>
        <w:t xml:space="preserve"> – </w:t>
      </w:r>
      <w:r>
        <w:rPr>
          <w:b/>
          <w:bCs/>
        </w:rPr>
        <w:t>Bài kiểm tra</w:t>
      </w:r>
    </w:p>
    <w:p w14:paraId="4CDA9915" w14:textId="266F21B1" w:rsidR="00056DD8" w:rsidRDefault="009A0888" w:rsidP="009A6FBF">
      <w:pPr>
        <w:pStyle w:val="ListParagraph"/>
        <w:numPr>
          <w:ilvl w:val="1"/>
          <w:numId w:val="17"/>
        </w:numPr>
      </w:pPr>
      <w:r>
        <w:t>Làm bài kiểm tra</w:t>
      </w:r>
    </w:p>
    <w:p w14:paraId="24006B9E" w14:textId="7BF26D4F" w:rsidR="00C67DA8" w:rsidRDefault="00C67DA8" w:rsidP="00C67DA8">
      <w:pPr>
        <w:pStyle w:val="Heading3"/>
      </w:pPr>
      <w:r>
        <w:t xml:space="preserve">Tầng </w:t>
      </w:r>
      <w:r w:rsidR="002B48FE">
        <w:t>ứng dụng</w:t>
      </w:r>
    </w:p>
    <w:p w14:paraId="600841C3" w14:textId="1DA893FC" w:rsidR="00A15EC8" w:rsidRPr="00A15EC8" w:rsidRDefault="00A15EC8" w:rsidP="009A6FBF">
      <w:pPr>
        <w:pStyle w:val="ListParagraph"/>
        <w:numPr>
          <w:ilvl w:val="0"/>
          <w:numId w:val="18"/>
        </w:numPr>
      </w:pPr>
      <w:r w:rsidRPr="00A15EC8">
        <w:t>ĐK – Người dùng</w:t>
      </w:r>
    </w:p>
    <w:p w14:paraId="37CFCDF3" w14:textId="143881B2" w:rsidR="00A15EC8" w:rsidRPr="00A15EC8" w:rsidRDefault="00A15EC8" w:rsidP="009A6FBF">
      <w:pPr>
        <w:pStyle w:val="ListParagraph"/>
        <w:numPr>
          <w:ilvl w:val="0"/>
          <w:numId w:val="18"/>
        </w:numPr>
      </w:pPr>
      <w:r w:rsidRPr="00A15EC8">
        <w:t>ĐK – Giảng viên</w:t>
      </w:r>
    </w:p>
    <w:p w14:paraId="7C8A0E51" w14:textId="0D6D4458" w:rsidR="00A15EC8" w:rsidRPr="00A15EC8" w:rsidRDefault="00A15EC8" w:rsidP="009A6FBF">
      <w:pPr>
        <w:pStyle w:val="ListParagraph"/>
        <w:numPr>
          <w:ilvl w:val="0"/>
          <w:numId w:val="18"/>
        </w:numPr>
      </w:pPr>
      <w:r w:rsidRPr="00A15EC8">
        <w:t>ĐK – Quản trị viên</w:t>
      </w:r>
    </w:p>
    <w:p w14:paraId="57542BEA" w14:textId="037808F7" w:rsidR="00A15EC8" w:rsidRPr="00A15EC8" w:rsidRDefault="00A15EC8" w:rsidP="009A6FBF">
      <w:pPr>
        <w:pStyle w:val="ListParagraph"/>
        <w:numPr>
          <w:ilvl w:val="0"/>
          <w:numId w:val="18"/>
        </w:numPr>
      </w:pPr>
      <w:r w:rsidRPr="00A15EC8">
        <w:t>ĐK – Khóa học</w:t>
      </w:r>
    </w:p>
    <w:p w14:paraId="53259ED3" w14:textId="0F8477BB" w:rsidR="00A15EC8" w:rsidRPr="00A15EC8" w:rsidRDefault="00A15EC8" w:rsidP="009A6FBF">
      <w:pPr>
        <w:pStyle w:val="ListParagraph"/>
        <w:numPr>
          <w:ilvl w:val="0"/>
          <w:numId w:val="18"/>
        </w:numPr>
      </w:pPr>
      <w:r w:rsidRPr="00A15EC8">
        <w:t>ĐK – Bài giảng</w:t>
      </w:r>
    </w:p>
    <w:p w14:paraId="654AF74A" w14:textId="41DCBCFC" w:rsidR="00A15EC8" w:rsidRPr="00A15EC8" w:rsidRDefault="00A15EC8" w:rsidP="009A6FBF">
      <w:pPr>
        <w:pStyle w:val="ListParagraph"/>
        <w:numPr>
          <w:ilvl w:val="0"/>
          <w:numId w:val="18"/>
        </w:numPr>
      </w:pPr>
      <w:r w:rsidRPr="00A15EC8">
        <w:t>ĐK – Câu hỏi/Đánh giá</w:t>
      </w:r>
    </w:p>
    <w:p w14:paraId="07FDCEA4" w14:textId="124BF80E" w:rsidR="00A15EC8" w:rsidRDefault="00A15EC8" w:rsidP="009A6FBF">
      <w:pPr>
        <w:pStyle w:val="ListParagraph"/>
        <w:numPr>
          <w:ilvl w:val="0"/>
          <w:numId w:val="18"/>
        </w:numPr>
      </w:pPr>
      <w:r w:rsidRPr="00A15EC8">
        <w:lastRenderedPageBreak/>
        <w:t xml:space="preserve">ĐK – </w:t>
      </w:r>
      <w:r>
        <w:t>Thanh toán</w:t>
      </w:r>
    </w:p>
    <w:p w14:paraId="015683C5" w14:textId="70C3807D" w:rsidR="00387576" w:rsidRDefault="00387576" w:rsidP="009A6FBF">
      <w:pPr>
        <w:pStyle w:val="ListParagraph"/>
        <w:numPr>
          <w:ilvl w:val="0"/>
          <w:numId w:val="18"/>
        </w:numPr>
      </w:pPr>
      <w:r>
        <w:t>ĐK – Bài kiểm tra</w:t>
      </w:r>
    </w:p>
    <w:p w14:paraId="4EA52DF2" w14:textId="57B2BA5D" w:rsidR="00387576" w:rsidRDefault="00387576" w:rsidP="00387576">
      <w:pPr>
        <w:pStyle w:val="Heading3"/>
      </w:pPr>
      <w:r>
        <w:t>Tầng nghiệp vụ</w:t>
      </w:r>
    </w:p>
    <w:p w14:paraId="7E2146E5" w14:textId="6482A083" w:rsidR="00634C2C" w:rsidRPr="00634C2C" w:rsidRDefault="00634C2C" w:rsidP="009A6FBF">
      <w:pPr>
        <w:pStyle w:val="ListParagraph"/>
        <w:numPr>
          <w:ilvl w:val="0"/>
          <w:numId w:val="19"/>
        </w:numPr>
      </w:pPr>
      <w:r w:rsidRPr="00634C2C">
        <w:rPr>
          <w:b/>
          <w:bCs/>
        </w:rPr>
        <w:t>Người dùng</w:t>
      </w:r>
    </w:p>
    <w:p w14:paraId="0B3B5058" w14:textId="77777777" w:rsidR="00634C2C" w:rsidRPr="00634C2C" w:rsidRDefault="00634C2C" w:rsidP="009A6FBF">
      <w:pPr>
        <w:pStyle w:val="ListParagraph"/>
        <w:numPr>
          <w:ilvl w:val="1"/>
          <w:numId w:val="19"/>
        </w:numPr>
      </w:pPr>
      <w:r w:rsidRPr="00634C2C">
        <w:t>Đăng ký khóa học</w:t>
      </w:r>
    </w:p>
    <w:p w14:paraId="7D85F517" w14:textId="77777777" w:rsidR="00634C2C" w:rsidRPr="00634C2C" w:rsidRDefault="00634C2C" w:rsidP="009A6FBF">
      <w:pPr>
        <w:pStyle w:val="ListParagraph"/>
        <w:numPr>
          <w:ilvl w:val="1"/>
          <w:numId w:val="19"/>
        </w:numPr>
      </w:pPr>
      <w:r w:rsidRPr="00634C2C">
        <w:t>Xem bài giảng</w:t>
      </w:r>
    </w:p>
    <w:p w14:paraId="17186B3E" w14:textId="44410F3F" w:rsidR="00634C2C" w:rsidRPr="00634C2C" w:rsidRDefault="00634C2C" w:rsidP="009A6FBF">
      <w:pPr>
        <w:pStyle w:val="ListParagraph"/>
        <w:numPr>
          <w:ilvl w:val="1"/>
          <w:numId w:val="19"/>
        </w:numPr>
      </w:pPr>
      <w:r w:rsidRPr="00634C2C">
        <w:t xml:space="preserve">Làm </w:t>
      </w:r>
      <w:r w:rsidR="00EB16AA">
        <w:t>kiểm tra</w:t>
      </w:r>
    </w:p>
    <w:p w14:paraId="1DBA32CB" w14:textId="5F92EADC" w:rsidR="00634C2C" w:rsidRPr="00634C2C" w:rsidRDefault="00634C2C" w:rsidP="009A6FBF">
      <w:pPr>
        <w:pStyle w:val="ListParagraph"/>
        <w:numPr>
          <w:ilvl w:val="1"/>
          <w:numId w:val="19"/>
        </w:numPr>
      </w:pPr>
      <w:r w:rsidRPr="00634C2C">
        <w:t>Đặt câu hỏi, đánh giá khóa học</w:t>
      </w:r>
    </w:p>
    <w:p w14:paraId="63C9728D" w14:textId="0254C0D2" w:rsidR="00634C2C" w:rsidRPr="00634C2C" w:rsidRDefault="00634C2C" w:rsidP="009A6FBF">
      <w:pPr>
        <w:pStyle w:val="ListParagraph"/>
        <w:numPr>
          <w:ilvl w:val="0"/>
          <w:numId w:val="19"/>
        </w:numPr>
      </w:pPr>
      <w:r w:rsidRPr="00634C2C">
        <w:rPr>
          <w:b/>
          <w:bCs/>
        </w:rPr>
        <w:t>Giảng viên</w:t>
      </w:r>
    </w:p>
    <w:p w14:paraId="423C6AE8" w14:textId="77777777" w:rsidR="00634C2C" w:rsidRPr="00634C2C" w:rsidRDefault="00634C2C" w:rsidP="009A6FBF">
      <w:pPr>
        <w:pStyle w:val="ListParagraph"/>
        <w:numPr>
          <w:ilvl w:val="1"/>
          <w:numId w:val="19"/>
        </w:numPr>
      </w:pPr>
      <w:r w:rsidRPr="00634C2C">
        <w:t>Tạo khóa học</w:t>
      </w:r>
    </w:p>
    <w:p w14:paraId="22DE1E66" w14:textId="77777777" w:rsidR="00634C2C" w:rsidRPr="00634C2C" w:rsidRDefault="00634C2C" w:rsidP="009A6FBF">
      <w:pPr>
        <w:pStyle w:val="ListParagraph"/>
        <w:numPr>
          <w:ilvl w:val="1"/>
          <w:numId w:val="19"/>
        </w:numPr>
      </w:pPr>
      <w:r w:rsidRPr="00634C2C">
        <w:t>Quản lý nội dung (video, quiz, file)</w:t>
      </w:r>
    </w:p>
    <w:p w14:paraId="3E40F9E9" w14:textId="77777777" w:rsidR="00634C2C" w:rsidRPr="00634C2C" w:rsidRDefault="00634C2C" w:rsidP="009A6FBF">
      <w:pPr>
        <w:pStyle w:val="ListParagraph"/>
        <w:numPr>
          <w:ilvl w:val="1"/>
          <w:numId w:val="19"/>
        </w:numPr>
      </w:pPr>
      <w:r w:rsidRPr="00634C2C">
        <w:t>Trả lời câu hỏi</w:t>
      </w:r>
    </w:p>
    <w:p w14:paraId="0A29D7DF" w14:textId="315533AF" w:rsidR="00634C2C" w:rsidRPr="00634C2C" w:rsidRDefault="00634C2C" w:rsidP="009A6FBF">
      <w:pPr>
        <w:pStyle w:val="ListParagraph"/>
        <w:numPr>
          <w:ilvl w:val="0"/>
          <w:numId w:val="19"/>
        </w:numPr>
      </w:pPr>
      <w:r w:rsidRPr="001A1E04">
        <w:rPr>
          <w:b/>
          <w:bCs/>
        </w:rPr>
        <w:t>Quản trị viên</w:t>
      </w:r>
    </w:p>
    <w:p w14:paraId="024B3A51" w14:textId="77777777" w:rsidR="00634C2C" w:rsidRDefault="00634C2C" w:rsidP="009A6FBF">
      <w:pPr>
        <w:pStyle w:val="ListParagraph"/>
        <w:numPr>
          <w:ilvl w:val="1"/>
          <w:numId w:val="19"/>
        </w:numPr>
      </w:pPr>
      <w:r w:rsidRPr="00634C2C">
        <w:t>Duyệt khóa học</w:t>
      </w:r>
    </w:p>
    <w:p w14:paraId="78E236EB" w14:textId="2073E1FE" w:rsidR="00634C2C" w:rsidRPr="00634C2C" w:rsidRDefault="00634C2C" w:rsidP="009A6FBF">
      <w:pPr>
        <w:pStyle w:val="ListParagraph"/>
        <w:numPr>
          <w:ilvl w:val="1"/>
          <w:numId w:val="19"/>
        </w:numPr>
      </w:pPr>
      <w:r>
        <w:t xml:space="preserve">Duyệt </w:t>
      </w:r>
      <w:r w:rsidR="001A1E04">
        <w:t>yêu cầu làm giảng viên</w:t>
      </w:r>
    </w:p>
    <w:p w14:paraId="1B08E0A9" w14:textId="77777777" w:rsidR="00634C2C" w:rsidRPr="00634C2C" w:rsidRDefault="00634C2C" w:rsidP="009A6FBF">
      <w:pPr>
        <w:pStyle w:val="ListParagraph"/>
        <w:numPr>
          <w:ilvl w:val="1"/>
          <w:numId w:val="19"/>
        </w:numPr>
      </w:pPr>
      <w:r w:rsidRPr="00634C2C">
        <w:t>Quản lý báo cáo, tài khoản</w:t>
      </w:r>
    </w:p>
    <w:p w14:paraId="3E9F85D2" w14:textId="75A65EF3" w:rsidR="00634C2C" w:rsidRPr="00634C2C" w:rsidRDefault="00634C2C" w:rsidP="009A6FBF">
      <w:pPr>
        <w:pStyle w:val="ListParagraph"/>
        <w:numPr>
          <w:ilvl w:val="0"/>
          <w:numId w:val="19"/>
        </w:numPr>
      </w:pPr>
      <w:r w:rsidRPr="00EB16AA">
        <w:rPr>
          <w:b/>
          <w:bCs/>
        </w:rPr>
        <w:t>Khóa học</w:t>
      </w:r>
    </w:p>
    <w:p w14:paraId="08DD8C47" w14:textId="77777777" w:rsidR="00634C2C" w:rsidRPr="00634C2C" w:rsidRDefault="00634C2C" w:rsidP="009A6FBF">
      <w:pPr>
        <w:pStyle w:val="ListParagraph"/>
        <w:numPr>
          <w:ilvl w:val="1"/>
          <w:numId w:val="19"/>
        </w:numPr>
      </w:pPr>
      <w:r w:rsidRPr="00634C2C">
        <w:t>Tên, mô tả, chủ đề</w:t>
      </w:r>
    </w:p>
    <w:p w14:paraId="365B421B" w14:textId="77777777" w:rsidR="00634C2C" w:rsidRPr="00634C2C" w:rsidRDefault="00634C2C" w:rsidP="009A6FBF">
      <w:pPr>
        <w:pStyle w:val="ListParagraph"/>
        <w:numPr>
          <w:ilvl w:val="1"/>
          <w:numId w:val="19"/>
        </w:numPr>
      </w:pPr>
      <w:r w:rsidRPr="00634C2C">
        <w:t>Mức giá, đánh giá</w:t>
      </w:r>
    </w:p>
    <w:p w14:paraId="6603D621" w14:textId="2CACA0ED" w:rsidR="00634C2C" w:rsidRPr="00634C2C" w:rsidRDefault="00634C2C" w:rsidP="009A6FBF">
      <w:pPr>
        <w:pStyle w:val="ListParagraph"/>
        <w:numPr>
          <w:ilvl w:val="0"/>
          <w:numId w:val="19"/>
        </w:numPr>
      </w:pPr>
      <w:r w:rsidRPr="00EB16AA">
        <w:rPr>
          <w:b/>
          <w:bCs/>
        </w:rPr>
        <w:t>Bài giảng</w:t>
      </w:r>
    </w:p>
    <w:p w14:paraId="3C3AA567" w14:textId="0DAB694B" w:rsidR="00634C2C" w:rsidRPr="00634C2C" w:rsidRDefault="00634C2C" w:rsidP="009A6FBF">
      <w:pPr>
        <w:pStyle w:val="ListParagraph"/>
        <w:numPr>
          <w:ilvl w:val="1"/>
          <w:numId w:val="19"/>
        </w:numPr>
      </w:pPr>
      <w:r w:rsidRPr="00634C2C">
        <w:t>Video, mô tả</w:t>
      </w:r>
    </w:p>
    <w:p w14:paraId="30E82C19" w14:textId="77777777" w:rsidR="00634C2C" w:rsidRPr="00634C2C" w:rsidRDefault="00634C2C" w:rsidP="009A6FBF">
      <w:pPr>
        <w:pStyle w:val="ListParagraph"/>
        <w:numPr>
          <w:ilvl w:val="1"/>
          <w:numId w:val="19"/>
        </w:numPr>
      </w:pPr>
      <w:r w:rsidRPr="00634C2C">
        <w:t>Quiz, file đính kèm</w:t>
      </w:r>
    </w:p>
    <w:p w14:paraId="55F08017" w14:textId="0A959757" w:rsidR="00634C2C" w:rsidRPr="00634C2C" w:rsidRDefault="00634C2C" w:rsidP="009A6FBF">
      <w:pPr>
        <w:pStyle w:val="ListParagraph"/>
        <w:numPr>
          <w:ilvl w:val="0"/>
          <w:numId w:val="19"/>
        </w:numPr>
      </w:pPr>
      <w:r w:rsidRPr="00EB16AA">
        <w:rPr>
          <w:b/>
          <w:bCs/>
        </w:rPr>
        <w:t>Hỏi đáp &amp; Đánh giá</w:t>
      </w:r>
    </w:p>
    <w:p w14:paraId="066ED75D" w14:textId="77777777" w:rsidR="00634C2C" w:rsidRPr="00634C2C" w:rsidRDefault="00634C2C" w:rsidP="009A6FBF">
      <w:pPr>
        <w:pStyle w:val="ListParagraph"/>
        <w:numPr>
          <w:ilvl w:val="1"/>
          <w:numId w:val="19"/>
        </w:numPr>
      </w:pPr>
      <w:r w:rsidRPr="00634C2C">
        <w:t>Nội dung, người hỏi/trả lời</w:t>
      </w:r>
    </w:p>
    <w:p w14:paraId="6548B890" w14:textId="77777777" w:rsidR="00634C2C" w:rsidRPr="00634C2C" w:rsidRDefault="00634C2C" w:rsidP="009A6FBF">
      <w:pPr>
        <w:pStyle w:val="ListParagraph"/>
        <w:numPr>
          <w:ilvl w:val="1"/>
          <w:numId w:val="19"/>
        </w:numPr>
      </w:pPr>
      <w:r w:rsidRPr="00634C2C">
        <w:t>Sao đánh giá, bình luận</w:t>
      </w:r>
    </w:p>
    <w:p w14:paraId="31DD6BD7" w14:textId="27DB94A3" w:rsidR="00634C2C" w:rsidRPr="00634C2C" w:rsidRDefault="00634C2C" w:rsidP="009A6FBF">
      <w:pPr>
        <w:pStyle w:val="ListParagraph"/>
        <w:numPr>
          <w:ilvl w:val="0"/>
          <w:numId w:val="19"/>
        </w:numPr>
      </w:pPr>
      <w:r w:rsidRPr="00EB16AA">
        <w:rPr>
          <w:b/>
          <w:bCs/>
        </w:rPr>
        <w:t>Thanh toán</w:t>
      </w:r>
    </w:p>
    <w:p w14:paraId="01AF628F" w14:textId="72B159A9" w:rsidR="00387576" w:rsidRPr="00387576" w:rsidRDefault="00634C2C" w:rsidP="009A6FBF">
      <w:pPr>
        <w:pStyle w:val="ListParagraph"/>
        <w:numPr>
          <w:ilvl w:val="1"/>
          <w:numId w:val="19"/>
        </w:numPr>
      </w:pPr>
      <w:r w:rsidRPr="00634C2C">
        <w:t>Tạo hóa đơn</w:t>
      </w:r>
    </w:p>
    <w:p w14:paraId="3EE42408" w14:textId="0B25616A" w:rsidR="002B48FE" w:rsidRDefault="00241B86" w:rsidP="00241B86">
      <w:pPr>
        <w:pStyle w:val="Heading3"/>
      </w:pPr>
      <w:r>
        <w:t>Tầng dữ liệu</w:t>
      </w:r>
    </w:p>
    <w:p w14:paraId="78DCDEA0" w14:textId="7CD8DA03" w:rsidR="00241B86" w:rsidRPr="00241B86" w:rsidRDefault="00241B86" w:rsidP="009A6FBF">
      <w:pPr>
        <w:pStyle w:val="ListParagraph"/>
        <w:numPr>
          <w:ilvl w:val="0"/>
          <w:numId w:val="20"/>
        </w:numPr>
      </w:pPr>
      <w:r w:rsidRPr="00241B86">
        <w:rPr>
          <w:b/>
          <w:bCs/>
        </w:rPr>
        <w:t>Người dùng</w:t>
      </w:r>
    </w:p>
    <w:p w14:paraId="4C55A340" w14:textId="50C64EC9" w:rsidR="00241B86" w:rsidRDefault="00241B86" w:rsidP="009A6FBF">
      <w:pPr>
        <w:pStyle w:val="ListParagraph"/>
        <w:numPr>
          <w:ilvl w:val="1"/>
          <w:numId w:val="20"/>
        </w:numPr>
      </w:pPr>
      <w:r>
        <w:t>Người dùng</w:t>
      </w:r>
    </w:p>
    <w:p w14:paraId="5FF73EB0" w14:textId="5EA214AC" w:rsidR="00241B86" w:rsidRDefault="00241B86" w:rsidP="009A6FBF">
      <w:pPr>
        <w:pStyle w:val="ListParagraph"/>
        <w:numPr>
          <w:ilvl w:val="1"/>
          <w:numId w:val="20"/>
        </w:numPr>
      </w:pPr>
      <w:r>
        <w:t>Giảng viên</w:t>
      </w:r>
    </w:p>
    <w:p w14:paraId="1AC0DDF5" w14:textId="1A62B139" w:rsidR="00241B86" w:rsidRPr="00241B86" w:rsidRDefault="00241B86" w:rsidP="009A6FBF">
      <w:pPr>
        <w:pStyle w:val="ListParagraph"/>
        <w:numPr>
          <w:ilvl w:val="1"/>
          <w:numId w:val="20"/>
        </w:numPr>
      </w:pPr>
      <w:r>
        <w:t>Quản trị viên</w:t>
      </w:r>
    </w:p>
    <w:p w14:paraId="0BD9544F" w14:textId="6282E85C" w:rsidR="00241B86" w:rsidRPr="00241B86" w:rsidRDefault="00241B86" w:rsidP="009A6FBF">
      <w:pPr>
        <w:pStyle w:val="ListParagraph"/>
        <w:numPr>
          <w:ilvl w:val="0"/>
          <w:numId w:val="20"/>
        </w:numPr>
      </w:pPr>
      <w:r w:rsidRPr="00241B86">
        <w:rPr>
          <w:b/>
          <w:bCs/>
        </w:rPr>
        <w:lastRenderedPageBreak/>
        <w:t>Khóa học</w:t>
      </w:r>
    </w:p>
    <w:p w14:paraId="2B8408EE" w14:textId="249BB8CF" w:rsidR="00241B86" w:rsidRPr="00241B86" w:rsidRDefault="00241B86" w:rsidP="009A6FBF">
      <w:pPr>
        <w:pStyle w:val="ListParagraph"/>
        <w:numPr>
          <w:ilvl w:val="1"/>
          <w:numId w:val="20"/>
        </w:numPr>
      </w:pPr>
      <w:r>
        <w:t>Khóa học</w:t>
      </w:r>
    </w:p>
    <w:p w14:paraId="4C4CF2DC" w14:textId="2FF87BB3" w:rsidR="00241B86" w:rsidRPr="00241B86" w:rsidRDefault="00241B86" w:rsidP="009A6FBF">
      <w:pPr>
        <w:pStyle w:val="ListParagraph"/>
        <w:numPr>
          <w:ilvl w:val="1"/>
          <w:numId w:val="20"/>
        </w:numPr>
      </w:pPr>
      <w:r>
        <w:t>Bài học</w:t>
      </w:r>
    </w:p>
    <w:p w14:paraId="3F0DBC49" w14:textId="257A7B0B" w:rsidR="00241B86" w:rsidRPr="00241B86" w:rsidRDefault="00241B86" w:rsidP="009A6FBF">
      <w:pPr>
        <w:pStyle w:val="ListParagraph"/>
        <w:numPr>
          <w:ilvl w:val="1"/>
          <w:numId w:val="20"/>
        </w:numPr>
      </w:pPr>
      <w:r>
        <w:t>Bài kiểm tra</w:t>
      </w:r>
    </w:p>
    <w:p w14:paraId="0CFD189C" w14:textId="2BB7387A" w:rsidR="00241B86" w:rsidRPr="00241B86" w:rsidRDefault="00241B86" w:rsidP="009A6FBF">
      <w:pPr>
        <w:pStyle w:val="ListParagraph"/>
        <w:numPr>
          <w:ilvl w:val="0"/>
          <w:numId w:val="20"/>
        </w:numPr>
      </w:pPr>
      <w:r w:rsidRPr="00241B86">
        <w:rPr>
          <w:b/>
          <w:bCs/>
        </w:rPr>
        <w:t>Hỏi đáp &amp; Đánh giá</w:t>
      </w:r>
    </w:p>
    <w:p w14:paraId="64A5D536" w14:textId="2538261A" w:rsidR="00241B86" w:rsidRPr="00241B86" w:rsidRDefault="00241B86" w:rsidP="009A6FBF">
      <w:pPr>
        <w:pStyle w:val="ListParagraph"/>
        <w:numPr>
          <w:ilvl w:val="1"/>
          <w:numId w:val="20"/>
        </w:numPr>
      </w:pPr>
      <w:r>
        <w:t>Đánh giá</w:t>
      </w:r>
    </w:p>
    <w:p w14:paraId="715BF17A" w14:textId="5D7EE163" w:rsidR="00241B86" w:rsidRPr="00241B86" w:rsidRDefault="00241B86" w:rsidP="009A6FBF">
      <w:pPr>
        <w:pStyle w:val="ListParagraph"/>
        <w:numPr>
          <w:ilvl w:val="0"/>
          <w:numId w:val="20"/>
        </w:numPr>
      </w:pPr>
      <w:r w:rsidRPr="00631C36">
        <w:rPr>
          <w:b/>
          <w:bCs/>
        </w:rPr>
        <w:t>Tài liệu</w:t>
      </w:r>
    </w:p>
    <w:p w14:paraId="6F4BD0E0" w14:textId="0F4F850B" w:rsidR="00241B86" w:rsidRPr="00241B86" w:rsidRDefault="00241B86" w:rsidP="009A6FBF">
      <w:pPr>
        <w:pStyle w:val="ListParagraph"/>
        <w:numPr>
          <w:ilvl w:val="1"/>
          <w:numId w:val="20"/>
        </w:numPr>
      </w:pPr>
      <w:r w:rsidRPr="00241B86">
        <w:t xml:space="preserve">File uploads </w:t>
      </w:r>
    </w:p>
    <w:p w14:paraId="4A990F72" w14:textId="77777777" w:rsidR="00241B86" w:rsidRPr="00241B86" w:rsidRDefault="00241B86" w:rsidP="009A6FBF">
      <w:pPr>
        <w:pStyle w:val="ListParagraph"/>
        <w:numPr>
          <w:ilvl w:val="1"/>
          <w:numId w:val="20"/>
        </w:numPr>
      </w:pPr>
      <w:r w:rsidRPr="00241B86">
        <w:t>Video links</w:t>
      </w:r>
    </w:p>
    <w:p w14:paraId="6CF25BCF" w14:textId="69CCFB67" w:rsidR="00241B86" w:rsidRPr="00241B86" w:rsidRDefault="009B5657" w:rsidP="009A6FBF">
      <w:pPr>
        <w:pStyle w:val="ListParagraph"/>
        <w:numPr>
          <w:ilvl w:val="0"/>
          <w:numId w:val="20"/>
        </w:numPr>
      </w:pPr>
      <w:r>
        <w:rPr>
          <w:b/>
          <w:bCs/>
        </w:rPr>
        <w:t>Thanh toán</w:t>
      </w:r>
    </w:p>
    <w:p w14:paraId="6A8F0061" w14:textId="3B7D0EAC" w:rsidR="00241B86" w:rsidRDefault="009B5657" w:rsidP="009A6FBF">
      <w:pPr>
        <w:pStyle w:val="ListParagraph"/>
        <w:numPr>
          <w:ilvl w:val="1"/>
          <w:numId w:val="20"/>
        </w:numPr>
      </w:pPr>
      <w:r>
        <w:t>Khóa học đã mua</w:t>
      </w:r>
    </w:p>
    <w:p w14:paraId="56AE082E" w14:textId="678BFE0A" w:rsidR="00E3704F" w:rsidRDefault="008534DB" w:rsidP="008534DB">
      <w:pPr>
        <w:pStyle w:val="Heading1"/>
      </w:pPr>
      <w:bookmarkStart w:id="37" w:name="_Toc198899110"/>
      <w:r>
        <w:t>Thiết kế chi tiết lớp</w:t>
      </w:r>
      <w:bookmarkEnd w:id="37"/>
    </w:p>
    <w:p w14:paraId="3955C5FC" w14:textId="46B29A9B" w:rsidR="005D7C58" w:rsidRDefault="005D7C58" w:rsidP="005D7C58">
      <w:pPr>
        <w:pStyle w:val="Heading2"/>
      </w:pPr>
      <w:bookmarkStart w:id="38" w:name="_Toc198899111"/>
      <w:r>
        <w:t xml:space="preserve">Sơ đồ </w:t>
      </w:r>
      <w:r w:rsidR="00B44EB6">
        <w:t>gói</w:t>
      </w:r>
      <w:bookmarkEnd w:id="38"/>
    </w:p>
    <w:p w14:paraId="0C7755B8" w14:textId="02BD09BB" w:rsidR="009276D1" w:rsidRDefault="00AF63FC" w:rsidP="0081163A">
      <w:r>
        <w:rPr>
          <w:noProof/>
        </w:rPr>
        <w:drawing>
          <wp:inline distT="0" distB="0" distL="0" distR="0" wp14:anchorId="0C636C7F" wp14:editId="3B9A5663">
            <wp:extent cx="4885038" cy="2833817"/>
            <wp:effectExtent l="0" t="0" r="0" b="0"/>
            <wp:docPr id="124" name="image24.png" descr="A diagram of a computer system&#10;&#10;AI-generated content may be incorrect."/>
            <wp:cNvGraphicFramePr/>
            <a:graphic xmlns:a="http://schemas.openxmlformats.org/drawingml/2006/main">
              <a:graphicData uri="http://schemas.openxmlformats.org/drawingml/2006/picture">
                <pic:pic xmlns:pic="http://schemas.openxmlformats.org/drawingml/2006/picture">
                  <pic:nvPicPr>
                    <pic:cNvPr id="124" name="image24.png" descr="A diagram of a computer system&#10;&#10;AI-generated content may be incorrect."/>
                    <pic:cNvPicPr/>
                  </pic:nvPicPr>
                  <pic:blipFill>
                    <a:blip r:embed="rId66"/>
                    <a:srcRect/>
                    <a:stretch>
                      <a:fillRect/>
                    </a:stretch>
                  </pic:blipFill>
                  <pic:spPr>
                    <a:xfrm>
                      <a:off x="0" y="0"/>
                      <a:ext cx="4890755" cy="2837134"/>
                    </a:xfrm>
                    <a:prstGeom prst="rect">
                      <a:avLst/>
                    </a:prstGeom>
                    <a:ln/>
                  </pic:spPr>
                </pic:pic>
              </a:graphicData>
            </a:graphic>
          </wp:inline>
        </w:drawing>
      </w:r>
      <w:bookmarkStart w:id="39" w:name="_Toc198885882"/>
      <w:bookmarkEnd w:id="39"/>
    </w:p>
    <w:p w14:paraId="57B0A69B" w14:textId="77777777" w:rsidR="0081163A" w:rsidRPr="0081163A" w:rsidRDefault="0081163A" w:rsidP="0081163A">
      <w:pPr>
        <w:rPr>
          <w:del w:id="40" w:author="Tran Trong Nguyen 20225216" w:date="2025-05-21T16:01:00Z" w16du:dateUtc="2025-05-21T16:01:47Z"/>
        </w:rPr>
      </w:pPr>
      <w:bookmarkStart w:id="41" w:name="_Toc198899112"/>
      <w:bookmarkEnd w:id="41"/>
    </w:p>
    <w:p w14:paraId="1E8B971D" w14:textId="0D15A166" w:rsidR="15C13A74" w:rsidRDefault="00AF63FC" w:rsidP="00647E31">
      <w:pPr>
        <w:pStyle w:val="Heading2"/>
      </w:pPr>
      <w:bookmarkStart w:id="42" w:name="_Toc198899113"/>
      <w:r w:rsidRPr="00B44EB6">
        <w:t>Sơ đồ tổng quan gói Vie</w:t>
      </w:r>
      <w:r>
        <w:t>w</w:t>
      </w:r>
      <w:bookmarkEnd w:id="42"/>
    </w:p>
    <w:p w14:paraId="534C8A0B" w14:textId="60A4014C" w:rsidR="00E04013" w:rsidRPr="001B3BFE" w:rsidRDefault="00E04013" w:rsidP="009A6FBF">
      <w:pPr>
        <w:pStyle w:val="Heading3"/>
        <w:numPr>
          <w:ilvl w:val="2"/>
          <w:numId w:val="66"/>
        </w:numPr>
        <w:rPr>
          <w:szCs w:val="26"/>
        </w:rPr>
      </w:pPr>
      <w:r w:rsidRPr="0081163A">
        <w:t>Sơ đồ chi tiết lớp cho gói View</w:t>
      </w:r>
    </w:p>
    <w:p w14:paraId="62236336" w14:textId="43E9076C" w:rsidR="00B212E9" w:rsidRDefault="006930F1" w:rsidP="00B212E9">
      <w:r w:rsidRPr="006930F1">
        <w:rPr>
          <w:noProof/>
        </w:rPr>
        <w:lastRenderedPageBreak/>
        <w:drawing>
          <wp:inline distT="0" distB="0" distL="0" distR="0" wp14:anchorId="5DCE8D7A" wp14:editId="7F1BFED3">
            <wp:extent cx="5943600" cy="4345305"/>
            <wp:effectExtent l="0" t="0" r="0" b="0"/>
            <wp:docPr id="750110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110278" name=""/>
                    <pic:cNvPicPr/>
                  </pic:nvPicPr>
                  <pic:blipFill>
                    <a:blip r:embed="rId67"/>
                    <a:stretch>
                      <a:fillRect/>
                    </a:stretch>
                  </pic:blipFill>
                  <pic:spPr>
                    <a:xfrm>
                      <a:off x="0" y="0"/>
                      <a:ext cx="5943600" cy="4345305"/>
                    </a:xfrm>
                    <a:prstGeom prst="rect">
                      <a:avLst/>
                    </a:prstGeom>
                  </pic:spPr>
                </pic:pic>
              </a:graphicData>
            </a:graphic>
          </wp:inline>
        </w:drawing>
      </w:r>
    </w:p>
    <w:p w14:paraId="43396D0D" w14:textId="642A024D" w:rsidR="00E04013" w:rsidRDefault="00E04013" w:rsidP="00C076D8">
      <w:pPr>
        <w:pStyle w:val="Heading3"/>
        <w:rPr>
          <w:szCs w:val="26"/>
        </w:rPr>
      </w:pPr>
      <w:r>
        <w:t>Mô tả lớp</w:t>
      </w:r>
    </w:p>
    <w:p w14:paraId="46C9A869" w14:textId="77777777" w:rsidR="00174254" w:rsidRDefault="00174254" w:rsidP="00174254">
      <w:pPr>
        <w:pStyle w:val="Heading4"/>
        <w:rPr>
          <w:rFonts w:cs="Times New Roman"/>
        </w:rPr>
      </w:pPr>
      <w:bookmarkStart w:id="43" w:name="lớp-v_coursemanager"/>
      <w:r w:rsidRPr="00DF608E">
        <w:rPr>
          <w:rFonts w:cs="Times New Roman"/>
        </w:rPr>
        <w:t>Lớp: V_CourseManager (&lt;&gt;)</w:t>
      </w:r>
    </w:p>
    <w:p w14:paraId="765DB47B" w14:textId="05D48D60" w:rsidR="007825F5" w:rsidRDefault="007825F5" w:rsidP="009A6FBF">
      <w:pPr>
        <w:pStyle w:val="ListParagraph"/>
        <w:numPr>
          <w:ilvl w:val="0"/>
          <w:numId w:val="37"/>
        </w:numPr>
      </w:pPr>
      <w:r>
        <w:t xml:space="preserve">Mô tả: </w:t>
      </w:r>
      <w:r w:rsidR="002848AD">
        <w:t>Lớp l</w:t>
      </w:r>
      <w:r w:rsidR="00021C76">
        <w:t>ấy thông tin các khóa học</w:t>
      </w:r>
    </w:p>
    <w:p w14:paraId="144FFF42" w14:textId="0FC8945E" w:rsidR="00021C76" w:rsidRPr="007825F5" w:rsidRDefault="00021C76" w:rsidP="009A6FBF">
      <w:pPr>
        <w:pStyle w:val="ListParagraph"/>
        <w:numPr>
          <w:ilvl w:val="0"/>
          <w:numId w:val="37"/>
        </w:numPr>
      </w:pPr>
      <w:r>
        <w:t>Các thuộc tính</w:t>
      </w:r>
      <w:r w:rsidR="002848AD">
        <w:t>/phương thức</w:t>
      </w:r>
      <w:r w:rsidR="00FC70C5">
        <w:t>:</w:t>
      </w:r>
    </w:p>
    <w:tbl>
      <w:tblPr>
        <w:tblStyle w:val="Table"/>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2040"/>
        <w:gridCol w:w="2095"/>
        <w:gridCol w:w="1257"/>
        <w:gridCol w:w="3958"/>
      </w:tblGrid>
      <w:tr w:rsidR="00174254" w:rsidRPr="00DF608E" w14:paraId="50A0C5A5" w14:textId="77777777">
        <w:trPr>
          <w:cnfStyle w:val="100000000000" w:firstRow="1" w:lastRow="0" w:firstColumn="0" w:lastColumn="0" w:oddVBand="0" w:evenVBand="0" w:oddHBand="0" w:evenHBand="0" w:firstRowFirstColumn="0" w:firstRowLastColumn="0" w:lastRowFirstColumn="0" w:lastRowLastColumn="0"/>
          <w:tblHeader/>
        </w:trPr>
        <w:tc>
          <w:tcPr>
            <w:tcW w:w="0" w:type="auto"/>
            <w:tcBorders>
              <w:bottom w:val="none" w:sz="0" w:space="0" w:color="auto"/>
            </w:tcBorders>
            <w:shd w:val="clear" w:color="auto" w:fill="83CAEB" w:themeFill="accent1" w:themeFillTint="66"/>
          </w:tcPr>
          <w:p w14:paraId="414E937E" w14:textId="77777777" w:rsidR="00174254" w:rsidRPr="00DF608E" w:rsidRDefault="00174254">
            <w:pPr>
              <w:pStyle w:val="Compact"/>
              <w:jc w:val="center"/>
              <w:rPr>
                <w:rFonts w:ascii="Times New Roman" w:hAnsi="Times New Roman" w:cs="Times New Roman"/>
              </w:rPr>
            </w:pPr>
            <w:r w:rsidRPr="00DF608E">
              <w:rPr>
                <w:rFonts w:ascii="Times New Roman" w:hAnsi="Times New Roman" w:cs="Times New Roman"/>
              </w:rPr>
              <w:t>Tên thuộc tính / phương thức</w:t>
            </w:r>
          </w:p>
        </w:tc>
        <w:tc>
          <w:tcPr>
            <w:tcW w:w="0" w:type="auto"/>
            <w:tcBorders>
              <w:bottom w:val="none" w:sz="0" w:space="0" w:color="auto"/>
            </w:tcBorders>
            <w:shd w:val="clear" w:color="auto" w:fill="83CAEB" w:themeFill="accent1" w:themeFillTint="66"/>
          </w:tcPr>
          <w:p w14:paraId="7E7D3052" w14:textId="77777777" w:rsidR="00174254" w:rsidRPr="00DF608E" w:rsidRDefault="00174254">
            <w:pPr>
              <w:pStyle w:val="Compact"/>
              <w:jc w:val="center"/>
              <w:rPr>
                <w:rFonts w:ascii="Times New Roman" w:hAnsi="Times New Roman" w:cs="Times New Roman"/>
              </w:rPr>
            </w:pPr>
            <w:r w:rsidRPr="00DF608E">
              <w:rPr>
                <w:rFonts w:ascii="Times New Roman" w:hAnsi="Times New Roman" w:cs="Times New Roman"/>
              </w:rPr>
              <w:t>Kiểu trả về / Kiểu thuộc tính</w:t>
            </w:r>
          </w:p>
        </w:tc>
        <w:tc>
          <w:tcPr>
            <w:tcW w:w="0" w:type="auto"/>
            <w:tcBorders>
              <w:bottom w:val="none" w:sz="0" w:space="0" w:color="auto"/>
            </w:tcBorders>
            <w:shd w:val="clear" w:color="auto" w:fill="83CAEB" w:themeFill="accent1" w:themeFillTint="66"/>
          </w:tcPr>
          <w:p w14:paraId="23B3BB0B" w14:textId="77777777" w:rsidR="00174254" w:rsidRPr="00DF608E" w:rsidRDefault="00174254">
            <w:pPr>
              <w:pStyle w:val="Compact"/>
              <w:jc w:val="center"/>
              <w:rPr>
                <w:rFonts w:ascii="Times New Roman" w:hAnsi="Times New Roman" w:cs="Times New Roman"/>
              </w:rPr>
            </w:pPr>
            <w:r w:rsidRPr="00DF608E">
              <w:rPr>
                <w:rFonts w:ascii="Times New Roman" w:hAnsi="Times New Roman" w:cs="Times New Roman"/>
              </w:rPr>
              <w:t>Tham số</w:t>
            </w:r>
          </w:p>
        </w:tc>
        <w:tc>
          <w:tcPr>
            <w:tcW w:w="0" w:type="auto"/>
            <w:tcBorders>
              <w:bottom w:val="none" w:sz="0" w:space="0" w:color="auto"/>
            </w:tcBorders>
            <w:shd w:val="clear" w:color="auto" w:fill="83CAEB" w:themeFill="accent1" w:themeFillTint="66"/>
          </w:tcPr>
          <w:p w14:paraId="411B5536" w14:textId="77777777" w:rsidR="00174254" w:rsidRPr="00DF608E" w:rsidRDefault="00174254">
            <w:pPr>
              <w:pStyle w:val="Compact"/>
              <w:jc w:val="center"/>
              <w:rPr>
                <w:rFonts w:ascii="Times New Roman" w:hAnsi="Times New Roman" w:cs="Times New Roman"/>
              </w:rPr>
            </w:pPr>
            <w:r w:rsidRPr="00DF608E">
              <w:rPr>
                <w:rFonts w:ascii="Times New Roman" w:hAnsi="Times New Roman" w:cs="Times New Roman"/>
              </w:rPr>
              <w:t>Mô tả bằng lời</w:t>
            </w:r>
          </w:p>
        </w:tc>
      </w:tr>
      <w:tr w:rsidR="00174254" w:rsidRPr="00DF608E" w14:paraId="01040653" w14:textId="77777777">
        <w:tc>
          <w:tcPr>
            <w:tcW w:w="0" w:type="auto"/>
          </w:tcPr>
          <w:p w14:paraId="42CB1A4A" w14:textId="77777777" w:rsidR="00174254" w:rsidRPr="00DF608E" w:rsidRDefault="00174254">
            <w:pPr>
              <w:pStyle w:val="Compact"/>
              <w:rPr>
                <w:rFonts w:ascii="Times New Roman" w:hAnsi="Times New Roman" w:cs="Times New Roman"/>
              </w:rPr>
            </w:pPr>
            <w:r w:rsidRPr="00DF608E">
              <w:rPr>
                <w:rFonts w:ascii="Times New Roman" w:hAnsi="Times New Roman" w:cs="Times New Roman"/>
              </w:rPr>
              <w:t>CourseList</w:t>
            </w:r>
          </w:p>
        </w:tc>
        <w:tc>
          <w:tcPr>
            <w:tcW w:w="0" w:type="auto"/>
          </w:tcPr>
          <w:p w14:paraId="04BC7070" w14:textId="77777777" w:rsidR="00174254" w:rsidRPr="00DF608E" w:rsidRDefault="00174254">
            <w:pPr>
              <w:pStyle w:val="Compact"/>
              <w:rPr>
                <w:rFonts w:ascii="Times New Roman" w:hAnsi="Times New Roman" w:cs="Times New Roman"/>
              </w:rPr>
            </w:pPr>
            <w:r w:rsidRPr="00DF608E">
              <w:rPr>
                <w:rFonts w:ascii="Times New Roman" w:hAnsi="Times New Roman" w:cs="Times New Roman"/>
              </w:rPr>
              <w:t>Array</w:t>
            </w:r>
          </w:p>
        </w:tc>
        <w:tc>
          <w:tcPr>
            <w:tcW w:w="0" w:type="auto"/>
          </w:tcPr>
          <w:p w14:paraId="4C322D36" w14:textId="77777777" w:rsidR="00174254" w:rsidRPr="00DF608E" w:rsidRDefault="00174254">
            <w:pPr>
              <w:pStyle w:val="Compact"/>
              <w:rPr>
                <w:rFonts w:ascii="Times New Roman" w:hAnsi="Times New Roman" w:cs="Times New Roman"/>
              </w:rPr>
            </w:pPr>
            <w:r w:rsidRPr="00DF608E">
              <w:rPr>
                <w:rFonts w:ascii="Times New Roman" w:hAnsi="Times New Roman" w:cs="Times New Roman"/>
              </w:rPr>
              <w:t>(thuộc tính)</w:t>
            </w:r>
          </w:p>
        </w:tc>
        <w:tc>
          <w:tcPr>
            <w:tcW w:w="0" w:type="auto"/>
          </w:tcPr>
          <w:p w14:paraId="3BFD571F" w14:textId="77777777" w:rsidR="00174254" w:rsidRPr="00DF608E" w:rsidRDefault="00174254">
            <w:pPr>
              <w:pStyle w:val="Compact"/>
              <w:rPr>
                <w:rFonts w:ascii="Times New Roman" w:hAnsi="Times New Roman" w:cs="Times New Roman"/>
              </w:rPr>
            </w:pPr>
            <w:r w:rsidRPr="00DF608E">
              <w:rPr>
                <w:rFonts w:ascii="Times New Roman" w:hAnsi="Times New Roman" w:cs="Times New Roman"/>
              </w:rPr>
              <w:t>Danh sách các khóa học được quản lý hoặc hiển thị.</w:t>
            </w:r>
          </w:p>
        </w:tc>
      </w:tr>
      <w:tr w:rsidR="00174254" w:rsidRPr="00DF608E" w14:paraId="1EC425EE" w14:textId="77777777">
        <w:tc>
          <w:tcPr>
            <w:tcW w:w="0" w:type="auto"/>
          </w:tcPr>
          <w:p w14:paraId="12734B43" w14:textId="77777777" w:rsidR="00174254" w:rsidRPr="00DF608E" w:rsidRDefault="00174254">
            <w:pPr>
              <w:pStyle w:val="Compact"/>
              <w:rPr>
                <w:rFonts w:ascii="Times New Roman" w:hAnsi="Times New Roman" w:cs="Times New Roman"/>
              </w:rPr>
            </w:pPr>
            <w:r w:rsidRPr="00DF608E">
              <w:rPr>
                <w:rFonts w:ascii="Times New Roman" w:hAnsi="Times New Roman" w:cs="Times New Roman"/>
              </w:rPr>
              <w:t>findCourse</w:t>
            </w:r>
          </w:p>
        </w:tc>
        <w:tc>
          <w:tcPr>
            <w:tcW w:w="0" w:type="auto"/>
          </w:tcPr>
          <w:p w14:paraId="6C1B0A27" w14:textId="77777777" w:rsidR="00174254" w:rsidRPr="00DF608E" w:rsidRDefault="00174254">
            <w:pPr>
              <w:pStyle w:val="Compact"/>
              <w:rPr>
                <w:rFonts w:ascii="Times New Roman" w:hAnsi="Times New Roman" w:cs="Times New Roman"/>
              </w:rPr>
            </w:pPr>
            <w:r w:rsidRPr="00DF608E">
              <w:rPr>
                <w:rFonts w:ascii="Times New Roman" w:hAnsi="Times New Roman" w:cs="Times New Roman"/>
              </w:rPr>
              <w:t>Array</w:t>
            </w:r>
          </w:p>
        </w:tc>
        <w:tc>
          <w:tcPr>
            <w:tcW w:w="0" w:type="auto"/>
          </w:tcPr>
          <w:p w14:paraId="64616414" w14:textId="77777777" w:rsidR="00174254" w:rsidRPr="00DF608E" w:rsidRDefault="00174254">
            <w:pPr>
              <w:pStyle w:val="Compact"/>
              <w:rPr>
                <w:rFonts w:ascii="Times New Roman" w:hAnsi="Times New Roman" w:cs="Times New Roman"/>
              </w:rPr>
            </w:pPr>
            <w:proofErr w:type="gramStart"/>
            <w:r w:rsidRPr="00DF608E">
              <w:rPr>
                <w:rFonts w:ascii="Times New Roman" w:hAnsi="Times New Roman" w:cs="Times New Roman"/>
              </w:rPr>
              <w:t>name :</w:t>
            </w:r>
            <w:proofErr w:type="gramEnd"/>
            <w:r w:rsidRPr="00DF608E">
              <w:rPr>
                <w:rFonts w:ascii="Times New Roman" w:hAnsi="Times New Roman" w:cs="Times New Roman"/>
              </w:rPr>
              <w:t xml:space="preserve"> String</w:t>
            </w:r>
          </w:p>
        </w:tc>
        <w:tc>
          <w:tcPr>
            <w:tcW w:w="0" w:type="auto"/>
          </w:tcPr>
          <w:p w14:paraId="074936B3" w14:textId="77777777" w:rsidR="00174254" w:rsidRPr="00DF608E" w:rsidRDefault="00174254">
            <w:pPr>
              <w:pStyle w:val="Compact"/>
              <w:rPr>
                <w:rFonts w:ascii="Times New Roman" w:hAnsi="Times New Roman" w:cs="Times New Roman"/>
              </w:rPr>
            </w:pPr>
            <w:r w:rsidRPr="00DF608E">
              <w:rPr>
                <w:rFonts w:ascii="Times New Roman" w:hAnsi="Times New Roman" w:cs="Times New Roman"/>
              </w:rPr>
              <w:t>Tìm kiếm khóa học dựa trên tên và trả về một danh sách kết quả.</w:t>
            </w:r>
          </w:p>
        </w:tc>
      </w:tr>
      <w:tr w:rsidR="00174254" w:rsidRPr="00DF608E" w14:paraId="646ABBC1" w14:textId="77777777">
        <w:tc>
          <w:tcPr>
            <w:tcW w:w="0" w:type="auto"/>
          </w:tcPr>
          <w:p w14:paraId="7032ABC6" w14:textId="63F02D6D" w:rsidR="00174254" w:rsidRPr="00DF608E" w:rsidRDefault="002B37AF">
            <w:pPr>
              <w:pStyle w:val="Compact"/>
              <w:rPr>
                <w:rFonts w:ascii="Times New Roman" w:hAnsi="Times New Roman" w:cs="Times New Roman"/>
              </w:rPr>
            </w:pPr>
            <w:r>
              <w:rPr>
                <w:rFonts w:ascii="Times New Roman" w:hAnsi="Times New Roman" w:cs="Times New Roman"/>
              </w:rPr>
              <w:t>createCourse</w:t>
            </w:r>
          </w:p>
        </w:tc>
        <w:tc>
          <w:tcPr>
            <w:tcW w:w="0" w:type="auto"/>
          </w:tcPr>
          <w:p w14:paraId="62F4D086" w14:textId="77777777" w:rsidR="00174254" w:rsidRPr="00DF608E" w:rsidRDefault="00174254">
            <w:pPr>
              <w:pStyle w:val="Compact"/>
              <w:rPr>
                <w:rFonts w:ascii="Times New Roman" w:hAnsi="Times New Roman" w:cs="Times New Roman"/>
              </w:rPr>
            </w:pPr>
            <w:r w:rsidRPr="00DF608E">
              <w:rPr>
                <w:rFonts w:ascii="Times New Roman" w:hAnsi="Times New Roman" w:cs="Times New Roman"/>
              </w:rPr>
              <w:t>void</w:t>
            </w:r>
          </w:p>
        </w:tc>
        <w:tc>
          <w:tcPr>
            <w:tcW w:w="0" w:type="auto"/>
          </w:tcPr>
          <w:p w14:paraId="64F09FC9" w14:textId="77777777" w:rsidR="00174254" w:rsidRPr="00DF608E" w:rsidRDefault="00174254">
            <w:pPr>
              <w:pStyle w:val="Compact"/>
              <w:rPr>
                <w:rFonts w:ascii="Times New Roman" w:hAnsi="Times New Roman" w:cs="Times New Roman"/>
              </w:rPr>
            </w:pPr>
            <w:r w:rsidRPr="00DF608E">
              <w:rPr>
                <w:rFonts w:ascii="Times New Roman" w:hAnsi="Times New Roman" w:cs="Times New Roman"/>
              </w:rPr>
              <w:t>Không có</w:t>
            </w:r>
          </w:p>
        </w:tc>
        <w:tc>
          <w:tcPr>
            <w:tcW w:w="0" w:type="auto"/>
          </w:tcPr>
          <w:p w14:paraId="7E2ECC90" w14:textId="77777777" w:rsidR="00174254" w:rsidRPr="00DF608E" w:rsidRDefault="00174254">
            <w:pPr>
              <w:pStyle w:val="Compact"/>
              <w:rPr>
                <w:rFonts w:ascii="Times New Roman" w:hAnsi="Times New Roman" w:cs="Times New Roman"/>
              </w:rPr>
            </w:pPr>
            <w:r w:rsidRPr="00DF608E">
              <w:rPr>
                <w:rFonts w:ascii="Times New Roman" w:hAnsi="Times New Roman" w:cs="Times New Roman"/>
              </w:rPr>
              <w:t>Hiển thị giao diện/yêu cầu để tạo một khóa học mới.</w:t>
            </w:r>
          </w:p>
        </w:tc>
      </w:tr>
      <w:tr w:rsidR="00174254" w:rsidRPr="00DF608E" w14:paraId="1E065A8C" w14:textId="77777777">
        <w:tc>
          <w:tcPr>
            <w:tcW w:w="0" w:type="auto"/>
          </w:tcPr>
          <w:p w14:paraId="6DB1B64C" w14:textId="23602B0A" w:rsidR="00174254" w:rsidRPr="00DF608E" w:rsidRDefault="002B37AF">
            <w:pPr>
              <w:pStyle w:val="Compact"/>
              <w:rPr>
                <w:rFonts w:ascii="Times New Roman" w:hAnsi="Times New Roman" w:cs="Times New Roman"/>
              </w:rPr>
            </w:pPr>
            <w:r>
              <w:rPr>
                <w:rFonts w:ascii="Times New Roman" w:hAnsi="Times New Roman" w:cs="Times New Roman"/>
              </w:rPr>
              <w:t>showCourse</w:t>
            </w:r>
          </w:p>
        </w:tc>
        <w:tc>
          <w:tcPr>
            <w:tcW w:w="0" w:type="auto"/>
          </w:tcPr>
          <w:p w14:paraId="55AB83FC" w14:textId="5306A137" w:rsidR="00174254" w:rsidRPr="00DF608E" w:rsidRDefault="001636D0">
            <w:pPr>
              <w:pStyle w:val="Compact"/>
              <w:rPr>
                <w:rFonts w:ascii="Times New Roman" w:hAnsi="Times New Roman" w:cs="Times New Roman"/>
              </w:rPr>
            </w:pPr>
            <w:r>
              <w:rPr>
                <w:rFonts w:ascii="Times New Roman" w:hAnsi="Times New Roman" w:cs="Times New Roman"/>
              </w:rPr>
              <w:t>V_CourseInfo</w:t>
            </w:r>
          </w:p>
        </w:tc>
        <w:tc>
          <w:tcPr>
            <w:tcW w:w="0" w:type="auto"/>
          </w:tcPr>
          <w:p w14:paraId="2FF3367C" w14:textId="77777777" w:rsidR="00174254" w:rsidRPr="00DF608E" w:rsidRDefault="00174254">
            <w:pPr>
              <w:pStyle w:val="Compact"/>
              <w:rPr>
                <w:rFonts w:ascii="Times New Roman" w:hAnsi="Times New Roman" w:cs="Times New Roman"/>
              </w:rPr>
            </w:pPr>
            <w:proofErr w:type="gramStart"/>
            <w:r w:rsidRPr="00DF608E">
              <w:rPr>
                <w:rFonts w:ascii="Times New Roman" w:hAnsi="Times New Roman" w:cs="Times New Roman"/>
              </w:rPr>
              <w:t>courseId :</w:t>
            </w:r>
            <w:proofErr w:type="gramEnd"/>
            <w:r w:rsidRPr="00DF608E">
              <w:rPr>
                <w:rFonts w:ascii="Times New Roman" w:hAnsi="Times New Roman" w:cs="Times New Roman"/>
              </w:rPr>
              <w:t xml:space="preserve"> int</w:t>
            </w:r>
          </w:p>
        </w:tc>
        <w:tc>
          <w:tcPr>
            <w:tcW w:w="0" w:type="auto"/>
          </w:tcPr>
          <w:p w14:paraId="207E0805" w14:textId="77777777" w:rsidR="00174254" w:rsidRPr="00DF608E" w:rsidRDefault="00174254">
            <w:pPr>
              <w:pStyle w:val="Compact"/>
              <w:rPr>
                <w:rFonts w:ascii="Times New Roman" w:hAnsi="Times New Roman" w:cs="Times New Roman"/>
              </w:rPr>
            </w:pPr>
            <w:r w:rsidRPr="00DF608E">
              <w:rPr>
                <w:rFonts w:ascii="Times New Roman" w:hAnsi="Times New Roman" w:cs="Times New Roman"/>
              </w:rPr>
              <w:t>Hiển thị thông tin chi tiết của một khóa học (có thể là điều hướng hoặc cập nhật giao diện).</w:t>
            </w:r>
          </w:p>
        </w:tc>
      </w:tr>
      <w:tr w:rsidR="00AA3E62" w:rsidRPr="00DF608E" w14:paraId="33A5D939" w14:textId="77777777">
        <w:tc>
          <w:tcPr>
            <w:tcW w:w="0" w:type="auto"/>
          </w:tcPr>
          <w:p w14:paraId="46C035A7" w14:textId="6EF596E9" w:rsidR="00AA3E62" w:rsidRDefault="00AA3E62">
            <w:pPr>
              <w:pStyle w:val="Compact"/>
              <w:rPr>
                <w:rFonts w:ascii="Times New Roman" w:hAnsi="Times New Roman" w:cs="Times New Roman"/>
              </w:rPr>
            </w:pPr>
            <w:r>
              <w:rPr>
                <w:rFonts w:ascii="Times New Roman" w:hAnsi="Times New Roman" w:cs="Times New Roman"/>
              </w:rPr>
              <w:lastRenderedPageBreak/>
              <w:t>deleteCourse</w:t>
            </w:r>
          </w:p>
        </w:tc>
        <w:tc>
          <w:tcPr>
            <w:tcW w:w="0" w:type="auto"/>
          </w:tcPr>
          <w:p w14:paraId="56D723C1" w14:textId="1BD35A00" w:rsidR="00AA3E62" w:rsidRDefault="00067B5D">
            <w:pPr>
              <w:pStyle w:val="Compact"/>
              <w:rPr>
                <w:rFonts w:ascii="Times New Roman" w:hAnsi="Times New Roman" w:cs="Times New Roman"/>
              </w:rPr>
            </w:pPr>
            <w:r>
              <w:rPr>
                <w:rFonts w:ascii="Times New Roman" w:hAnsi="Times New Roman" w:cs="Times New Roman"/>
              </w:rPr>
              <w:t>Void</w:t>
            </w:r>
          </w:p>
        </w:tc>
        <w:tc>
          <w:tcPr>
            <w:tcW w:w="0" w:type="auto"/>
          </w:tcPr>
          <w:p w14:paraId="16838605" w14:textId="512B8933" w:rsidR="00AA3E62" w:rsidRPr="00DF608E" w:rsidRDefault="00067B5D">
            <w:pPr>
              <w:pStyle w:val="Compact"/>
              <w:rPr>
                <w:rFonts w:ascii="Times New Roman" w:hAnsi="Times New Roman" w:cs="Times New Roman"/>
              </w:rPr>
            </w:pPr>
            <w:r>
              <w:rPr>
                <w:rFonts w:ascii="Times New Roman" w:hAnsi="Times New Roman" w:cs="Times New Roman"/>
              </w:rPr>
              <w:t>courseId: int</w:t>
            </w:r>
          </w:p>
        </w:tc>
        <w:tc>
          <w:tcPr>
            <w:tcW w:w="0" w:type="auto"/>
          </w:tcPr>
          <w:p w14:paraId="4EB93EAA" w14:textId="532AFF6B" w:rsidR="00AA3E62" w:rsidRPr="00DF608E" w:rsidRDefault="00067B5D">
            <w:pPr>
              <w:pStyle w:val="Compact"/>
              <w:rPr>
                <w:rFonts w:ascii="Times New Roman" w:hAnsi="Times New Roman" w:cs="Times New Roman"/>
              </w:rPr>
            </w:pPr>
            <w:r>
              <w:rPr>
                <w:rFonts w:ascii="Times New Roman" w:hAnsi="Times New Roman" w:cs="Times New Roman"/>
              </w:rPr>
              <w:t>Xóa một khóa học</w:t>
            </w:r>
          </w:p>
        </w:tc>
      </w:tr>
    </w:tbl>
    <w:p w14:paraId="2B12B13B" w14:textId="77777777" w:rsidR="00174254" w:rsidRDefault="00174254" w:rsidP="00174254">
      <w:pPr>
        <w:pStyle w:val="Heading4"/>
        <w:rPr>
          <w:rFonts w:cs="Times New Roman"/>
        </w:rPr>
      </w:pPr>
      <w:bookmarkStart w:id="44" w:name="lớp-v_courseinfo"/>
      <w:bookmarkEnd w:id="43"/>
      <w:r w:rsidRPr="00DF608E">
        <w:rPr>
          <w:rFonts w:cs="Times New Roman"/>
        </w:rPr>
        <w:t>Lớp: V_CourseInfo (&lt;&gt;)</w:t>
      </w:r>
    </w:p>
    <w:p w14:paraId="317F4DC4" w14:textId="7728D12A" w:rsidR="00021C76" w:rsidRDefault="00021C76" w:rsidP="009A6FBF">
      <w:pPr>
        <w:pStyle w:val="ListParagraph"/>
        <w:numPr>
          <w:ilvl w:val="0"/>
          <w:numId w:val="37"/>
        </w:numPr>
      </w:pPr>
      <w:r>
        <w:t>Mô tả: L</w:t>
      </w:r>
      <w:r w:rsidR="002848AD">
        <w:t>ớp l</w:t>
      </w:r>
      <w:r>
        <w:t>ấy thông tin chi tiết một khóa học</w:t>
      </w:r>
    </w:p>
    <w:p w14:paraId="17CD13DA" w14:textId="296032DA" w:rsidR="00021C76" w:rsidRPr="00021C76" w:rsidRDefault="00021C76" w:rsidP="009A6FBF">
      <w:pPr>
        <w:pStyle w:val="ListParagraph"/>
        <w:numPr>
          <w:ilvl w:val="0"/>
          <w:numId w:val="37"/>
        </w:numPr>
      </w:pPr>
      <w:r>
        <w:t>Các thuộc tính</w:t>
      </w:r>
      <w:r w:rsidR="00FC70C5">
        <w:t>/phương thức:</w:t>
      </w:r>
    </w:p>
    <w:tbl>
      <w:tblPr>
        <w:tblStyle w:val="Table"/>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2184"/>
        <w:gridCol w:w="2270"/>
        <w:gridCol w:w="1510"/>
        <w:gridCol w:w="3386"/>
      </w:tblGrid>
      <w:tr w:rsidR="00174254" w:rsidRPr="00DF608E" w14:paraId="3D531ED1" w14:textId="77777777">
        <w:trPr>
          <w:cnfStyle w:val="100000000000" w:firstRow="1" w:lastRow="0" w:firstColumn="0" w:lastColumn="0" w:oddVBand="0" w:evenVBand="0" w:oddHBand="0" w:evenHBand="0" w:firstRowFirstColumn="0" w:firstRowLastColumn="0" w:lastRowFirstColumn="0" w:lastRowLastColumn="0"/>
          <w:tblHeader/>
        </w:trPr>
        <w:tc>
          <w:tcPr>
            <w:tcW w:w="1201" w:type="pct"/>
            <w:tcBorders>
              <w:bottom w:val="none" w:sz="0" w:space="0" w:color="auto"/>
            </w:tcBorders>
            <w:shd w:val="clear" w:color="auto" w:fill="83CAEB" w:themeFill="accent1" w:themeFillTint="66"/>
          </w:tcPr>
          <w:p w14:paraId="0725E5B3" w14:textId="77777777" w:rsidR="00174254" w:rsidRPr="00DF608E" w:rsidRDefault="00174254">
            <w:pPr>
              <w:pStyle w:val="Compact"/>
              <w:jc w:val="center"/>
              <w:rPr>
                <w:rFonts w:ascii="Times New Roman" w:hAnsi="Times New Roman" w:cs="Times New Roman"/>
              </w:rPr>
            </w:pPr>
            <w:r w:rsidRPr="00DF608E">
              <w:rPr>
                <w:rFonts w:ascii="Times New Roman" w:hAnsi="Times New Roman" w:cs="Times New Roman"/>
              </w:rPr>
              <w:t>Tên thuộc tính / phương thức</w:t>
            </w:r>
          </w:p>
        </w:tc>
        <w:tc>
          <w:tcPr>
            <w:tcW w:w="988" w:type="pct"/>
            <w:tcBorders>
              <w:bottom w:val="none" w:sz="0" w:space="0" w:color="auto"/>
            </w:tcBorders>
            <w:shd w:val="clear" w:color="auto" w:fill="83CAEB" w:themeFill="accent1" w:themeFillTint="66"/>
          </w:tcPr>
          <w:p w14:paraId="53E9BF85" w14:textId="77777777" w:rsidR="00174254" w:rsidRPr="00DF608E" w:rsidRDefault="00174254">
            <w:pPr>
              <w:pStyle w:val="Compact"/>
              <w:jc w:val="center"/>
              <w:rPr>
                <w:rFonts w:ascii="Times New Roman" w:hAnsi="Times New Roman" w:cs="Times New Roman"/>
              </w:rPr>
            </w:pPr>
            <w:r w:rsidRPr="00DF608E">
              <w:rPr>
                <w:rFonts w:ascii="Times New Roman" w:hAnsi="Times New Roman" w:cs="Times New Roman"/>
              </w:rPr>
              <w:t>Kiểu trả về / Kiểu thuộc tính</w:t>
            </w:r>
          </w:p>
        </w:tc>
        <w:tc>
          <w:tcPr>
            <w:tcW w:w="0" w:type="auto"/>
            <w:tcBorders>
              <w:bottom w:val="none" w:sz="0" w:space="0" w:color="auto"/>
            </w:tcBorders>
            <w:shd w:val="clear" w:color="auto" w:fill="83CAEB" w:themeFill="accent1" w:themeFillTint="66"/>
          </w:tcPr>
          <w:p w14:paraId="496533B2" w14:textId="77777777" w:rsidR="00174254" w:rsidRPr="00DF608E" w:rsidRDefault="00174254">
            <w:pPr>
              <w:pStyle w:val="Compact"/>
              <w:jc w:val="center"/>
              <w:rPr>
                <w:rFonts w:ascii="Times New Roman" w:hAnsi="Times New Roman" w:cs="Times New Roman"/>
              </w:rPr>
            </w:pPr>
            <w:r w:rsidRPr="00DF608E">
              <w:rPr>
                <w:rFonts w:ascii="Times New Roman" w:hAnsi="Times New Roman" w:cs="Times New Roman"/>
              </w:rPr>
              <w:t>Tham số</w:t>
            </w:r>
          </w:p>
        </w:tc>
        <w:tc>
          <w:tcPr>
            <w:tcW w:w="0" w:type="auto"/>
            <w:tcBorders>
              <w:bottom w:val="none" w:sz="0" w:space="0" w:color="auto"/>
            </w:tcBorders>
            <w:shd w:val="clear" w:color="auto" w:fill="83CAEB" w:themeFill="accent1" w:themeFillTint="66"/>
          </w:tcPr>
          <w:p w14:paraId="4A7D2076" w14:textId="77777777" w:rsidR="00174254" w:rsidRPr="00DF608E" w:rsidRDefault="00174254">
            <w:pPr>
              <w:pStyle w:val="Compact"/>
              <w:jc w:val="center"/>
              <w:rPr>
                <w:rFonts w:ascii="Times New Roman" w:hAnsi="Times New Roman" w:cs="Times New Roman"/>
              </w:rPr>
            </w:pPr>
            <w:r w:rsidRPr="00DF608E">
              <w:rPr>
                <w:rFonts w:ascii="Times New Roman" w:hAnsi="Times New Roman" w:cs="Times New Roman"/>
              </w:rPr>
              <w:t>Mô tả bằng lời</w:t>
            </w:r>
          </w:p>
        </w:tc>
      </w:tr>
      <w:tr w:rsidR="00174254" w:rsidRPr="00DF608E" w14:paraId="008910ED" w14:textId="77777777">
        <w:tc>
          <w:tcPr>
            <w:tcW w:w="1201" w:type="pct"/>
          </w:tcPr>
          <w:p w14:paraId="38D20A7F" w14:textId="77777777" w:rsidR="00174254" w:rsidRPr="00DF608E" w:rsidRDefault="00174254">
            <w:pPr>
              <w:pStyle w:val="Compact"/>
              <w:rPr>
                <w:rFonts w:ascii="Times New Roman" w:hAnsi="Times New Roman" w:cs="Times New Roman"/>
              </w:rPr>
            </w:pPr>
            <w:r w:rsidRPr="00DF608E">
              <w:rPr>
                <w:rFonts w:ascii="Times New Roman" w:hAnsi="Times New Roman" w:cs="Times New Roman"/>
              </w:rPr>
              <w:t>courseInfo</w:t>
            </w:r>
          </w:p>
        </w:tc>
        <w:tc>
          <w:tcPr>
            <w:tcW w:w="988" w:type="pct"/>
          </w:tcPr>
          <w:p w14:paraId="6CE98A6B" w14:textId="77777777" w:rsidR="00174254" w:rsidRPr="00DF608E" w:rsidRDefault="00174254">
            <w:pPr>
              <w:pStyle w:val="Compact"/>
              <w:rPr>
                <w:rFonts w:ascii="Times New Roman" w:hAnsi="Times New Roman" w:cs="Times New Roman"/>
              </w:rPr>
            </w:pPr>
            <w:r w:rsidRPr="00DF608E">
              <w:rPr>
                <w:rFonts w:ascii="Times New Roman" w:hAnsi="Times New Roman" w:cs="Times New Roman"/>
              </w:rPr>
              <w:t>int</w:t>
            </w:r>
          </w:p>
        </w:tc>
        <w:tc>
          <w:tcPr>
            <w:tcW w:w="0" w:type="auto"/>
          </w:tcPr>
          <w:p w14:paraId="5670145E" w14:textId="77777777" w:rsidR="00174254" w:rsidRPr="00DF608E" w:rsidRDefault="00174254">
            <w:pPr>
              <w:pStyle w:val="Compact"/>
              <w:rPr>
                <w:rFonts w:ascii="Times New Roman" w:hAnsi="Times New Roman" w:cs="Times New Roman"/>
              </w:rPr>
            </w:pPr>
            <w:r w:rsidRPr="00DF608E">
              <w:rPr>
                <w:rFonts w:ascii="Times New Roman" w:hAnsi="Times New Roman" w:cs="Times New Roman"/>
              </w:rPr>
              <w:t>(thuộc tính)</w:t>
            </w:r>
          </w:p>
        </w:tc>
        <w:tc>
          <w:tcPr>
            <w:tcW w:w="0" w:type="auto"/>
          </w:tcPr>
          <w:p w14:paraId="24CA50C3" w14:textId="77777777" w:rsidR="00174254" w:rsidRPr="00DF608E" w:rsidRDefault="00174254">
            <w:pPr>
              <w:pStyle w:val="Compact"/>
              <w:rPr>
                <w:rFonts w:ascii="Times New Roman" w:hAnsi="Times New Roman" w:cs="Times New Roman"/>
              </w:rPr>
            </w:pPr>
            <w:r w:rsidRPr="00DF608E">
              <w:rPr>
                <w:rFonts w:ascii="Times New Roman" w:hAnsi="Times New Roman" w:cs="Times New Roman"/>
              </w:rPr>
              <w:t>Có thể là ID hoặc một định danh cho thông tin khóa học đang hiển thị.</w:t>
            </w:r>
          </w:p>
        </w:tc>
      </w:tr>
      <w:tr w:rsidR="00174254" w:rsidRPr="00DF608E" w14:paraId="6A99657B" w14:textId="77777777">
        <w:tc>
          <w:tcPr>
            <w:tcW w:w="1201" w:type="pct"/>
          </w:tcPr>
          <w:p w14:paraId="255AFD89" w14:textId="77777777" w:rsidR="00174254" w:rsidRPr="00DF608E" w:rsidRDefault="00174254">
            <w:pPr>
              <w:pStyle w:val="Compact"/>
              <w:rPr>
                <w:rFonts w:ascii="Times New Roman" w:hAnsi="Times New Roman" w:cs="Times New Roman"/>
              </w:rPr>
            </w:pPr>
            <w:r w:rsidRPr="00DF608E">
              <w:rPr>
                <w:rFonts w:ascii="Times New Roman" w:hAnsi="Times New Roman" w:cs="Times New Roman"/>
              </w:rPr>
              <w:t>updateCourseInfo</w:t>
            </w:r>
          </w:p>
        </w:tc>
        <w:tc>
          <w:tcPr>
            <w:tcW w:w="988" w:type="pct"/>
          </w:tcPr>
          <w:p w14:paraId="2EBD3568" w14:textId="77777777" w:rsidR="00174254" w:rsidRPr="00DF608E" w:rsidRDefault="00174254">
            <w:pPr>
              <w:pStyle w:val="Compact"/>
              <w:rPr>
                <w:rFonts w:ascii="Times New Roman" w:hAnsi="Times New Roman" w:cs="Times New Roman"/>
              </w:rPr>
            </w:pPr>
            <w:r w:rsidRPr="00DF608E">
              <w:rPr>
                <w:rFonts w:ascii="Times New Roman" w:hAnsi="Times New Roman" w:cs="Times New Roman"/>
              </w:rPr>
              <w:t>void</w:t>
            </w:r>
          </w:p>
        </w:tc>
        <w:tc>
          <w:tcPr>
            <w:tcW w:w="0" w:type="auto"/>
          </w:tcPr>
          <w:p w14:paraId="2BB6A472" w14:textId="77777777" w:rsidR="00174254" w:rsidRPr="00DF608E" w:rsidRDefault="00174254">
            <w:pPr>
              <w:pStyle w:val="Compact"/>
              <w:rPr>
                <w:rFonts w:ascii="Times New Roman" w:hAnsi="Times New Roman" w:cs="Times New Roman"/>
              </w:rPr>
            </w:pPr>
            <w:proofErr w:type="gramStart"/>
            <w:r w:rsidRPr="00DF608E">
              <w:rPr>
                <w:rFonts w:ascii="Times New Roman" w:hAnsi="Times New Roman" w:cs="Times New Roman"/>
              </w:rPr>
              <w:t>CourseInfo :</w:t>
            </w:r>
            <w:proofErr w:type="gramEnd"/>
            <w:r w:rsidRPr="00DF608E">
              <w:rPr>
                <w:rFonts w:ascii="Times New Roman" w:hAnsi="Times New Roman" w:cs="Times New Roman"/>
              </w:rPr>
              <w:t xml:space="preserve"> Course</w:t>
            </w:r>
          </w:p>
        </w:tc>
        <w:tc>
          <w:tcPr>
            <w:tcW w:w="0" w:type="auto"/>
          </w:tcPr>
          <w:p w14:paraId="18CF7A74" w14:textId="77777777" w:rsidR="00174254" w:rsidRPr="00DF608E" w:rsidRDefault="00174254">
            <w:pPr>
              <w:pStyle w:val="Compact"/>
              <w:rPr>
                <w:rFonts w:ascii="Times New Roman" w:hAnsi="Times New Roman" w:cs="Times New Roman"/>
              </w:rPr>
            </w:pPr>
            <w:r w:rsidRPr="00DF608E">
              <w:rPr>
                <w:rFonts w:ascii="Times New Roman" w:hAnsi="Times New Roman" w:cs="Times New Roman"/>
              </w:rPr>
              <w:t>Cập nhật thông tin hiển thị của khóa học.</w:t>
            </w:r>
          </w:p>
        </w:tc>
      </w:tr>
      <w:tr w:rsidR="00174254" w:rsidRPr="00DF608E" w14:paraId="6FD44F7E" w14:textId="77777777">
        <w:tc>
          <w:tcPr>
            <w:tcW w:w="1201" w:type="pct"/>
          </w:tcPr>
          <w:p w14:paraId="19D6FDC2" w14:textId="77777777" w:rsidR="00174254" w:rsidRPr="00DF608E" w:rsidRDefault="00174254">
            <w:pPr>
              <w:pStyle w:val="Compact"/>
              <w:rPr>
                <w:rFonts w:ascii="Times New Roman" w:hAnsi="Times New Roman" w:cs="Times New Roman"/>
              </w:rPr>
            </w:pPr>
            <w:r w:rsidRPr="00DF608E">
              <w:rPr>
                <w:rFonts w:ascii="Times New Roman" w:hAnsi="Times New Roman" w:cs="Times New Roman"/>
              </w:rPr>
              <w:t>answerQuestion</w:t>
            </w:r>
          </w:p>
        </w:tc>
        <w:tc>
          <w:tcPr>
            <w:tcW w:w="988" w:type="pct"/>
          </w:tcPr>
          <w:p w14:paraId="67D1C401" w14:textId="77777777" w:rsidR="00174254" w:rsidRPr="00DF608E" w:rsidRDefault="00174254">
            <w:pPr>
              <w:pStyle w:val="Compact"/>
              <w:rPr>
                <w:rFonts w:ascii="Times New Roman" w:hAnsi="Times New Roman" w:cs="Times New Roman"/>
              </w:rPr>
            </w:pPr>
            <w:r w:rsidRPr="00DF608E">
              <w:rPr>
                <w:rFonts w:ascii="Times New Roman" w:hAnsi="Times New Roman" w:cs="Times New Roman"/>
              </w:rPr>
              <w:t>void</w:t>
            </w:r>
          </w:p>
        </w:tc>
        <w:tc>
          <w:tcPr>
            <w:tcW w:w="0" w:type="auto"/>
          </w:tcPr>
          <w:p w14:paraId="755953F8" w14:textId="77777777" w:rsidR="00174254" w:rsidRPr="00DF608E" w:rsidRDefault="00174254">
            <w:pPr>
              <w:pStyle w:val="Compact"/>
              <w:rPr>
                <w:rFonts w:ascii="Times New Roman" w:hAnsi="Times New Roman" w:cs="Times New Roman"/>
              </w:rPr>
            </w:pPr>
            <w:proofErr w:type="gramStart"/>
            <w:r w:rsidRPr="00DF608E">
              <w:rPr>
                <w:rFonts w:ascii="Times New Roman" w:hAnsi="Times New Roman" w:cs="Times New Roman"/>
              </w:rPr>
              <w:t>answer :</w:t>
            </w:r>
            <w:proofErr w:type="gramEnd"/>
            <w:r w:rsidRPr="00DF608E">
              <w:rPr>
                <w:rFonts w:ascii="Times New Roman" w:hAnsi="Times New Roman" w:cs="Times New Roman"/>
              </w:rPr>
              <w:t xml:space="preserve"> String</w:t>
            </w:r>
          </w:p>
        </w:tc>
        <w:tc>
          <w:tcPr>
            <w:tcW w:w="0" w:type="auto"/>
          </w:tcPr>
          <w:p w14:paraId="7EF749BA" w14:textId="77777777" w:rsidR="00174254" w:rsidRPr="00DF608E" w:rsidRDefault="00174254">
            <w:pPr>
              <w:pStyle w:val="Compact"/>
              <w:rPr>
                <w:rFonts w:ascii="Times New Roman" w:hAnsi="Times New Roman" w:cs="Times New Roman"/>
              </w:rPr>
            </w:pPr>
            <w:r w:rsidRPr="00DF608E">
              <w:rPr>
                <w:rFonts w:ascii="Times New Roman" w:hAnsi="Times New Roman" w:cs="Times New Roman"/>
              </w:rPr>
              <w:t>Cho phép người dùng (giảng viên) trả lời một câu hỏi liên quan đến khóa học.</w:t>
            </w:r>
          </w:p>
        </w:tc>
      </w:tr>
      <w:tr w:rsidR="00174254" w:rsidRPr="00DF608E" w14:paraId="5C0D9673" w14:textId="77777777">
        <w:tc>
          <w:tcPr>
            <w:tcW w:w="1201" w:type="pct"/>
          </w:tcPr>
          <w:p w14:paraId="3EFA7668" w14:textId="77777777" w:rsidR="00174254" w:rsidRPr="00DF608E" w:rsidRDefault="00174254">
            <w:pPr>
              <w:pStyle w:val="Compact"/>
              <w:rPr>
                <w:rFonts w:ascii="Times New Roman" w:hAnsi="Times New Roman" w:cs="Times New Roman"/>
              </w:rPr>
            </w:pPr>
            <w:r w:rsidRPr="00DF608E">
              <w:rPr>
                <w:rFonts w:ascii="Times New Roman" w:hAnsi="Times New Roman" w:cs="Times New Roman"/>
              </w:rPr>
              <w:t>deleteCourse</w:t>
            </w:r>
          </w:p>
        </w:tc>
        <w:tc>
          <w:tcPr>
            <w:tcW w:w="988" w:type="pct"/>
          </w:tcPr>
          <w:p w14:paraId="299D4155" w14:textId="77777777" w:rsidR="00174254" w:rsidRPr="00DF608E" w:rsidRDefault="00174254">
            <w:pPr>
              <w:pStyle w:val="Compact"/>
              <w:rPr>
                <w:rFonts w:ascii="Times New Roman" w:hAnsi="Times New Roman" w:cs="Times New Roman"/>
              </w:rPr>
            </w:pPr>
            <w:r w:rsidRPr="00DF608E">
              <w:rPr>
                <w:rFonts w:ascii="Times New Roman" w:hAnsi="Times New Roman" w:cs="Times New Roman"/>
              </w:rPr>
              <w:t>void</w:t>
            </w:r>
          </w:p>
        </w:tc>
        <w:tc>
          <w:tcPr>
            <w:tcW w:w="0" w:type="auto"/>
          </w:tcPr>
          <w:p w14:paraId="10E033A5" w14:textId="77777777" w:rsidR="00174254" w:rsidRPr="00DF608E" w:rsidRDefault="00174254">
            <w:pPr>
              <w:pStyle w:val="Compact"/>
              <w:rPr>
                <w:rFonts w:ascii="Times New Roman" w:hAnsi="Times New Roman" w:cs="Times New Roman"/>
              </w:rPr>
            </w:pPr>
            <w:proofErr w:type="gramStart"/>
            <w:r w:rsidRPr="00DF608E">
              <w:rPr>
                <w:rFonts w:ascii="Times New Roman" w:hAnsi="Times New Roman" w:cs="Times New Roman"/>
              </w:rPr>
              <w:t>courseId :</w:t>
            </w:r>
            <w:proofErr w:type="gramEnd"/>
            <w:r w:rsidRPr="00DF608E">
              <w:rPr>
                <w:rFonts w:ascii="Times New Roman" w:hAnsi="Times New Roman" w:cs="Times New Roman"/>
              </w:rPr>
              <w:t xml:space="preserve"> int</w:t>
            </w:r>
          </w:p>
        </w:tc>
        <w:tc>
          <w:tcPr>
            <w:tcW w:w="0" w:type="auto"/>
          </w:tcPr>
          <w:p w14:paraId="042A0BA6" w14:textId="77777777" w:rsidR="00174254" w:rsidRPr="00DF608E" w:rsidRDefault="00174254">
            <w:pPr>
              <w:pStyle w:val="Compact"/>
              <w:rPr>
                <w:rFonts w:ascii="Times New Roman" w:hAnsi="Times New Roman" w:cs="Times New Roman"/>
              </w:rPr>
            </w:pPr>
            <w:r w:rsidRPr="00DF608E">
              <w:rPr>
                <w:rFonts w:ascii="Times New Roman" w:hAnsi="Times New Roman" w:cs="Times New Roman"/>
              </w:rPr>
              <w:t>Thực hiện hành động xóa một khóa học từ giao diện.</w:t>
            </w:r>
          </w:p>
        </w:tc>
      </w:tr>
      <w:tr w:rsidR="006923D3" w:rsidRPr="008F5E1E" w14:paraId="1A2AFA21" w14:textId="77777777">
        <w:tc>
          <w:tcPr>
            <w:tcW w:w="1201" w:type="pct"/>
          </w:tcPr>
          <w:p w14:paraId="4A9A90C9" w14:textId="6C1BD711" w:rsidR="006923D3" w:rsidRPr="00DF608E" w:rsidRDefault="008F5E1E">
            <w:pPr>
              <w:pStyle w:val="Compact"/>
              <w:rPr>
                <w:rFonts w:ascii="Times New Roman" w:hAnsi="Times New Roman" w:cs="Times New Roman"/>
              </w:rPr>
            </w:pPr>
            <w:r>
              <w:rPr>
                <w:rFonts w:ascii="Times New Roman" w:hAnsi="Times New Roman" w:cs="Times New Roman"/>
              </w:rPr>
              <w:t>getExam</w:t>
            </w:r>
          </w:p>
        </w:tc>
        <w:tc>
          <w:tcPr>
            <w:tcW w:w="988" w:type="pct"/>
          </w:tcPr>
          <w:p w14:paraId="26B149AF" w14:textId="7EC56D17" w:rsidR="006923D3" w:rsidRPr="00DF608E" w:rsidRDefault="008F5E1E">
            <w:pPr>
              <w:pStyle w:val="Compact"/>
              <w:rPr>
                <w:rFonts w:ascii="Times New Roman" w:hAnsi="Times New Roman" w:cs="Times New Roman"/>
              </w:rPr>
            </w:pPr>
            <w:r>
              <w:rPr>
                <w:rFonts w:ascii="Times New Roman" w:hAnsi="Times New Roman" w:cs="Times New Roman"/>
              </w:rPr>
              <w:t>V_ExamInfo</w:t>
            </w:r>
          </w:p>
        </w:tc>
        <w:tc>
          <w:tcPr>
            <w:tcW w:w="0" w:type="auto"/>
          </w:tcPr>
          <w:p w14:paraId="7A64902B" w14:textId="4F259990" w:rsidR="006923D3" w:rsidRPr="00DF608E" w:rsidRDefault="008F5E1E">
            <w:pPr>
              <w:pStyle w:val="Compact"/>
              <w:rPr>
                <w:rFonts w:ascii="Times New Roman" w:hAnsi="Times New Roman" w:cs="Times New Roman"/>
              </w:rPr>
            </w:pPr>
            <w:r>
              <w:rPr>
                <w:rFonts w:ascii="Times New Roman" w:hAnsi="Times New Roman" w:cs="Times New Roman"/>
              </w:rPr>
              <w:t>examId: int</w:t>
            </w:r>
          </w:p>
        </w:tc>
        <w:tc>
          <w:tcPr>
            <w:tcW w:w="0" w:type="auto"/>
          </w:tcPr>
          <w:p w14:paraId="7EFBBA67" w14:textId="6A2578F6" w:rsidR="006923D3" w:rsidRPr="008F5E1E" w:rsidRDefault="008F5E1E">
            <w:pPr>
              <w:pStyle w:val="Compact"/>
              <w:rPr>
                <w:rFonts w:ascii="Times New Roman" w:hAnsi="Times New Roman" w:cs="Times New Roman"/>
              </w:rPr>
            </w:pPr>
            <w:r w:rsidRPr="008F5E1E">
              <w:rPr>
                <w:rFonts w:ascii="Times New Roman" w:hAnsi="Times New Roman" w:cs="Times New Roman"/>
              </w:rPr>
              <w:t>Hiển thị bài kiểm tra trong khóa</w:t>
            </w:r>
            <w:r>
              <w:rPr>
                <w:rFonts w:ascii="Times New Roman" w:hAnsi="Times New Roman" w:cs="Times New Roman"/>
              </w:rPr>
              <w:t xml:space="preserve"> học</w:t>
            </w:r>
          </w:p>
        </w:tc>
      </w:tr>
      <w:tr w:rsidR="008F5E1E" w:rsidRPr="008F5E1E" w14:paraId="43B33FF8" w14:textId="77777777">
        <w:tc>
          <w:tcPr>
            <w:tcW w:w="1201" w:type="pct"/>
          </w:tcPr>
          <w:p w14:paraId="567066B8" w14:textId="481938EB" w:rsidR="008F5E1E" w:rsidRDefault="008F5E1E">
            <w:pPr>
              <w:pStyle w:val="Compact"/>
              <w:rPr>
                <w:rFonts w:ascii="Times New Roman" w:hAnsi="Times New Roman" w:cs="Times New Roman"/>
              </w:rPr>
            </w:pPr>
            <w:r>
              <w:rPr>
                <w:rFonts w:ascii="Times New Roman" w:hAnsi="Times New Roman" w:cs="Times New Roman"/>
              </w:rPr>
              <w:t>chooseLesson</w:t>
            </w:r>
          </w:p>
        </w:tc>
        <w:tc>
          <w:tcPr>
            <w:tcW w:w="988" w:type="pct"/>
          </w:tcPr>
          <w:p w14:paraId="31218EFD" w14:textId="59785078" w:rsidR="008F5E1E" w:rsidRDefault="008F5E1E">
            <w:pPr>
              <w:pStyle w:val="Compact"/>
              <w:rPr>
                <w:rFonts w:ascii="Times New Roman" w:hAnsi="Times New Roman" w:cs="Times New Roman"/>
              </w:rPr>
            </w:pPr>
            <w:r>
              <w:rPr>
                <w:rFonts w:ascii="Times New Roman" w:hAnsi="Times New Roman" w:cs="Times New Roman"/>
              </w:rPr>
              <w:t>V_Lesson</w:t>
            </w:r>
          </w:p>
        </w:tc>
        <w:tc>
          <w:tcPr>
            <w:tcW w:w="0" w:type="auto"/>
          </w:tcPr>
          <w:p w14:paraId="6F775A32" w14:textId="283C3C49" w:rsidR="008F5E1E" w:rsidRDefault="005A41B0">
            <w:pPr>
              <w:pStyle w:val="Compact"/>
              <w:rPr>
                <w:rFonts w:ascii="Times New Roman" w:hAnsi="Times New Roman" w:cs="Times New Roman"/>
              </w:rPr>
            </w:pPr>
            <w:r>
              <w:rPr>
                <w:rFonts w:ascii="Times New Roman" w:hAnsi="Times New Roman" w:cs="Times New Roman"/>
              </w:rPr>
              <w:t>lessonId: int</w:t>
            </w:r>
          </w:p>
        </w:tc>
        <w:tc>
          <w:tcPr>
            <w:tcW w:w="0" w:type="auto"/>
          </w:tcPr>
          <w:p w14:paraId="50CC2BA5" w14:textId="7AC3A595" w:rsidR="008F5E1E" w:rsidRPr="008F5E1E" w:rsidRDefault="00327D2D">
            <w:pPr>
              <w:pStyle w:val="Compact"/>
              <w:rPr>
                <w:rFonts w:ascii="Times New Roman" w:hAnsi="Times New Roman" w:cs="Times New Roman"/>
              </w:rPr>
            </w:pPr>
            <w:r>
              <w:rPr>
                <w:rFonts w:ascii="Times New Roman" w:hAnsi="Times New Roman" w:cs="Times New Roman"/>
              </w:rPr>
              <w:t>Hiển thị một bài học trong khóa học</w:t>
            </w:r>
          </w:p>
        </w:tc>
      </w:tr>
      <w:tr w:rsidR="0032762B" w:rsidRPr="008F5E1E" w14:paraId="20A57977" w14:textId="77777777">
        <w:tc>
          <w:tcPr>
            <w:tcW w:w="1201" w:type="pct"/>
          </w:tcPr>
          <w:p w14:paraId="2F859495" w14:textId="4F5C9CAE" w:rsidR="0032762B" w:rsidRDefault="0031126A">
            <w:pPr>
              <w:pStyle w:val="Compact"/>
              <w:rPr>
                <w:rFonts w:ascii="Times New Roman" w:hAnsi="Times New Roman" w:cs="Times New Roman"/>
              </w:rPr>
            </w:pPr>
            <w:r>
              <w:rPr>
                <w:rFonts w:ascii="Times New Roman" w:hAnsi="Times New Roman" w:cs="Times New Roman"/>
              </w:rPr>
              <w:t>registerCourse</w:t>
            </w:r>
          </w:p>
        </w:tc>
        <w:tc>
          <w:tcPr>
            <w:tcW w:w="988" w:type="pct"/>
          </w:tcPr>
          <w:p w14:paraId="32A1E7A1" w14:textId="0AA17041" w:rsidR="0032762B" w:rsidRDefault="003529BF">
            <w:pPr>
              <w:pStyle w:val="Compact"/>
              <w:rPr>
                <w:rFonts w:ascii="Times New Roman" w:hAnsi="Times New Roman" w:cs="Times New Roman"/>
              </w:rPr>
            </w:pPr>
            <w:r>
              <w:rPr>
                <w:rFonts w:ascii="Times New Roman" w:hAnsi="Times New Roman" w:cs="Times New Roman"/>
              </w:rPr>
              <w:t>V_CourseEnrollment</w:t>
            </w:r>
          </w:p>
        </w:tc>
        <w:tc>
          <w:tcPr>
            <w:tcW w:w="0" w:type="auto"/>
          </w:tcPr>
          <w:p w14:paraId="083FDA9E" w14:textId="597CC82E" w:rsidR="0032762B" w:rsidRDefault="00ED3CC4">
            <w:pPr>
              <w:pStyle w:val="Compact"/>
              <w:rPr>
                <w:rFonts w:ascii="Times New Roman" w:hAnsi="Times New Roman" w:cs="Times New Roman"/>
              </w:rPr>
            </w:pPr>
            <w:r>
              <w:rPr>
                <w:rFonts w:ascii="Times New Roman" w:hAnsi="Times New Roman" w:cs="Times New Roman"/>
              </w:rPr>
              <w:t>courseId: int</w:t>
            </w:r>
          </w:p>
        </w:tc>
        <w:tc>
          <w:tcPr>
            <w:tcW w:w="0" w:type="auto"/>
          </w:tcPr>
          <w:p w14:paraId="14B28BAF" w14:textId="569E7256" w:rsidR="0032762B" w:rsidRDefault="00ED3CC4">
            <w:pPr>
              <w:pStyle w:val="Compact"/>
              <w:rPr>
                <w:rFonts w:ascii="Times New Roman" w:hAnsi="Times New Roman" w:cs="Times New Roman"/>
              </w:rPr>
            </w:pPr>
            <w:r>
              <w:rPr>
                <w:rFonts w:ascii="Times New Roman" w:hAnsi="Times New Roman" w:cs="Times New Roman"/>
              </w:rPr>
              <w:t>Hiển thị form đăng ký khóa học</w:t>
            </w:r>
          </w:p>
        </w:tc>
      </w:tr>
    </w:tbl>
    <w:p w14:paraId="503DCC22" w14:textId="77777777" w:rsidR="00174254" w:rsidRDefault="00174254" w:rsidP="00174254">
      <w:pPr>
        <w:pStyle w:val="Heading4"/>
        <w:rPr>
          <w:rFonts w:cs="Times New Roman"/>
        </w:rPr>
      </w:pPr>
      <w:bookmarkStart w:id="45" w:name="lớp-v_createcourse"/>
      <w:bookmarkEnd w:id="44"/>
      <w:r w:rsidRPr="00DF608E">
        <w:rPr>
          <w:rFonts w:cs="Times New Roman"/>
        </w:rPr>
        <w:t>Lớp: V_CreateCourse (&lt;&gt;)</w:t>
      </w:r>
    </w:p>
    <w:p w14:paraId="1C0EBAC3" w14:textId="04DE2709" w:rsidR="00021C76" w:rsidRDefault="00021C76" w:rsidP="009A6FBF">
      <w:pPr>
        <w:pStyle w:val="ListParagraph"/>
        <w:numPr>
          <w:ilvl w:val="0"/>
          <w:numId w:val="37"/>
        </w:numPr>
      </w:pPr>
      <w:r>
        <w:t xml:space="preserve">Mô tả: </w:t>
      </w:r>
      <w:r w:rsidR="002848AD">
        <w:t>Lớp t</w:t>
      </w:r>
      <w:r>
        <w:t>ạo khóa học mới</w:t>
      </w:r>
    </w:p>
    <w:p w14:paraId="12853A00" w14:textId="4AA30E0F" w:rsidR="00021C76" w:rsidRPr="00021C76" w:rsidRDefault="00021C76" w:rsidP="009A6FBF">
      <w:pPr>
        <w:pStyle w:val="ListParagraph"/>
        <w:numPr>
          <w:ilvl w:val="0"/>
          <w:numId w:val="37"/>
        </w:numPr>
      </w:pPr>
      <w:r>
        <w:t>Các thuộc tính</w:t>
      </w:r>
      <w:r w:rsidR="00FC70C5">
        <w:t>/phương thức:</w:t>
      </w:r>
    </w:p>
    <w:tbl>
      <w:tblPr>
        <w:tblStyle w:val="Table"/>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2370"/>
        <w:gridCol w:w="2034"/>
        <w:gridCol w:w="1746"/>
        <w:gridCol w:w="3200"/>
      </w:tblGrid>
      <w:tr w:rsidR="00174254" w:rsidRPr="00DF608E" w14:paraId="3E0A8132" w14:textId="77777777">
        <w:trPr>
          <w:cnfStyle w:val="100000000000" w:firstRow="1" w:lastRow="0" w:firstColumn="0" w:lastColumn="0" w:oddVBand="0" w:evenVBand="0" w:oddHBand="0" w:evenHBand="0" w:firstRowFirstColumn="0" w:firstRowLastColumn="0" w:lastRowFirstColumn="0" w:lastRowLastColumn="0"/>
          <w:tblHeader/>
        </w:trPr>
        <w:tc>
          <w:tcPr>
            <w:tcW w:w="0" w:type="auto"/>
            <w:tcBorders>
              <w:bottom w:val="none" w:sz="0" w:space="0" w:color="auto"/>
            </w:tcBorders>
            <w:shd w:val="clear" w:color="auto" w:fill="83CAEB" w:themeFill="accent1" w:themeFillTint="66"/>
          </w:tcPr>
          <w:p w14:paraId="6DCD22DE" w14:textId="77777777" w:rsidR="00174254" w:rsidRPr="00DF608E" w:rsidRDefault="00174254">
            <w:pPr>
              <w:pStyle w:val="Compact"/>
              <w:jc w:val="center"/>
              <w:rPr>
                <w:rFonts w:ascii="Times New Roman" w:hAnsi="Times New Roman" w:cs="Times New Roman"/>
              </w:rPr>
            </w:pPr>
            <w:r w:rsidRPr="00DF608E">
              <w:rPr>
                <w:rFonts w:ascii="Times New Roman" w:hAnsi="Times New Roman" w:cs="Times New Roman"/>
              </w:rPr>
              <w:t>Tên thuộc tính / phương thức</w:t>
            </w:r>
          </w:p>
        </w:tc>
        <w:tc>
          <w:tcPr>
            <w:tcW w:w="0" w:type="auto"/>
            <w:tcBorders>
              <w:bottom w:val="none" w:sz="0" w:space="0" w:color="auto"/>
            </w:tcBorders>
            <w:shd w:val="clear" w:color="auto" w:fill="83CAEB" w:themeFill="accent1" w:themeFillTint="66"/>
          </w:tcPr>
          <w:p w14:paraId="71BF9BC7" w14:textId="77777777" w:rsidR="00174254" w:rsidRPr="00DF608E" w:rsidRDefault="00174254">
            <w:pPr>
              <w:pStyle w:val="Compact"/>
              <w:jc w:val="center"/>
              <w:rPr>
                <w:rFonts w:ascii="Times New Roman" w:hAnsi="Times New Roman" w:cs="Times New Roman"/>
              </w:rPr>
            </w:pPr>
            <w:r w:rsidRPr="00DF608E">
              <w:rPr>
                <w:rFonts w:ascii="Times New Roman" w:hAnsi="Times New Roman" w:cs="Times New Roman"/>
              </w:rPr>
              <w:t>Kiểu trả về / Kiểu thuộc tính</w:t>
            </w:r>
          </w:p>
        </w:tc>
        <w:tc>
          <w:tcPr>
            <w:tcW w:w="0" w:type="auto"/>
            <w:tcBorders>
              <w:bottom w:val="none" w:sz="0" w:space="0" w:color="auto"/>
            </w:tcBorders>
            <w:shd w:val="clear" w:color="auto" w:fill="83CAEB" w:themeFill="accent1" w:themeFillTint="66"/>
          </w:tcPr>
          <w:p w14:paraId="5EC80851" w14:textId="77777777" w:rsidR="00174254" w:rsidRPr="00DF608E" w:rsidRDefault="00174254">
            <w:pPr>
              <w:pStyle w:val="Compact"/>
              <w:jc w:val="center"/>
              <w:rPr>
                <w:rFonts w:ascii="Times New Roman" w:hAnsi="Times New Roman" w:cs="Times New Roman"/>
              </w:rPr>
            </w:pPr>
            <w:r w:rsidRPr="00DF608E">
              <w:rPr>
                <w:rFonts w:ascii="Times New Roman" w:hAnsi="Times New Roman" w:cs="Times New Roman"/>
              </w:rPr>
              <w:t>Tham số</w:t>
            </w:r>
          </w:p>
        </w:tc>
        <w:tc>
          <w:tcPr>
            <w:tcW w:w="0" w:type="auto"/>
            <w:tcBorders>
              <w:bottom w:val="none" w:sz="0" w:space="0" w:color="auto"/>
            </w:tcBorders>
            <w:shd w:val="clear" w:color="auto" w:fill="83CAEB" w:themeFill="accent1" w:themeFillTint="66"/>
          </w:tcPr>
          <w:p w14:paraId="3AF40256" w14:textId="77777777" w:rsidR="00174254" w:rsidRPr="00DF608E" w:rsidRDefault="00174254">
            <w:pPr>
              <w:pStyle w:val="Compact"/>
              <w:jc w:val="center"/>
              <w:rPr>
                <w:rFonts w:ascii="Times New Roman" w:hAnsi="Times New Roman" w:cs="Times New Roman"/>
              </w:rPr>
            </w:pPr>
            <w:r w:rsidRPr="00DF608E">
              <w:rPr>
                <w:rFonts w:ascii="Times New Roman" w:hAnsi="Times New Roman" w:cs="Times New Roman"/>
              </w:rPr>
              <w:t>Mô tả bằng lời</w:t>
            </w:r>
          </w:p>
        </w:tc>
      </w:tr>
      <w:tr w:rsidR="00174254" w:rsidRPr="00DF608E" w14:paraId="6FB2E7D0" w14:textId="77777777">
        <w:tc>
          <w:tcPr>
            <w:tcW w:w="0" w:type="auto"/>
          </w:tcPr>
          <w:p w14:paraId="340B40D8" w14:textId="77777777" w:rsidR="00174254" w:rsidRPr="00DF608E" w:rsidRDefault="00174254">
            <w:pPr>
              <w:pStyle w:val="Compact"/>
              <w:rPr>
                <w:rFonts w:ascii="Times New Roman" w:hAnsi="Times New Roman" w:cs="Times New Roman"/>
              </w:rPr>
            </w:pPr>
            <w:r w:rsidRPr="00DF608E">
              <w:rPr>
                <w:rFonts w:ascii="Times New Roman" w:hAnsi="Times New Roman" w:cs="Times New Roman"/>
              </w:rPr>
              <w:t>createCourse</w:t>
            </w:r>
          </w:p>
        </w:tc>
        <w:tc>
          <w:tcPr>
            <w:tcW w:w="0" w:type="auto"/>
          </w:tcPr>
          <w:p w14:paraId="2EC3649A" w14:textId="77777777" w:rsidR="00174254" w:rsidRPr="00DF608E" w:rsidRDefault="00174254">
            <w:pPr>
              <w:pStyle w:val="Compact"/>
              <w:rPr>
                <w:rFonts w:ascii="Times New Roman" w:hAnsi="Times New Roman" w:cs="Times New Roman"/>
              </w:rPr>
            </w:pPr>
            <w:r w:rsidRPr="00DF608E">
              <w:rPr>
                <w:rFonts w:ascii="Times New Roman" w:hAnsi="Times New Roman" w:cs="Times New Roman"/>
              </w:rPr>
              <w:t>void</w:t>
            </w:r>
          </w:p>
        </w:tc>
        <w:tc>
          <w:tcPr>
            <w:tcW w:w="0" w:type="auto"/>
          </w:tcPr>
          <w:p w14:paraId="18F74263" w14:textId="77777777" w:rsidR="00174254" w:rsidRPr="00DF608E" w:rsidRDefault="00174254">
            <w:pPr>
              <w:pStyle w:val="Compact"/>
              <w:rPr>
                <w:rFonts w:ascii="Times New Roman" w:hAnsi="Times New Roman" w:cs="Times New Roman"/>
              </w:rPr>
            </w:pPr>
            <w:proofErr w:type="gramStart"/>
            <w:r w:rsidRPr="00DF608E">
              <w:rPr>
                <w:rFonts w:ascii="Times New Roman" w:hAnsi="Times New Roman" w:cs="Times New Roman"/>
              </w:rPr>
              <w:t>courseInfo :</w:t>
            </w:r>
            <w:proofErr w:type="gramEnd"/>
            <w:r w:rsidRPr="00DF608E">
              <w:rPr>
                <w:rFonts w:ascii="Times New Roman" w:hAnsi="Times New Roman" w:cs="Times New Roman"/>
              </w:rPr>
              <w:t xml:space="preserve"> Course</w:t>
            </w:r>
          </w:p>
        </w:tc>
        <w:tc>
          <w:tcPr>
            <w:tcW w:w="0" w:type="auto"/>
          </w:tcPr>
          <w:p w14:paraId="60BA8CA8" w14:textId="77777777" w:rsidR="00174254" w:rsidRPr="00DF608E" w:rsidRDefault="00174254">
            <w:pPr>
              <w:pStyle w:val="Compact"/>
              <w:rPr>
                <w:rFonts w:ascii="Times New Roman" w:hAnsi="Times New Roman" w:cs="Times New Roman"/>
              </w:rPr>
            </w:pPr>
            <w:r w:rsidRPr="00DF608E">
              <w:rPr>
                <w:rFonts w:ascii="Times New Roman" w:hAnsi="Times New Roman" w:cs="Times New Roman"/>
              </w:rPr>
              <w:t>Giao diện để nhập thông tin và tạo khóa học mới.</w:t>
            </w:r>
          </w:p>
        </w:tc>
      </w:tr>
    </w:tbl>
    <w:p w14:paraId="3D740E26" w14:textId="72F338DC" w:rsidR="00174254" w:rsidRDefault="00174254" w:rsidP="00174254">
      <w:pPr>
        <w:pStyle w:val="Heading4"/>
        <w:rPr>
          <w:rFonts w:cs="Times New Roman"/>
        </w:rPr>
      </w:pPr>
      <w:bookmarkStart w:id="46" w:name="lớp-v_paymentmanager"/>
      <w:bookmarkEnd w:id="45"/>
      <w:r w:rsidRPr="00DF608E">
        <w:rPr>
          <w:rFonts w:cs="Times New Roman"/>
        </w:rPr>
        <w:t>Lớp: V_Paymen</w:t>
      </w:r>
      <w:r w:rsidR="00C66EFA">
        <w:rPr>
          <w:rFonts w:cs="Times New Roman"/>
        </w:rPr>
        <w:t>tGateway</w:t>
      </w:r>
      <w:r w:rsidRPr="00DF608E">
        <w:rPr>
          <w:rFonts w:cs="Times New Roman"/>
        </w:rPr>
        <w:t xml:space="preserve"> (&lt;&gt;)</w:t>
      </w:r>
    </w:p>
    <w:p w14:paraId="18F86E68" w14:textId="3B668738" w:rsidR="00021C76" w:rsidRDefault="00021C76" w:rsidP="009A6FBF">
      <w:pPr>
        <w:pStyle w:val="ListParagraph"/>
        <w:numPr>
          <w:ilvl w:val="0"/>
          <w:numId w:val="37"/>
        </w:numPr>
      </w:pPr>
      <w:r>
        <w:t xml:space="preserve">Mô tả: </w:t>
      </w:r>
      <w:r w:rsidR="00FC70C5">
        <w:t>Lớp xử lý thanh toán</w:t>
      </w:r>
    </w:p>
    <w:p w14:paraId="783EB6D1" w14:textId="7340217E" w:rsidR="00021C76" w:rsidRPr="00021C76" w:rsidRDefault="00021C76" w:rsidP="009A6FBF">
      <w:pPr>
        <w:pStyle w:val="ListParagraph"/>
        <w:numPr>
          <w:ilvl w:val="0"/>
          <w:numId w:val="37"/>
        </w:numPr>
      </w:pPr>
      <w:r>
        <w:t>Các thuộc tính</w:t>
      </w:r>
      <w:r w:rsidR="00FC70C5">
        <w:t>/phương thức</w:t>
      </w:r>
    </w:p>
    <w:tbl>
      <w:tblPr>
        <w:tblStyle w:val="Table"/>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2685"/>
        <w:gridCol w:w="2425"/>
        <w:gridCol w:w="2020"/>
        <w:gridCol w:w="2220"/>
      </w:tblGrid>
      <w:tr w:rsidR="002A2835" w:rsidRPr="00DF608E" w14:paraId="39D4EA38" w14:textId="77777777">
        <w:trPr>
          <w:cnfStyle w:val="100000000000" w:firstRow="1" w:lastRow="0" w:firstColumn="0" w:lastColumn="0" w:oddVBand="0" w:evenVBand="0" w:oddHBand="0" w:evenHBand="0" w:firstRowFirstColumn="0" w:firstRowLastColumn="0" w:lastRowFirstColumn="0" w:lastRowLastColumn="0"/>
          <w:tblHeader/>
        </w:trPr>
        <w:tc>
          <w:tcPr>
            <w:tcW w:w="0" w:type="auto"/>
            <w:shd w:val="clear" w:color="auto" w:fill="83CAEB" w:themeFill="accent1" w:themeFillTint="66"/>
          </w:tcPr>
          <w:p w14:paraId="284F9DC0" w14:textId="77777777" w:rsidR="00174254" w:rsidRPr="00DF608E" w:rsidRDefault="00174254">
            <w:pPr>
              <w:pStyle w:val="Compact"/>
              <w:jc w:val="center"/>
              <w:rPr>
                <w:rFonts w:ascii="Times New Roman" w:hAnsi="Times New Roman" w:cs="Times New Roman"/>
              </w:rPr>
            </w:pPr>
            <w:r w:rsidRPr="00DF608E">
              <w:rPr>
                <w:rFonts w:ascii="Times New Roman" w:hAnsi="Times New Roman" w:cs="Times New Roman"/>
              </w:rPr>
              <w:lastRenderedPageBreak/>
              <w:t>Tên thuộc tính / phương thức</w:t>
            </w:r>
          </w:p>
        </w:tc>
        <w:tc>
          <w:tcPr>
            <w:tcW w:w="0" w:type="auto"/>
            <w:shd w:val="clear" w:color="auto" w:fill="83CAEB" w:themeFill="accent1" w:themeFillTint="66"/>
          </w:tcPr>
          <w:p w14:paraId="11638F57" w14:textId="77777777" w:rsidR="00174254" w:rsidRPr="00DF608E" w:rsidRDefault="00174254">
            <w:pPr>
              <w:pStyle w:val="Compact"/>
              <w:jc w:val="center"/>
              <w:rPr>
                <w:rFonts w:ascii="Times New Roman" w:hAnsi="Times New Roman" w:cs="Times New Roman"/>
              </w:rPr>
            </w:pPr>
            <w:r w:rsidRPr="00DF608E">
              <w:rPr>
                <w:rFonts w:ascii="Times New Roman" w:hAnsi="Times New Roman" w:cs="Times New Roman"/>
              </w:rPr>
              <w:t>Kiểu trả về / Kiểu thuộc tính</w:t>
            </w:r>
          </w:p>
        </w:tc>
        <w:tc>
          <w:tcPr>
            <w:tcW w:w="0" w:type="auto"/>
            <w:shd w:val="clear" w:color="auto" w:fill="83CAEB" w:themeFill="accent1" w:themeFillTint="66"/>
          </w:tcPr>
          <w:p w14:paraId="337EC61C" w14:textId="77777777" w:rsidR="00174254" w:rsidRPr="00DF608E" w:rsidRDefault="00174254">
            <w:pPr>
              <w:pStyle w:val="Compact"/>
              <w:jc w:val="center"/>
              <w:rPr>
                <w:rFonts w:ascii="Times New Roman" w:hAnsi="Times New Roman" w:cs="Times New Roman"/>
              </w:rPr>
            </w:pPr>
            <w:r w:rsidRPr="00DF608E">
              <w:rPr>
                <w:rFonts w:ascii="Times New Roman" w:hAnsi="Times New Roman" w:cs="Times New Roman"/>
              </w:rPr>
              <w:t>Tham số</w:t>
            </w:r>
          </w:p>
        </w:tc>
        <w:tc>
          <w:tcPr>
            <w:tcW w:w="0" w:type="auto"/>
            <w:shd w:val="clear" w:color="auto" w:fill="83CAEB" w:themeFill="accent1" w:themeFillTint="66"/>
          </w:tcPr>
          <w:p w14:paraId="21830148" w14:textId="77777777" w:rsidR="00174254" w:rsidRPr="00DF608E" w:rsidRDefault="00174254">
            <w:pPr>
              <w:pStyle w:val="Compact"/>
              <w:jc w:val="center"/>
              <w:rPr>
                <w:rFonts w:ascii="Times New Roman" w:hAnsi="Times New Roman" w:cs="Times New Roman"/>
              </w:rPr>
            </w:pPr>
            <w:r w:rsidRPr="00DF608E">
              <w:rPr>
                <w:rFonts w:ascii="Times New Roman" w:hAnsi="Times New Roman" w:cs="Times New Roman"/>
              </w:rPr>
              <w:t>Mô tả bằng lời</w:t>
            </w:r>
          </w:p>
        </w:tc>
      </w:tr>
      <w:tr w:rsidR="002A2835" w:rsidRPr="00DF608E" w14:paraId="472BB185" w14:textId="77777777">
        <w:tc>
          <w:tcPr>
            <w:tcW w:w="0" w:type="auto"/>
          </w:tcPr>
          <w:p w14:paraId="382A2FA0" w14:textId="0AC57602" w:rsidR="00174254" w:rsidRPr="00DF608E" w:rsidRDefault="002A2835">
            <w:pPr>
              <w:pStyle w:val="Compact"/>
              <w:rPr>
                <w:rFonts w:ascii="Times New Roman" w:hAnsi="Times New Roman" w:cs="Times New Roman"/>
              </w:rPr>
            </w:pPr>
            <w:r>
              <w:rPr>
                <w:rFonts w:ascii="Times New Roman" w:hAnsi="Times New Roman" w:cs="Times New Roman"/>
              </w:rPr>
              <w:t>processPayment</w:t>
            </w:r>
          </w:p>
        </w:tc>
        <w:tc>
          <w:tcPr>
            <w:tcW w:w="0" w:type="auto"/>
          </w:tcPr>
          <w:p w14:paraId="4571D954" w14:textId="161CDD88" w:rsidR="00174254" w:rsidRPr="00DF608E" w:rsidRDefault="002A2835">
            <w:pPr>
              <w:pStyle w:val="Compact"/>
              <w:rPr>
                <w:rFonts w:ascii="Times New Roman" w:hAnsi="Times New Roman" w:cs="Times New Roman"/>
              </w:rPr>
            </w:pPr>
            <w:r>
              <w:rPr>
                <w:rFonts w:ascii="Times New Roman" w:hAnsi="Times New Roman" w:cs="Times New Roman"/>
              </w:rPr>
              <w:t>boolean</w:t>
            </w:r>
          </w:p>
        </w:tc>
        <w:tc>
          <w:tcPr>
            <w:tcW w:w="0" w:type="auto"/>
          </w:tcPr>
          <w:p w14:paraId="3BAB3AF1" w14:textId="0535046B" w:rsidR="00174254" w:rsidRPr="00DF608E" w:rsidRDefault="002A2835">
            <w:pPr>
              <w:pStyle w:val="Compact"/>
              <w:rPr>
                <w:rFonts w:ascii="Times New Roman" w:hAnsi="Times New Roman" w:cs="Times New Roman"/>
              </w:rPr>
            </w:pPr>
            <w:r>
              <w:rPr>
                <w:rFonts w:ascii="Times New Roman" w:hAnsi="Times New Roman" w:cs="Times New Roman"/>
              </w:rPr>
              <w:t>paymentInfo: Object</w:t>
            </w:r>
          </w:p>
        </w:tc>
        <w:tc>
          <w:tcPr>
            <w:tcW w:w="0" w:type="auto"/>
          </w:tcPr>
          <w:p w14:paraId="3300F7B5" w14:textId="1C05331E" w:rsidR="00174254" w:rsidRPr="00DF608E" w:rsidRDefault="000D3E78">
            <w:pPr>
              <w:pStyle w:val="Compact"/>
              <w:rPr>
                <w:rFonts w:ascii="Times New Roman" w:hAnsi="Times New Roman" w:cs="Times New Roman"/>
              </w:rPr>
            </w:pPr>
            <w:r>
              <w:rPr>
                <w:rFonts w:ascii="Times New Roman" w:hAnsi="Times New Roman" w:cs="Times New Roman"/>
              </w:rPr>
              <w:t>Xử lý thanh toán khóa học</w:t>
            </w:r>
          </w:p>
        </w:tc>
      </w:tr>
    </w:tbl>
    <w:p w14:paraId="0E1D6F51" w14:textId="77777777" w:rsidR="00174254" w:rsidRPr="00DF608E" w:rsidRDefault="00174254" w:rsidP="00174254">
      <w:pPr>
        <w:rPr>
          <w:rFonts w:cs="Times New Roman"/>
        </w:rPr>
      </w:pPr>
      <w:bookmarkStart w:id="47" w:name="lớp-v_lessonscreen"/>
      <w:bookmarkEnd w:id="46"/>
    </w:p>
    <w:p w14:paraId="1A441F57" w14:textId="04955C77" w:rsidR="00174254" w:rsidRDefault="00174254" w:rsidP="00174254">
      <w:pPr>
        <w:pStyle w:val="Heading4"/>
        <w:rPr>
          <w:rFonts w:cs="Times New Roman"/>
        </w:rPr>
      </w:pPr>
      <w:r w:rsidRPr="00DF608E">
        <w:rPr>
          <w:rFonts w:cs="Times New Roman"/>
        </w:rPr>
        <w:t>Lớp: V_Lesson (&lt;&gt;)</w:t>
      </w:r>
    </w:p>
    <w:p w14:paraId="21DB99D8" w14:textId="77DE095A" w:rsidR="00FC70C5" w:rsidRDefault="00FC70C5" w:rsidP="009A6FBF">
      <w:pPr>
        <w:pStyle w:val="ListParagraph"/>
        <w:numPr>
          <w:ilvl w:val="0"/>
          <w:numId w:val="37"/>
        </w:numPr>
      </w:pPr>
      <w:r>
        <w:t>Mô tả: Lớp lấy thông tin các bài học</w:t>
      </w:r>
    </w:p>
    <w:p w14:paraId="2791DD18" w14:textId="390BDBAA" w:rsidR="00FC70C5" w:rsidRPr="00FC70C5" w:rsidRDefault="00FC70C5" w:rsidP="009A6FBF">
      <w:pPr>
        <w:pStyle w:val="ListParagraph"/>
        <w:numPr>
          <w:ilvl w:val="0"/>
          <w:numId w:val="37"/>
        </w:numPr>
      </w:pPr>
      <w:r>
        <w:t>Các thuộc tính/phương thức</w:t>
      </w:r>
    </w:p>
    <w:tbl>
      <w:tblPr>
        <w:tblStyle w:val="Table"/>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2595"/>
        <w:gridCol w:w="2463"/>
        <w:gridCol w:w="1364"/>
        <w:gridCol w:w="2928"/>
      </w:tblGrid>
      <w:tr w:rsidR="008F789C" w:rsidRPr="00DF608E" w14:paraId="7EEB8A0C" w14:textId="77777777">
        <w:trPr>
          <w:cnfStyle w:val="100000000000" w:firstRow="1" w:lastRow="0" w:firstColumn="0" w:lastColumn="0" w:oddVBand="0" w:evenVBand="0" w:oddHBand="0" w:evenHBand="0" w:firstRowFirstColumn="0" w:firstRowLastColumn="0" w:lastRowFirstColumn="0" w:lastRowLastColumn="0"/>
          <w:tblHeader/>
        </w:trPr>
        <w:tc>
          <w:tcPr>
            <w:tcW w:w="0" w:type="auto"/>
            <w:shd w:val="clear" w:color="auto" w:fill="83CAEB" w:themeFill="accent1" w:themeFillTint="66"/>
          </w:tcPr>
          <w:p w14:paraId="427306D3" w14:textId="77777777" w:rsidR="00174254" w:rsidRPr="00DF608E" w:rsidRDefault="00174254">
            <w:pPr>
              <w:pStyle w:val="Compact"/>
              <w:jc w:val="center"/>
              <w:rPr>
                <w:rFonts w:ascii="Times New Roman" w:hAnsi="Times New Roman" w:cs="Times New Roman"/>
              </w:rPr>
            </w:pPr>
            <w:r w:rsidRPr="00DF608E">
              <w:rPr>
                <w:rFonts w:ascii="Times New Roman" w:hAnsi="Times New Roman" w:cs="Times New Roman"/>
              </w:rPr>
              <w:t>Tên thuộc tính / phương thức</w:t>
            </w:r>
          </w:p>
        </w:tc>
        <w:tc>
          <w:tcPr>
            <w:tcW w:w="0" w:type="auto"/>
            <w:shd w:val="clear" w:color="auto" w:fill="83CAEB" w:themeFill="accent1" w:themeFillTint="66"/>
          </w:tcPr>
          <w:p w14:paraId="51D9ABA9" w14:textId="77777777" w:rsidR="00174254" w:rsidRPr="00DF608E" w:rsidRDefault="00174254">
            <w:pPr>
              <w:pStyle w:val="Compact"/>
              <w:jc w:val="center"/>
              <w:rPr>
                <w:rFonts w:ascii="Times New Roman" w:hAnsi="Times New Roman" w:cs="Times New Roman"/>
              </w:rPr>
            </w:pPr>
            <w:r w:rsidRPr="00DF608E">
              <w:rPr>
                <w:rFonts w:ascii="Times New Roman" w:hAnsi="Times New Roman" w:cs="Times New Roman"/>
              </w:rPr>
              <w:t>Kiểu trả về / Kiểu thuộc tính</w:t>
            </w:r>
          </w:p>
        </w:tc>
        <w:tc>
          <w:tcPr>
            <w:tcW w:w="0" w:type="auto"/>
            <w:shd w:val="clear" w:color="auto" w:fill="83CAEB" w:themeFill="accent1" w:themeFillTint="66"/>
          </w:tcPr>
          <w:p w14:paraId="269B5886" w14:textId="77777777" w:rsidR="00174254" w:rsidRPr="00DF608E" w:rsidRDefault="00174254">
            <w:pPr>
              <w:pStyle w:val="Compact"/>
              <w:jc w:val="center"/>
              <w:rPr>
                <w:rFonts w:ascii="Times New Roman" w:hAnsi="Times New Roman" w:cs="Times New Roman"/>
              </w:rPr>
            </w:pPr>
            <w:r w:rsidRPr="00DF608E">
              <w:rPr>
                <w:rFonts w:ascii="Times New Roman" w:hAnsi="Times New Roman" w:cs="Times New Roman"/>
              </w:rPr>
              <w:t>Tham số</w:t>
            </w:r>
          </w:p>
        </w:tc>
        <w:tc>
          <w:tcPr>
            <w:tcW w:w="0" w:type="auto"/>
            <w:shd w:val="clear" w:color="auto" w:fill="83CAEB" w:themeFill="accent1" w:themeFillTint="66"/>
          </w:tcPr>
          <w:p w14:paraId="309FD643" w14:textId="77777777" w:rsidR="00174254" w:rsidRPr="00DF608E" w:rsidRDefault="00174254">
            <w:pPr>
              <w:pStyle w:val="Compact"/>
              <w:jc w:val="center"/>
              <w:rPr>
                <w:rFonts w:ascii="Times New Roman" w:hAnsi="Times New Roman" w:cs="Times New Roman"/>
              </w:rPr>
            </w:pPr>
            <w:r w:rsidRPr="00DF608E">
              <w:rPr>
                <w:rFonts w:ascii="Times New Roman" w:hAnsi="Times New Roman" w:cs="Times New Roman"/>
              </w:rPr>
              <w:t>Mô tả bằng lời</w:t>
            </w:r>
          </w:p>
        </w:tc>
      </w:tr>
      <w:tr w:rsidR="008F789C" w:rsidRPr="00DF608E" w14:paraId="413EB9B8" w14:textId="77777777">
        <w:tc>
          <w:tcPr>
            <w:tcW w:w="0" w:type="auto"/>
          </w:tcPr>
          <w:p w14:paraId="2D1BFA07" w14:textId="75F7DED4" w:rsidR="00174254" w:rsidRPr="00DF608E" w:rsidRDefault="00174254">
            <w:pPr>
              <w:pStyle w:val="Compact"/>
              <w:rPr>
                <w:rFonts w:ascii="Times New Roman" w:hAnsi="Times New Roman" w:cs="Times New Roman"/>
              </w:rPr>
            </w:pPr>
            <w:r w:rsidRPr="00DF608E">
              <w:rPr>
                <w:rFonts w:ascii="Times New Roman" w:hAnsi="Times New Roman" w:cs="Times New Roman"/>
              </w:rPr>
              <w:t>lesson</w:t>
            </w:r>
            <w:r w:rsidR="003D1984">
              <w:rPr>
                <w:rFonts w:ascii="Times New Roman" w:hAnsi="Times New Roman" w:cs="Times New Roman"/>
              </w:rPr>
              <w:t>Info</w:t>
            </w:r>
          </w:p>
        </w:tc>
        <w:tc>
          <w:tcPr>
            <w:tcW w:w="0" w:type="auto"/>
          </w:tcPr>
          <w:p w14:paraId="2553A833" w14:textId="77777777" w:rsidR="00174254" w:rsidRPr="00DF608E" w:rsidRDefault="00174254">
            <w:pPr>
              <w:pStyle w:val="Compact"/>
              <w:rPr>
                <w:rFonts w:ascii="Times New Roman" w:hAnsi="Times New Roman" w:cs="Times New Roman"/>
              </w:rPr>
            </w:pPr>
            <w:r w:rsidRPr="00DF608E">
              <w:rPr>
                <w:rFonts w:ascii="Times New Roman" w:hAnsi="Times New Roman" w:cs="Times New Roman"/>
              </w:rPr>
              <w:t>M_Lesson</w:t>
            </w:r>
          </w:p>
        </w:tc>
        <w:tc>
          <w:tcPr>
            <w:tcW w:w="0" w:type="auto"/>
          </w:tcPr>
          <w:p w14:paraId="15687536" w14:textId="77777777" w:rsidR="00174254" w:rsidRPr="00DF608E" w:rsidRDefault="00174254">
            <w:pPr>
              <w:pStyle w:val="Compact"/>
              <w:rPr>
                <w:rFonts w:ascii="Times New Roman" w:hAnsi="Times New Roman" w:cs="Times New Roman"/>
              </w:rPr>
            </w:pPr>
            <w:r w:rsidRPr="00DF608E">
              <w:rPr>
                <w:rFonts w:ascii="Times New Roman" w:hAnsi="Times New Roman" w:cs="Times New Roman"/>
              </w:rPr>
              <w:t>(thuộc tính)</w:t>
            </w:r>
          </w:p>
        </w:tc>
        <w:tc>
          <w:tcPr>
            <w:tcW w:w="0" w:type="auto"/>
          </w:tcPr>
          <w:p w14:paraId="6365536F" w14:textId="77777777" w:rsidR="00174254" w:rsidRPr="00DF608E" w:rsidRDefault="00174254">
            <w:pPr>
              <w:pStyle w:val="Compact"/>
              <w:rPr>
                <w:rFonts w:ascii="Times New Roman" w:hAnsi="Times New Roman" w:cs="Times New Roman"/>
              </w:rPr>
            </w:pPr>
            <w:r w:rsidRPr="00DF608E">
              <w:rPr>
                <w:rFonts w:ascii="Times New Roman" w:hAnsi="Times New Roman" w:cs="Times New Roman"/>
              </w:rPr>
              <w:t>Thông tin của bài học đang được hiển thị.</w:t>
            </w:r>
          </w:p>
        </w:tc>
      </w:tr>
      <w:tr w:rsidR="008F789C" w:rsidRPr="00DF608E" w14:paraId="74F485B9" w14:textId="77777777">
        <w:tc>
          <w:tcPr>
            <w:tcW w:w="0" w:type="auto"/>
          </w:tcPr>
          <w:p w14:paraId="1E678D01" w14:textId="77777777" w:rsidR="00174254" w:rsidRPr="00DF608E" w:rsidRDefault="00174254">
            <w:pPr>
              <w:pStyle w:val="Compact"/>
              <w:rPr>
                <w:rFonts w:ascii="Times New Roman" w:hAnsi="Times New Roman" w:cs="Times New Roman"/>
              </w:rPr>
            </w:pPr>
            <w:r w:rsidRPr="00DF608E">
              <w:rPr>
                <w:rFonts w:ascii="Times New Roman" w:hAnsi="Times New Roman" w:cs="Times New Roman"/>
              </w:rPr>
              <w:t>learnMaterial</w:t>
            </w:r>
          </w:p>
        </w:tc>
        <w:tc>
          <w:tcPr>
            <w:tcW w:w="0" w:type="auto"/>
          </w:tcPr>
          <w:p w14:paraId="05992BF2" w14:textId="77777777" w:rsidR="00174254" w:rsidRPr="00DF608E" w:rsidRDefault="00174254">
            <w:pPr>
              <w:pStyle w:val="Compact"/>
              <w:rPr>
                <w:rFonts w:ascii="Times New Roman" w:hAnsi="Times New Roman" w:cs="Times New Roman"/>
              </w:rPr>
            </w:pPr>
            <w:r w:rsidRPr="00DF608E">
              <w:rPr>
                <w:rFonts w:ascii="Times New Roman" w:hAnsi="Times New Roman" w:cs="Times New Roman"/>
              </w:rPr>
              <w:t>M_Material</w:t>
            </w:r>
          </w:p>
        </w:tc>
        <w:tc>
          <w:tcPr>
            <w:tcW w:w="0" w:type="auto"/>
          </w:tcPr>
          <w:p w14:paraId="60378874" w14:textId="77777777" w:rsidR="00174254" w:rsidRPr="00DF608E" w:rsidRDefault="00174254">
            <w:pPr>
              <w:pStyle w:val="Compact"/>
              <w:rPr>
                <w:rFonts w:ascii="Times New Roman" w:hAnsi="Times New Roman" w:cs="Times New Roman"/>
              </w:rPr>
            </w:pPr>
            <w:proofErr w:type="gramStart"/>
            <w:r w:rsidRPr="00DF608E">
              <w:rPr>
                <w:rFonts w:ascii="Times New Roman" w:hAnsi="Times New Roman" w:cs="Times New Roman"/>
              </w:rPr>
              <w:t>materialId :</w:t>
            </w:r>
            <w:proofErr w:type="gramEnd"/>
            <w:r w:rsidRPr="00DF608E">
              <w:rPr>
                <w:rFonts w:ascii="Times New Roman" w:hAnsi="Times New Roman" w:cs="Times New Roman"/>
              </w:rPr>
              <w:t xml:space="preserve"> int</w:t>
            </w:r>
          </w:p>
        </w:tc>
        <w:tc>
          <w:tcPr>
            <w:tcW w:w="0" w:type="auto"/>
          </w:tcPr>
          <w:p w14:paraId="4D7AA40E" w14:textId="77777777" w:rsidR="00174254" w:rsidRPr="00DF608E" w:rsidRDefault="00174254">
            <w:pPr>
              <w:pStyle w:val="Compact"/>
              <w:rPr>
                <w:rFonts w:ascii="Times New Roman" w:hAnsi="Times New Roman" w:cs="Times New Roman"/>
              </w:rPr>
            </w:pPr>
            <w:r w:rsidRPr="00DF608E">
              <w:rPr>
                <w:rFonts w:ascii="Times New Roman" w:hAnsi="Times New Roman" w:cs="Times New Roman"/>
              </w:rPr>
              <w:t>Cho phép người dùng học/xem một tài liệu cụ thể của bài học.</w:t>
            </w:r>
          </w:p>
        </w:tc>
      </w:tr>
      <w:tr w:rsidR="008F789C" w:rsidRPr="00DF608E" w14:paraId="191D5C52" w14:textId="77777777">
        <w:tc>
          <w:tcPr>
            <w:tcW w:w="0" w:type="auto"/>
          </w:tcPr>
          <w:p w14:paraId="63BB05D6" w14:textId="42754EFF" w:rsidR="00174254" w:rsidRPr="00DF608E" w:rsidRDefault="00A572B6">
            <w:pPr>
              <w:pStyle w:val="Compact"/>
              <w:rPr>
                <w:rFonts w:ascii="Times New Roman" w:hAnsi="Times New Roman" w:cs="Times New Roman"/>
              </w:rPr>
            </w:pPr>
            <w:r>
              <w:rPr>
                <w:rFonts w:ascii="Times New Roman" w:hAnsi="Times New Roman" w:cs="Times New Roman"/>
              </w:rPr>
              <w:t>openMaterialManager</w:t>
            </w:r>
          </w:p>
        </w:tc>
        <w:tc>
          <w:tcPr>
            <w:tcW w:w="0" w:type="auto"/>
          </w:tcPr>
          <w:p w14:paraId="18DBD7DC" w14:textId="13A99208" w:rsidR="00174254" w:rsidRPr="00DF608E" w:rsidRDefault="000E78DA">
            <w:pPr>
              <w:pStyle w:val="Compact"/>
              <w:rPr>
                <w:rFonts w:ascii="Times New Roman" w:hAnsi="Times New Roman" w:cs="Times New Roman"/>
              </w:rPr>
            </w:pPr>
            <w:r>
              <w:rPr>
                <w:rFonts w:ascii="Times New Roman" w:hAnsi="Times New Roman" w:cs="Times New Roman"/>
              </w:rPr>
              <w:t>V_Material</w:t>
            </w:r>
            <w:r w:rsidR="008F789C">
              <w:rPr>
                <w:rFonts w:ascii="Times New Roman" w:hAnsi="Times New Roman" w:cs="Times New Roman"/>
              </w:rPr>
              <w:t>Manager</w:t>
            </w:r>
          </w:p>
        </w:tc>
        <w:tc>
          <w:tcPr>
            <w:tcW w:w="0" w:type="auto"/>
          </w:tcPr>
          <w:p w14:paraId="44F4C2BA" w14:textId="20DFAEBC" w:rsidR="00174254" w:rsidRPr="00DF608E" w:rsidRDefault="00824B2A">
            <w:pPr>
              <w:pStyle w:val="Compact"/>
              <w:rPr>
                <w:rFonts w:ascii="Times New Roman" w:hAnsi="Times New Roman" w:cs="Times New Roman"/>
              </w:rPr>
            </w:pPr>
            <w:r>
              <w:rPr>
                <w:rFonts w:ascii="Times New Roman" w:hAnsi="Times New Roman" w:cs="Times New Roman"/>
              </w:rPr>
              <w:t>Không có</w:t>
            </w:r>
          </w:p>
        </w:tc>
        <w:tc>
          <w:tcPr>
            <w:tcW w:w="0" w:type="auto"/>
          </w:tcPr>
          <w:p w14:paraId="7CDF2F0F" w14:textId="66CE122F" w:rsidR="00174254" w:rsidRPr="00DF608E" w:rsidRDefault="00047B72">
            <w:pPr>
              <w:pStyle w:val="Compact"/>
              <w:rPr>
                <w:rFonts w:ascii="Times New Roman" w:hAnsi="Times New Roman" w:cs="Times New Roman"/>
              </w:rPr>
            </w:pPr>
            <w:r>
              <w:rPr>
                <w:rFonts w:ascii="Times New Roman" w:hAnsi="Times New Roman" w:cs="Times New Roman"/>
              </w:rPr>
              <w:t>Mở giao diện quản lý tài liệu khóa học</w:t>
            </w:r>
          </w:p>
        </w:tc>
      </w:tr>
    </w:tbl>
    <w:p w14:paraId="32F418E4" w14:textId="77777777" w:rsidR="00174254" w:rsidRPr="00DF608E" w:rsidRDefault="00174254" w:rsidP="00174254">
      <w:pPr>
        <w:rPr>
          <w:rFonts w:cs="Times New Roman"/>
        </w:rPr>
      </w:pPr>
      <w:bookmarkStart w:id="48" w:name="lớp-v_examscreen"/>
      <w:bookmarkEnd w:id="47"/>
    </w:p>
    <w:p w14:paraId="596BBB04" w14:textId="61C59271" w:rsidR="00174254" w:rsidRDefault="00174254" w:rsidP="00174254">
      <w:pPr>
        <w:pStyle w:val="Heading4"/>
        <w:rPr>
          <w:rFonts w:cs="Times New Roman"/>
        </w:rPr>
      </w:pPr>
      <w:r w:rsidRPr="00DF608E">
        <w:rPr>
          <w:rFonts w:cs="Times New Roman"/>
        </w:rPr>
        <w:t>Lớp: V_Exam</w:t>
      </w:r>
      <w:r w:rsidR="00EC58C7">
        <w:rPr>
          <w:rFonts w:cs="Times New Roman"/>
        </w:rPr>
        <w:t>Info</w:t>
      </w:r>
      <w:r w:rsidRPr="00DF608E">
        <w:rPr>
          <w:rFonts w:cs="Times New Roman"/>
        </w:rPr>
        <w:t xml:space="preserve"> (&lt;&gt;)</w:t>
      </w:r>
    </w:p>
    <w:p w14:paraId="52894759" w14:textId="632DAFF6" w:rsidR="00FC70C5" w:rsidRDefault="00FC70C5" w:rsidP="009A6FBF">
      <w:pPr>
        <w:pStyle w:val="ListParagraph"/>
        <w:numPr>
          <w:ilvl w:val="0"/>
          <w:numId w:val="37"/>
        </w:numPr>
      </w:pPr>
      <w:r>
        <w:t>Mô tả: Lớp lấy thông tin bài kiểm tra</w:t>
      </w:r>
    </w:p>
    <w:p w14:paraId="031833D6" w14:textId="31CB9C39" w:rsidR="00FC70C5" w:rsidRPr="00FC70C5" w:rsidRDefault="00FC70C5" w:rsidP="009A6FBF">
      <w:pPr>
        <w:pStyle w:val="ListParagraph"/>
        <w:numPr>
          <w:ilvl w:val="0"/>
          <w:numId w:val="37"/>
        </w:numPr>
      </w:pPr>
      <w:r>
        <w:t>Các thuộc tính/phương thức</w:t>
      </w:r>
    </w:p>
    <w:tbl>
      <w:tblPr>
        <w:tblStyle w:val="Table"/>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2274"/>
        <w:gridCol w:w="1986"/>
        <w:gridCol w:w="2143"/>
        <w:gridCol w:w="2947"/>
      </w:tblGrid>
      <w:tr w:rsidR="00FA57F3" w:rsidRPr="00DF608E" w14:paraId="33177373" w14:textId="77777777">
        <w:trPr>
          <w:cnfStyle w:val="100000000000" w:firstRow="1" w:lastRow="0" w:firstColumn="0" w:lastColumn="0" w:oddVBand="0" w:evenVBand="0" w:oddHBand="0" w:evenHBand="0" w:firstRowFirstColumn="0" w:firstRowLastColumn="0" w:lastRowFirstColumn="0" w:lastRowLastColumn="0"/>
          <w:tblHeader/>
        </w:trPr>
        <w:tc>
          <w:tcPr>
            <w:tcW w:w="0" w:type="auto"/>
            <w:shd w:val="clear" w:color="auto" w:fill="83CAEB" w:themeFill="accent1" w:themeFillTint="66"/>
          </w:tcPr>
          <w:p w14:paraId="14F280A4" w14:textId="77777777" w:rsidR="00174254" w:rsidRPr="00DF608E" w:rsidRDefault="00174254">
            <w:pPr>
              <w:pStyle w:val="Compact"/>
              <w:jc w:val="center"/>
              <w:rPr>
                <w:rFonts w:ascii="Times New Roman" w:hAnsi="Times New Roman" w:cs="Times New Roman"/>
              </w:rPr>
            </w:pPr>
            <w:r w:rsidRPr="00DF608E">
              <w:rPr>
                <w:rFonts w:ascii="Times New Roman" w:hAnsi="Times New Roman" w:cs="Times New Roman"/>
              </w:rPr>
              <w:t>Tên thuộc tính / phương thức</w:t>
            </w:r>
          </w:p>
        </w:tc>
        <w:tc>
          <w:tcPr>
            <w:tcW w:w="0" w:type="auto"/>
            <w:shd w:val="clear" w:color="auto" w:fill="83CAEB" w:themeFill="accent1" w:themeFillTint="66"/>
          </w:tcPr>
          <w:p w14:paraId="363DD48B" w14:textId="77777777" w:rsidR="00174254" w:rsidRPr="00DF608E" w:rsidRDefault="00174254">
            <w:pPr>
              <w:pStyle w:val="Compact"/>
              <w:jc w:val="center"/>
              <w:rPr>
                <w:rFonts w:ascii="Times New Roman" w:hAnsi="Times New Roman" w:cs="Times New Roman"/>
              </w:rPr>
            </w:pPr>
            <w:r w:rsidRPr="00DF608E">
              <w:rPr>
                <w:rFonts w:ascii="Times New Roman" w:hAnsi="Times New Roman" w:cs="Times New Roman"/>
              </w:rPr>
              <w:t>Kiểu trả về / Kiểu thuộc tính</w:t>
            </w:r>
          </w:p>
        </w:tc>
        <w:tc>
          <w:tcPr>
            <w:tcW w:w="0" w:type="auto"/>
            <w:shd w:val="clear" w:color="auto" w:fill="83CAEB" w:themeFill="accent1" w:themeFillTint="66"/>
          </w:tcPr>
          <w:p w14:paraId="7D0F9E7A" w14:textId="77777777" w:rsidR="00174254" w:rsidRPr="00DF608E" w:rsidRDefault="00174254">
            <w:pPr>
              <w:pStyle w:val="Compact"/>
              <w:jc w:val="center"/>
              <w:rPr>
                <w:rFonts w:ascii="Times New Roman" w:hAnsi="Times New Roman" w:cs="Times New Roman"/>
              </w:rPr>
            </w:pPr>
            <w:r w:rsidRPr="00DF608E">
              <w:rPr>
                <w:rFonts w:ascii="Times New Roman" w:hAnsi="Times New Roman" w:cs="Times New Roman"/>
              </w:rPr>
              <w:t>Tham số</w:t>
            </w:r>
          </w:p>
        </w:tc>
        <w:tc>
          <w:tcPr>
            <w:tcW w:w="0" w:type="auto"/>
            <w:shd w:val="clear" w:color="auto" w:fill="83CAEB" w:themeFill="accent1" w:themeFillTint="66"/>
          </w:tcPr>
          <w:p w14:paraId="5B3FA12F" w14:textId="77777777" w:rsidR="00174254" w:rsidRPr="00DF608E" w:rsidRDefault="00174254">
            <w:pPr>
              <w:pStyle w:val="Compact"/>
              <w:jc w:val="center"/>
              <w:rPr>
                <w:rFonts w:ascii="Times New Roman" w:hAnsi="Times New Roman" w:cs="Times New Roman"/>
              </w:rPr>
            </w:pPr>
            <w:r w:rsidRPr="00DF608E">
              <w:rPr>
                <w:rFonts w:ascii="Times New Roman" w:hAnsi="Times New Roman" w:cs="Times New Roman"/>
              </w:rPr>
              <w:t>Mô tả bằng lời</w:t>
            </w:r>
          </w:p>
        </w:tc>
      </w:tr>
      <w:tr w:rsidR="00BF17D8" w:rsidRPr="00DF608E" w14:paraId="7A6E9ABE" w14:textId="77777777">
        <w:tc>
          <w:tcPr>
            <w:tcW w:w="0" w:type="auto"/>
          </w:tcPr>
          <w:p w14:paraId="25B4C16B" w14:textId="77777777" w:rsidR="00174254" w:rsidRPr="00DF608E" w:rsidRDefault="00174254">
            <w:pPr>
              <w:pStyle w:val="Compact"/>
              <w:rPr>
                <w:rFonts w:ascii="Times New Roman" w:hAnsi="Times New Roman" w:cs="Times New Roman"/>
              </w:rPr>
            </w:pPr>
            <w:r w:rsidRPr="00DF608E">
              <w:rPr>
                <w:rFonts w:ascii="Times New Roman" w:hAnsi="Times New Roman" w:cs="Times New Roman"/>
              </w:rPr>
              <w:t>examInfo</w:t>
            </w:r>
          </w:p>
        </w:tc>
        <w:tc>
          <w:tcPr>
            <w:tcW w:w="0" w:type="auto"/>
          </w:tcPr>
          <w:p w14:paraId="226CFA05" w14:textId="77777777" w:rsidR="00174254" w:rsidRPr="00DF608E" w:rsidRDefault="00174254">
            <w:pPr>
              <w:pStyle w:val="Compact"/>
              <w:rPr>
                <w:rFonts w:ascii="Times New Roman" w:hAnsi="Times New Roman" w:cs="Times New Roman"/>
              </w:rPr>
            </w:pPr>
            <w:r w:rsidRPr="00DF608E">
              <w:rPr>
                <w:rFonts w:ascii="Times New Roman" w:hAnsi="Times New Roman" w:cs="Times New Roman"/>
              </w:rPr>
              <w:t>M_Exam</w:t>
            </w:r>
          </w:p>
        </w:tc>
        <w:tc>
          <w:tcPr>
            <w:tcW w:w="0" w:type="auto"/>
          </w:tcPr>
          <w:p w14:paraId="49C0449E" w14:textId="77777777" w:rsidR="00174254" w:rsidRPr="00DF608E" w:rsidRDefault="00174254">
            <w:pPr>
              <w:pStyle w:val="Compact"/>
              <w:rPr>
                <w:rFonts w:ascii="Times New Roman" w:hAnsi="Times New Roman" w:cs="Times New Roman"/>
              </w:rPr>
            </w:pPr>
            <w:r w:rsidRPr="00DF608E">
              <w:rPr>
                <w:rFonts w:ascii="Times New Roman" w:hAnsi="Times New Roman" w:cs="Times New Roman"/>
              </w:rPr>
              <w:t>(thuộc tính)</w:t>
            </w:r>
          </w:p>
        </w:tc>
        <w:tc>
          <w:tcPr>
            <w:tcW w:w="0" w:type="auto"/>
          </w:tcPr>
          <w:p w14:paraId="70154114" w14:textId="77777777" w:rsidR="00174254" w:rsidRPr="00DF608E" w:rsidRDefault="00174254">
            <w:pPr>
              <w:pStyle w:val="Compact"/>
              <w:rPr>
                <w:rFonts w:ascii="Times New Roman" w:hAnsi="Times New Roman" w:cs="Times New Roman"/>
              </w:rPr>
            </w:pPr>
            <w:r w:rsidRPr="00DF608E">
              <w:rPr>
                <w:rFonts w:ascii="Times New Roman" w:hAnsi="Times New Roman" w:cs="Times New Roman"/>
              </w:rPr>
              <w:t>Thông tin của bài kiểm tra đang được thực hiện.</w:t>
            </w:r>
          </w:p>
        </w:tc>
      </w:tr>
      <w:tr w:rsidR="00B718C0" w:rsidRPr="00DF608E" w14:paraId="343649EE" w14:textId="77777777">
        <w:tc>
          <w:tcPr>
            <w:tcW w:w="0" w:type="auto"/>
          </w:tcPr>
          <w:p w14:paraId="201BADF8" w14:textId="719C9E28" w:rsidR="00B718C0" w:rsidRPr="00DF608E" w:rsidRDefault="00B718C0">
            <w:pPr>
              <w:pStyle w:val="Compact"/>
              <w:rPr>
                <w:rFonts w:ascii="Times New Roman" w:hAnsi="Times New Roman" w:cs="Times New Roman"/>
              </w:rPr>
            </w:pPr>
            <w:r>
              <w:rPr>
                <w:rFonts w:ascii="Times New Roman" w:hAnsi="Times New Roman" w:cs="Times New Roman"/>
              </w:rPr>
              <w:t>startExam</w:t>
            </w:r>
          </w:p>
        </w:tc>
        <w:tc>
          <w:tcPr>
            <w:tcW w:w="0" w:type="auto"/>
          </w:tcPr>
          <w:p w14:paraId="60EDD91C" w14:textId="584B93AF" w:rsidR="00B718C0" w:rsidRPr="00DF608E" w:rsidRDefault="00E85A33">
            <w:pPr>
              <w:pStyle w:val="Compact"/>
              <w:rPr>
                <w:rFonts w:ascii="Times New Roman" w:hAnsi="Times New Roman" w:cs="Times New Roman"/>
              </w:rPr>
            </w:pPr>
            <w:r>
              <w:rPr>
                <w:rFonts w:ascii="Times New Roman" w:hAnsi="Times New Roman" w:cs="Times New Roman"/>
              </w:rPr>
              <w:t>void</w:t>
            </w:r>
          </w:p>
        </w:tc>
        <w:tc>
          <w:tcPr>
            <w:tcW w:w="0" w:type="auto"/>
          </w:tcPr>
          <w:p w14:paraId="1FAEF518" w14:textId="4A49117C" w:rsidR="00B718C0" w:rsidRPr="00DF608E" w:rsidRDefault="00E85A33">
            <w:pPr>
              <w:pStyle w:val="Compact"/>
              <w:rPr>
                <w:rFonts w:ascii="Times New Roman" w:hAnsi="Times New Roman" w:cs="Times New Roman"/>
              </w:rPr>
            </w:pPr>
            <w:r>
              <w:rPr>
                <w:rFonts w:ascii="Times New Roman" w:hAnsi="Times New Roman" w:cs="Times New Roman"/>
              </w:rPr>
              <w:t>examId:int</w:t>
            </w:r>
          </w:p>
        </w:tc>
        <w:tc>
          <w:tcPr>
            <w:tcW w:w="0" w:type="auto"/>
          </w:tcPr>
          <w:p w14:paraId="15FD5F1B" w14:textId="0B578A12" w:rsidR="00B718C0" w:rsidRPr="00DF608E" w:rsidRDefault="00E85A33">
            <w:pPr>
              <w:pStyle w:val="Compact"/>
              <w:rPr>
                <w:rFonts w:ascii="Times New Roman" w:hAnsi="Times New Roman" w:cs="Times New Roman"/>
              </w:rPr>
            </w:pPr>
            <w:r>
              <w:rPr>
                <w:rFonts w:ascii="Times New Roman" w:hAnsi="Times New Roman" w:cs="Times New Roman"/>
              </w:rPr>
              <w:t>Bắt đầu làm bài kiểm tra</w:t>
            </w:r>
          </w:p>
        </w:tc>
      </w:tr>
      <w:tr w:rsidR="00BF17D8" w:rsidRPr="00DF608E" w14:paraId="467F24B3" w14:textId="77777777">
        <w:tc>
          <w:tcPr>
            <w:tcW w:w="0" w:type="auto"/>
          </w:tcPr>
          <w:p w14:paraId="00335C3F" w14:textId="11DAC2B8" w:rsidR="00174254" w:rsidRPr="00DF608E" w:rsidRDefault="00EC58C7">
            <w:pPr>
              <w:pStyle w:val="Compact"/>
              <w:rPr>
                <w:rFonts w:ascii="Times New Roman" w:hAnsi="Times New Roman" w:cs="Times New Roman"/>
              </w:rPr>
            </w:pPr>
            <w:r>
              <w:rPr>
                <w:rFonts w:ascii="Times New Roman" w:hAnsi="Times New Roman" w:cs="Times New Roman"/>
              </w:rPr>
              <w:t>submitExam</w:t>
            </w:r>
          </w:p>
        </w:tc>
        <w:tc>
          <w:tcPr>
            <w:tcW w:w="0" w:type="auto"/>
          </w:tcPr>
          <w:p w14:paraId="4D667BAF" w14:textId="77777777" w:rsidR="00174254" w:rsidRPr="00DF608E" w:rsidRDefault="00174254">
            <w:pPr>
              <w:pStyle w:val="Compact"/>
              <w:rPr>
                <w:rFonts w:ascii="Times New Roman" w:hAnsi="Times New Roman" w:cs="Times New Roman"/>
              </w:rPr>
            </w:pPr>
            <w:r w:rsidRPr="00DF608E">
              <w:rPr>
                <w:rFonts w:ascii="Times New Roman" w:hAnsi="Times New Roman" w:cs="Times New Roman"/>
              </w:rPr>
              <w:t>void</w:t>
            </w:r>
          </w:p>
        </w:tc>
        <w:tc>
          <w:tcPr>
            <w:tcW w:w="0" w:type="auto"/>
          </w:tcPr>
          <w:p w14:paraId="6FA3B526" w14:textId="7DC56BB5" w:rsidR="00174254" w:rsidRPr="00DF608E" w:rsidRDefault="00FA57F3">
            <w:pPr>
              <w:pStyle w:val="Compact"/>
              <w:rPr>
                <w:rFonts w:ascii="Times New Roman" w:hAnsi="Times New Roman" w:cs="Times New Roman"/>
              </w:rPr>
            </w:pPr>
            <w:r>
              <w:rPr>
                <w:rFonts w:ascii="Times New Roman" w:hAnsi="Times New Roman" w:cs="Times New Roman"/>
              </w:rPr>
              <w:t>examInfo:M_Exam</w:t>
            </w:r>
          </w:p>
        </w:tc>
        <w:tc>
          <w:tcPr>
            <w:tcW w:w="0" w:type="auto"/>
          </w:tcPr>
          <w:p w14:paraId="76697374" w14:textId="77777777" w:rsidR="00174254" w:rsidRPr="00DF608E" w:rsidRDefault="00174254">
            <w:pPr>
              <w:pStyle w:val="Compact"/>
              <w:rPr>
                <w:rFonts w:ascii="Times New Roman" w:hAnsi="Times New Roman" w:cs="Times New Roman"/>
              </w:rPr>
            </w:pPr>
            <w:r w:rsidRPr="00DF608E">
              <w:rPr>
                <w:rFonts w:ascii="Times New Roman" w:hAnsi="Times New Roman" w:cs="Times New Roman"/>
              </w:rPr>
              <w:t>Nút hoặc hành động để người dùng nộp bài kiểm tra.</w:t>
            </w:r>
          </w:p>
        </w:tc>
      </w:tr>
      <w:tr w:rsidR="00E85A33" w:rsidRPr="00DF608E" w14:paraId="6BE7D1FC" w14:textId="77777777">
        <w:tc>
          <w:tcPr>
            <w:tcW w:w="0" w:type="auto"/>
          </w:tcPr>
          <w:p w14:paraId="417E0D1D" w14:textId="28B81955" w:rsidR="00E85A33" w:rsidRDefault="00E85A33">
            <w:pPr>
              <w:pStyle w:val="Compact"/>
              <w:rPr>
                <w:rFonts w:ascii="Times New Roman" w:hAnsi="Times New Roman" w:cs="Times New Roman"/>
              </w:rPr>
            </w:pPr>
            <w:r>
              <w:rPr>
                <w:rFonts w:ascii="Times New Roman" w:hAnsi="Times New Roman" w:cs="Times New Roman"/>
              </w:rPr>
              <w:t>pauseExam</w:t>
            </w:r>
          </w:p>
        </w:tc>
        <w:tc>
          <w:tcPr>
            <w:tcW w:w="0" w:type="auto"/>
          </w:tcPr>
          <w:p w14:paraId="1BC9D8B8" w14:textId="58270103" w:rsidR="00E85A33" w:rsidRPr="00DF608E" w:rsidRDefault="007B7A04">
            <w:pPr>
              <w:pStyle w:val="Compact"/>
              <w:rPr>
                <w:rFonts w:ascii="Times New Roman" w:hAnsi="Times New Roman" w:cs="Times New Roman"/>
              </w:rPr>
            </w:pPr>
            <w:r>
              <w:rPr>
                <w:rFonts w:ascii="Times New Roman" w:hAnsi="Times New Roman" w:cs="Times New Roman"/>
              </w:rPr>
              <w:t>Void</w:t>
            </w:r>
          </w:p>
        </w:tc>
        <w:tc>
          <w:tcPr>
            <w:tcW w:w="0" w:type="auto"/>
          </w:tcPr>
          <w:p w14:paraId="298BD3C0" w14:textId="2138C5EB" w:rsidR="00E85A33" w:rsidRDefault="001C2279">
            <w:pPr>
              <w:pStyle w:val="Compact"/>
              <w:rPr>
                <w:rFonts w:ascii="Times New Roman" w:hAnsi="Times New Roman" w:cs="Times New Roman"/>
              </w:rPr>
            </w:pPr>
            <w:r>
              <w:rPr>
                <w:rFonts w:ascii="Times New Roman" w:hAnsi="Times New Roman" w:cs="Times New Roman"/>
              </w:rPr>
              <w:t>examInfo:M_Exam</w:t>
            </w:r>
          </w:p>
        </w:tc>
        <w:tc>
          <w:tcPr>
            <w:tcW w:w="0" w:type="auto"/>
          </w:tcPr>
          <w:p w14:paraId="74473C79" w14:textId="4E860F55" w:rsidR="00E85A33" w:rsidRPr="00DF608E" w:rsidRDefault="00BF17D8">
            <w:pPr>
              <w:pStyle w:val="Compact"/>
              <w:rPr>
                <w:rFonts w:ascii="Times New Roman" w:hAnsi="Times New Roman" w:cs="Times New Roman"/>
              </w:rPr>
            </w:pPr>
            <w:r>
              <w:rPr>
                <w:rFonts w:ascii="Times New Roman" w:hAnsi="Times New Roman" w:cs="Times New Roman"/>
              </w:rPr>
              <w:t>Dừng làm bài kiểm tra</w:t>
            </w:r>
          </w:p>
        </w:tc>
      </w:tr>
      <w:tr w:rsidR="00BF17D8" w:rsidRPr="00DF608E" w14:paraId="3EB16ECC" w14:textId="77777777">
        <w:tc>
          <w:tcPr>
            <w:tcW w:w="0" w:type="auto"/>
          </w:tcPr>
          <w:p w14:paraId="0B26F5E4" w14:textId="3D5328A9" w:rsidR="00BF17D8" w:rsidRDefault="00BF17D8">
            <w:pPr>
              <w:pStyle w:val="Compact"/>
              <w:rPr>
                <w:rFonts w:ascii="Times New Roman" w:hAnsi="Times New Roman" w:cs="Times New Roman"/>
              </w:rPr>
            </w:pPr>
            <w:r>
              <w:rPr>
                <w:rFonts w:ascii="Times New Roman" w:hAnsi="Times New Roman" w:cs="Times New Roman"/>
              </w:rPr>
              <w:t>continueExam</w:t>
            </w:r>
          </w:p>
        </w:tc>
        <w:tc>
          <w:tcPr>
            <w:tcW w:w="0" w:type="auto"/>
          </w:tcPr>
          <w:p w14:paraId="70B3EDB0" w14:textId="3A335580" w:rsidR="00BF17D8" w:rsidRDefault="00BF17D8">
            <w:pPr>
              <w:pStyle w:val="Compact"/>
              <w:rPr>
                <w:rFonts w:ascii="Times New Roman" w:hAnsi="Times New Roman" w:cs="Times New Roman"/>
              </w:rPr>
            </w:pPr>
            <w:r>
              <w:rPr>
                <w:rFonts w:ascii="Times New Roman" w:hAnsi="Times New Roman" w:cs="Times New Roman"/>
              </w:rPr>
              <w:t>void</w:t>
            </w:r>
          </w:p>
        </w:tc>
        <w:tc>
          <w:tcPr>
            <w:tcW w:w="0" w:type="auto"/>
          </w:tcPr>
          <w:p w14:paraId="41B26C2D" w14:textId="73879E66" w:rsidR="00BF17D8" w:rsidRDefault="00BF17D8">
            <w:pPr>
              <w:pStyle w:val="Compact"/>
              <w:rPr>
                <w:rFonts w:ascii="Times New Roman" w:hAnsi="Times New Roman" w:cs="Times New Roman"/>
              </w:rPr>
            </w:pPr>
            <w:r>
              <w:rPr>
                <w:rFonts w:ascii="Times New Roman" w:hAnsi="Times New Roman" w:cs="Times New Roman"/>
              </w:rPr>
              <w:t>examIndo: M_Exam</w:t>
            </w:r>
          </w:p>
        </w:tc>
        <w:tc>
          <w:tcPr>
            <w:tcW w:w="0" w:type="auto"/>
          </w:tcPr>
          <w:p w14:paraId="74ECE245" w14:textId="5DF9B34A" w:rsidR="00BF17D8" w:rsidRDefault="00BF17D8">
            <w:pPr>
              <w:pStyle w:val="Compact"/>
              <w:rPr>
                <w:rFonts w:ascii="Times New Roman" w:hAnsi="Times New Roman" w:cs="Times New Roman"/>
              </w:rPr>
            </w:pPr>
            <w:r>
              <w:rPr>
                <w:rFonts w:ascii="Times New Roman" w:hAnsi="Times New Roman" w:cs="Times New Roman"/>
              </w:rPr>
              <w:t>Tiếp tục làm bài kiểm tra</w:t>
            </w:r>
          </w:p>
        </w:tc>
      </w:tr>
      <w:tr w:rsidR="00BF17D8" w:rsidRPr="00F3751C" w14:paraId="64135A23" w14:textId="77777777">
        <w:tc>
          <w:tcPr>
            <w:tcW w:w="0" w:type="auto"/>
          </w:tcPr>
          <w:p w14:paraId="273C096E" w14:textId="2C9DC048" w:rsidR="00BF17D8" w:rsidRDefault="00A477B4">
            <w:pPr>
              <w:pStyle w:val="Compact"/>
              <w:rPr>
                <w:rFonts w:ascii="Times New Roman" w:hAnsi="Times New Roman" w:cs="Times New Roman"/>
              </w:rPr>
            </w:pPr>
            <w:r>
              <w:rPr>
                <w:rFonts w:ascii="Times New Roman" w:hAnsi="Times New Roman" w:cs="Times New Roman"/>
              </w:rPr>
              <w:t>reviewExam</w:t>
            </w:r>
          </w:p>
        </w:tc>
        <w:tc>
          <w:tcPr>
            <w:tcW w:w="0" w:type="auto"/>
          </w:tcPr>
          <w:p w14:paraId="45428359" w14:textId="72A08C15" w:rsidR="00BF17D8" w:rsidRDefault="00A477B4">
            <w:pPr>
              <w:pStyle w:val="Compact"/>
              <w:rPr>
                <w:rFonts w:ascii="Times New Roman" w:hAnsi="Times New Roman" w:cs="Times New Roman"/>
              </w:rPr>
            </w:pPr>
            <w:r>
              <w:rPr>
                <w:rFonts w:ascii="Times New Roman" w:hAnsi="Times New Roman" w:cs="Times New Roman"/>
              </w:rPr>
              <w:t xml:space="preserve">Void </w:t>
            </w:r>
          </w:p>
        </w:tc>
        <w:tc>
          <w:tcPr>
            <w:tcW w:w="0" w:type="auto"/>
          </w:tcPr>
          <w:p w14:paraId="23B5C4A0" w14:textId="6A43CBFF" w:rsidR="00BF17D8" w:rsidRDefault="00A477B4">
            <w:pPr>
              <w:pStyle w:val="Compact"/>
              <w:rPr>
                <w:rFonts w:ascii="Times New Roman" w:hAnsi="Times New Roman" w:cs="Times New Roman"/>
              </w:rPr>
            </w:pPr>
            <w:r>
              <w:rPr>
                <w:rFonts w:ascii="Times New Roman" w:hAnsi="Times New Roman" w:cs="Times New Roman"/>
              </w:rPr>
              <w:t>exam</w:t>
            </w:r>
            <w:r w:rsidR="00F3751C">
              <w:rPr>
                <w:rFonts w:ascii="Times New Roman" w:hAnsi="Times New Roman" w:cs="Times New Roman"/>
              </w:rPr>
              <w:t>Id: int</w:t>
            </w:r>
          </w:p>
        </w:tc>
        <w:tc>
          <w:tcPr>
            <w:tcW w:w="0" w:type="auto"/>
          </w:tcPr>
          <w:p w14:paraId="0F44F90E" w14:textId="18D4940F" w:rsidR="00BF17D8" w:rsidRPr="00F3751C" w:rsidRDefault="00F3751C">
            <w:pPr>
              <w:pStyle w:val="Compact"/>
              <w:rPr>
                <w:rFonts w:ascii="Times New Roman" w:hAnsi="Times New Roman" w:cs="Times New Roman"/>
              </w:rPr>
            </w:pPr>
            <w:r w:rsidRPr="00F3751C">
              <w:rPr>
                <w:rFonts w:ascii="Times New Roman" w:hAnsi="Times New Roman" w:cs="Times New Roman"/>
              </w:rPr>
              <w:t>Xem lại bài kiểm t</w:t>
            </w:r>
            <w:r>
              <w:rPr>
                <w:rFonts w:ascii="Times New Roman" w:hAnsi="Times New Roman" w:cs="Times New Roman"/>
              </w:rPr>
              <w:t>ra</w:t>
            </w:r>
          </w:p>
        </w:tc>
      </w:tr>
    </w:tbl>
    <w:bookmarkEnd w:id="48"/>
    <w:p w14:paraId="26FA7129" w14:textId="77777777" w:rsidR="001B5633" w:rsidRDefault="001B5633" w:rsidP="00F3751C">
      <w:pPr>
        <w:pStyle w:val="Heading4"/>
        <w:rPr>
          <w:rFonts w:cs="Times New Roman"/>
        </w:rPr>
      </w:pPr>
      <w:r w:rsidRPr="00DF608E">
        <w:rPr>
          <w:rFonts w:cs="Times New Roman"/>
        </w:rPr>
        <w:t>Lớp: V_MaterialManager (&lt;&gt;)</w:t>
      </w:r>
    </w:p>
    <w:p w14:paraId="2C48945E" w14:textId="25EE00D4" w:rsidR="00FC70C5" w:rsidRDefault="00FC70C5" w:rsidP="009A6FBF">
      <w:pPr>
        <w:pStyle w:val="ListParagraph"/>
        <w:numPr>
          <w:ilvl w:val="0"/>
          <w:numId w:val="37"/>
        </w:numPr>
      </w:pPr>
      <w:r>
        <w:t>Mô tả: Lớp lấy thông tin các tài liệu</w:t>
      </w:r>
    </w:p>
    <w:p w14:paraId="08B89569" w14:textId="2A5816B8" w:rsidR="00FC70C5" w:rsidRPr="00FC70C5" w:rsidRDefault="00FC70C5" w:rsidP="009A6FBF">
      <w:pPr>
        <w:pStyle w:val="ListParagraph"/>
        <w:numPr>
          <w:ilvl w:val="0"/>
          <w:numId w:val="37"/>
        </w:numPr>
      </w:pPr>
      <w:r>
        <w:t>Các thuộc tính/phương thức</w:t>
      </w:r>
    </w:p>
    <w:tbl>
      <w:tblPr>
        <w:tblStyle w:val="Table"/>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2136"/>
        <w:gridCol w:w="2189"/>
        <w:gridCol w:w="1729"/>
        <w:gridCol w:w="3296"/>
      </w:tblGrid>
      <w:tr w:rsidR="001B5633" w:rsidRPr="00DF608E" w14:paraId="0B6EC2BB" w14:textId="77777777">
        <w:trPr>
          <w:cnfStyle w:val="100000000000" w:firstRow="1" w:lastRow="0" w:firstColumn="0" w:lastColumn="0" w:oddVBand="0" w:evenVBand="0" w:oddHBand="0" w:evenHBand="0" w:firstRowFirstColumn="0" w:firstRowLastColumn="0" w:lastRowFirstColumn="0" w:lastRowLastColumn="0"/>
          <w:tblHeader/>
        </w:trPr>
        <w:tc>
          <w:tcPr>
            <w:tcW w:w="0" w:type="auto"/>
            <w:tcBorders>
              <w:bottom w:val="none" w:sz="0" w:space="0" w:color="auto"/>
            </w:tcBorders>
            <w:shd w:val="clear" w:color="auto" w:fill="83CAEB" w:themeFill="accent1" w:themeFillTint="66"/>
          </w:tcPr>
          <w:p w14:paraId="70D3EC30" w14:textId="77777777" w:rsidR="001B5633" w:rsidRPr="00DF608E" w:rsidRDefault="001B5633">
            <w:pPr>
              <w:pStyle w:val="Compact"/>
              <w:jc w:val="center"/>
              <w:rPr>
                <w:rFonts w:ascii="Times New Roman" w:hAnsi="Times New Roman" w:cs="Times New Roman"/>
              </w:rPr>
            </w:pPr>
            <w:r w:rsidRPr="00DF608E">
              <w:rPr>
                <w:rFonts w:ascii="Times New Roman" w:hAnsi="Times New Roman" w:cs="Times New Roman"/>
              </w:rPr>
              <w:lastRenderedPageBreak/>
              <w:t>Tên thuộc tính / phương thức</w:t>
            </w:r>
          </w:p>
        </w:tc>
        <w:tc>
          <w:tcPr>
            <w:tcW w:w="0" w:type="auto"/>
            <w:tcBorders>
              <w:bottom w:val="none" w:sz="0" w:space="0" w:color="auto"/>
            </w:tcBorders>
            <w:shd w:val="clear" w:color="auto" w:fill="83CAEB" w:themeFill="accent1" w:themeFillTint="66"/>
          </w:tcPr>
          <w:p w14:paraId="0D18D36B" w14:textId="77777777" w:rsidR="001B5633" w:rsidRPr="00DF608E" w:rsidRDefault="001B5633">
            <w:pPr>
              <w:pStyle w:val="Compact"/>
              <w:jc w:val="center"/>
              <w:rPr>
                <w:rFonts w:ascii="Times New Roman" w:hAnsi="Times New Roman" w:cs="Times New Roman"/>
              </w:rPr>
            </w:pPr>
            <w:r w:rsidRPr="00DF608E">
              <w:rPr>
                <w:rFonts w:ascii="Times New Roman" w:hAnsi="Times New Roman" w:cs="Times New Roman"/>
              </w:rPr>
              <w:t>Kiểu trả về / Kiểu thuộc tính</w:t>
            </w:r>
          </w:p>
        </w:tc>
        <w:tc>
          <w:tcPr>
            <w:tcW w:w="0" w:type="auto"/>
            <w:tcBorders>
              <w:bottom w:val="none" w:sz="0" w:space="0" w:color="auto"/>
            </w:tcBorders>
            <w:shd w:val="clear" w:color="auto" w:fill="83CAEB" w:themeFill="accent1" w:themeFillTint="66"/>
          </w:tcPr>
          <w:p w14:paraId="0C736B98" w14:textId="77777777" w:rsidR="001B5633" w:rsidRPr="00DF608E" w:rsidRDefault="001B5633">
            <w:pPr>
              <w:pStyle w:val="Compact"/>
              <w:jc w:val="center"/>
              <w:rPr>
                <w:rFonts w:ascii="Times New Roman" w:hAnsi="Times New Roman" w:cs="Times New Roman"/>
              </w:rPr>
            </w:pPr>
            <w:r w:rsidRPr="00DF608E">
              <w:rPr>
                <w:rFonts w:ascii="Times New Roman" w:hAnsi="Times New Roman" w:cs="Times New Roman"/>
              </w:rPr>
              <w:t>Tham số</w:t>
            </w:r>
          </w:p>
        </w:tc>
        <w:tc>
          <w:tcPr>
            <w:tcW w:w="0" w:type="auto"/>
            <w:tcBorders>
              <w:bottom w:val="none" w:sz="0" w:space="0" w:color="auto"/>
            </w:tcBorders>
            <w:shd w:val="clear" w:color="auto" w:fill="83CAEB" w:themeFill="accent1" w:themeFillTint="66"/>
          </w:tcPr>
          <w:p w14:paraId="42F350C7" w14:textId="77777777" w:rsidR="001B5633" w:rsidRPr="00DF608E" w:rsidRDefault="001B5633">
            <w:pPr>
              <w:pStyle w:val="Compact"/>
              <w:jc w:val="center"/>
              <w:rPr>
                <w:rFonts w:ascii="Times New Roman" w:hAnsi="Times New Roman" w:cs="Times New Roman"/>
              </w:rPr>
            </w:pPr>
            <w:r w:rsidRPr="00DF608E">
              <w:rPr>
                <w:rFonts w:ascii="Times New Roman" w:hAnsi="Times New Roman" w:cs="Times New Roman"/>
              </w:rPr>
              <w:t>Mô tả bằng lời</w:t>
            </w:r>
          </w:p>
        </w:tc>
      </w:tr>
      <w:tr w:rsidR="001B5633" w:rsidRPr="00DF608E" w14:paraId="294C26A3" w14:textId="77777777">
        <w:tc>
          <w:tcPr>
            <w:tcW w:w="0" w:type="auto"/>
          </w:tcPr>
          <w:p w14:paraId="33312AA5" w14:textId="77777777" w:rsidR="001B5633" w:rsidRPr="00DF608E" w:rsidRDefault="001B5633">
            <w:pPr>
              <w:pStyle w:val="Compact"/>
              <w:rPr>
                <w:rFonts w:ascii="Times New Roman" w:hAnsi="Times New Roman" w:cs="Times New Roman"/>
              </w:rPr>
            </w:pPr>
            <w:r w:rsidRPr="00DF608E">
              <w:rPr>
                <w:rFonts w:ascii="Times New Roman" w:hAnsi="Times New Roman" w:cs="Times New Roman"/>
              </w:rPr>
              <w:t>material</w:t>
            </w:r>
          </w:p>
        </w:tc>
        <w:tc>
          <w:tcPr>
            <w:tcW w:w="0" w:type="auto"/>
          </w:tcPr>
          <w:p w14:paraId="003DC3F4" w14:textId="77777777" w:rsidR="001B5633" w:rsidRPr="00DF608E" w:rsidRDefault="001B5633">
            <w:pPr>
              <w:pStyle w:val="Compact"/>
              <w:rPr>
                <w:rFonts w:ascii="Times New Roman" w:hAnsi="Times New Roman" w:cs="Times New Roman"/>
              </w:rPr>
            </w:pPr>
            <w:r w:rsidRPr="00DF608E">
              <w:rPr>
                <w:rFonts w:ascii="Times New Roman" w:hAnsi="Times New Roman" w:cs="Times New Roman"/>
              </w:rPr>
              <w:t>Array</w:t>
            </w:r>
          </w:p>
        </w:tc>
        <w:tc>
          <w:tcPr>
            <w:tcW w:w="0" w:type="auto"/>
          </w:tcPr>
          <w:p w14:paraId="5C930A1B" w14:textId="77777777" w:rsidR="001B5633" w:rsidRPr="00DF608E" w:rsidRDefault="001B5633">
            <w:pPr>
              <w:pStyle w:val="Compact"/>
              <w:rPr>
                <w:rFonts w:ascii="Times New Roman" w:hAnsi="Times New Roman" w:cs="Times New Roman"/>
              </w:rPr>
            </w:pPr>
            <w:r w:rsidRPr="00DF608E">
              <w:rPr>
                <w:rFonts w:ascii="Times New Roman" w:hAnsi="Times New Roman" w:cs="Times New Roman"/>
              </w:rPr>
              <w:t>(thuộc tính)</w:t>
            </w:r>
          </w:p>
        </w:tc>
        <w:tc>
          <w:tcPr>
            <w:tcW w:w="0" w:type="auto"/>
          </w:tcPr>
          <w:p w14:paraId="0FF79CEF" w14:textId="77777777" w:rsidR="001B5633" w:rsidRPr="00DF608E" w:rsidRDefault="001B5633">
            <w:pPr>
              <w:pStyle w:val="Compact"/>
              <w:rPr>
                <w:rFonts w:ascii="Times New Roman" w:hAnsi="Times New Roman" w:cs="Times New Roman"/>
              </w:rPr>
            </w:pPr>
            <w:r w:rsidRPr="00DF608E">
              <w:rPr>
                <w:rFonts w:ascii="Times New Roman" w:hAnsi="Times New Roman" w:cs="Times New Roman"/>
              </w:rPr>
              <w:t>Danh sách các tài liệu đang được quản lý.</w:t>
            </w:r>
          </w:p>
        </w:tc>
      </w:tr>
      <w:tr w:rsidR="001B5633" w:rsidRPr="00DF608E" w14:paraId="722E614D" w14:textId="77777777">
        <w:tc>
          <w:tcPr>
            <w:tcW w:w="0" w:type="auto"/>
          </w:tcPr>
          <w:p w14:paraId="6972FC53" w14:textId="77777777" w:rsidR="001B5633" w:rsidRPr="00DF608E" w:rsidRDefault="001B5633">
            <w:pPr>
              <w:pStyle w:val="Compact"/>
              <w:rPr>
                <w:rFonts w:ascii="Times New Roman" w:hAnsi="Times New Roman" w:cs="Times New Roman"/>
              </w:rPr>
            </w:pPr>
            <w:r w:rsidRPr="00DF608E">
              <w:rPr>
                <w:rFonts w:ascii="Times New Roman" w:hAnsi="Times New Roman" w:cs="Times New Roman"/>
              </w:rPr>
              <w:t>findMaterial</w:t>
            </w:r>
          </w:p>
        </w:tc>
        <w:tc>
          <w:tcPr>
            <w:tcW w:w="0" w:type="auto"/>
          </w:tcPr>
          <w:p w14:paraId="7B46F66F" w14:textId="77777777" w:rsidR="001B5633" w:rsidRPr="00DF608E" w:rsidRDefault="001B5633">
            <w:pPr>
              <w:pStyle w:val="Compact"/>
              <w:rPr>
                <w:rFonts w:ascii="Times New Roman" w:hAnsi="Times New Roman" w:cs="Times New Roman"/>
              </w:rPr>
            </w:pPr>
            <w:r w:rsidRPr="00DF608E">
              <w:rPr>
                <w:rFonts w:ascii="Times New Roman" w:hAnsi="Times New Roman" w:cs="Times New Roman"/>
              </w:rPr>
              <w:t>Array</w:t>
            </w:r>
          </w:p>
        </w:tc>
        <w:tc>
          <w:tcPr>
            <w:tcW w:w="0" w:type="auto"/>
          </w:tcPr>
          <w:p w14:paraId="6C68EAF2" w14:textId="77777777" w:rsidR="001B5633" w:rsidRPr="00DF608E" w:rsidRDefault="001B5633">
            <w:pPr>
              <w:pStyle w:val="Compact"/>
              <w:rPr>
                <w:rFonts w:ascii="Times New Roman" w:hAnsi="Times New Roman" w:cs="Times New Roman"/>
              </w:rPr>
            </w:pPr>
            <w:proofErr w:type="gramStart"/>
            <w:r w:rsidRPr="00DF608E">
              <w:rPr>
                <w:rFonts w:ascii="Times New Roman" w:hAnsi="Times New Roman" w:cs="Times New Roman"/>
              </w:rPr>
              <w:t>title :</w:t>
            </w:r>
            <w:proofErr w:type="gramEnd"/>
            <w:r w:rsidRPr="00DF608E">
              <w:rPr>
                <w:rFonts w:ascii="Times New Roman" w:hAnsi="Times New Roman" w:cs="Times New Roman"/>
              </w:rPr>
              <w:t xml:space="preserve"> String</w:t>
            </w:r>
          </w:p>
        </w:tc>
        <w:tc>
          <w:tcPr>
            <w:tcW w:w="0" w:type="auto"/>
          </w:tcPr>
          <w:p w14:paraId="100A320A" w14:textId="77777777" w:rsidR="001B5633" w:rsidRPr="00DF608E" w:rsidRDefault="001B5633">
            <w:pPr>
              <w:pStyle w:val="Compact"/>
              <w:rPr>
                <w:rFonts w:ascii="Times New Roman" w:hAnsi="Times New Roman" w:cs="Times New Roman"/>
              </w:rPr>
            </w:pPr>
            <w:r w:rsidRPr="00DF608E">
              <w:rPr>
                <w:rFonts w:ascii="Times New Roman" w:hAnsi="Times New Roman" w:cs="Times New Roman"/>
              </w:rPr>
              <w:t>Tìm kiếm tài liệu dựa trên tiêu đề.</w:t>
            </w:r>
          </w:p>
        </w:tc>
      </w:tr>
      <w:tr w:rsidR="001B5633" w:rsidRPr="00DF608E" w14:paraId="4EEE64FC" w14:textId="77777777">
        <w:tc>
          <w:tcPr>
            <w:tcW w:w="0" w:type="auto"/>
          </w:tcPr>
          <w:p w14:paraId="7857C599" w14:textId="77777777" w:rsidR="001B5633" w:rsidRPr="00DF608E" w:rsidRDefault="001B5633">
            <w:pPr>
              <w:pStyle w:val="Compact"/>
              <w:rPr>
                <w:rFonts w:ascii="Times New Roman" w:hAnsi="Times New Roman" w:cs="Times New Roman"/>
              </w:rPr>
            </w:pPr>
            <w:r w:rsidRPr="00DF608E">
              <w:rPr>
                <w:rFonts w:ascii="Times New Roman" w:hAnsi="Times New Roman" w:cs="Times New Roman"/>
              </w:rPr>
              <w:t>createMaterial</w:t>
            </w:r>
          </w:p>
        </w:tc>
        <w:tc>
          <w:tcPr>
            <w:tcW w:w="0" w:type="auto"/>
          </w:tcPr>
          <w:p w14:paraId="5A447DE2" w14:textId="77777777" w:rsidR="001B5633" w:rsidRPr="00DF608E" w:rsidRDefault="001B5633">
            <w:pPr>
              <w:pStyle w:val="Compact"/>
              <w:rPr>
                <w:rFonts w:ascii="Times New Roman" w:hAnsi="Times New Roman" w:cs="Times New Roman"/>
              </w:rPr>
            </w:pPr>
            <w:r w:rsidRPr="00DF608E">
              <w:rPr>
                <w:rFonts w:ascii="Times New Roman" w:hAnsi="Times New Roman" w:cs="Times New Roman"/>
              </w:rPr>
              <w:t>void</w:t>
            </w:r>
          </w:p>
        </w:tc>
        <w:tc>
          <w:tcPr>
            <w:tcW w:w="0" w:type="auto"/>
          </w:tcPr>
          <w:p w14:paraId="109E3852" w14:textId="77777777" w:rsidR="001B5633" w:rsidRPr="00DF608E" w:rsidRDefault="001B5633">
            <w:pPr>
              <w:pStyle w:val="Compact"/>
              <w:rPr>
                <w:rFonts w:ascii="Times New Roman" w:hAnsi="Times New Roman" w:cs="Times New Roman"/>
              </w:rPr>
            </w:pPr>
            <w:proofErr w:type="gramStart"/>
            <w:r w:rsidRPr="00DF608E">
              <w:rPr>
                <w:rFonts w:ascii="Times New Roman" w:hAnsi="Times New Roman" w:cs="Times New Roman"/>
              </w:rPr>
              <w:t>material :</w:t>
            </w:r>
            <w:proofErr w:type="gramEnd"/>
            <w:r w:rsidRPr="00DF608E">
              <w:rPr>
                <w:rFonts w:ascii="Times New Roman" w:hAnsi="Times New Roman" w:cs="Times New Roman"/>
              </w:rPr>
              <w:t xml:space="preserve"> M_Material</w:t>
            </w:r>
          </w:p>
        </w:tc>
        <w:tc>
          <w:tcPr>
            <w:tcW w:w="0" w:type="auto"/>
          </w:tcPr>
          <w:p w14:paraId="20E366E0" w14:textId="77777777" w:rsidR="001B5633" w:rsidRPr="00DF608E" w:rsidRDefault="001B5633">
            <w:pPr>
              <w:pStyle w:val="Compact"/>
              <w:rPr>
                <w:rFonts w:ascii="Times New Roman" w:hAnsi="Times New Roman" w:cs="Times New Roman"/>
              </w:rPr>
            </w:pPr>
            <w:r w:rsidRPr="00DF608E">
              <w:rPr>
                <w:rFonts w:ascii="Times New Roman" w:hAnsi="Times New Roman" w:cs="Times New Roman"/>
              </w:rPr>
              <w:t>Cho phép tạo một tài liệu mới.</w:t>
            </w:r>
          </w:p>
        </w:tc>
      </w:tr>
      <w:tr w:rsidR="001B5633" w:rsidRPr="00DF608E" w14:paraId="0FAE0030" w14:textId="77777777">
        <w:tc>
          <w:tcPr>
            <w:tcW w:w="0" w:type="auto"/>
          </w:tcPr>
          <w:p w14:paraId="2AA4E792" w14:textId="77777777" w:rsidR="001B5633" w:rsidRPr="00DF608E" w:rsidRDefault="001B5633">
            <w:pPr>
              <w:pStyle w:val="Compact"/>
              <w:rPr>
                <w:rFonts w:ascii="Times New Roman" w:hAnsi="Times New Roman" w:cs="Times New Roman"/>
              </w:rPr>
            </w:pPr>
            <w:r w:rsidRPr="00DF608E">
              <w:rPr>
                <w:rFonts w:ascii="Times New Roman" w:hAnsi="Times New Roman" w:cs="Times New Roman"/>
              </w:rPr>
              <w:t>deleteMaterial</w:t>
            </w:r>
          </w:p>
        </w:tc>
        <w:tc>
          <w:tcPr>
            <w:tcW w:w="0" w:type="auto"/>
          </w:tcPr>
          <w:p w14:paraId="1354A595" w14:textId="77777777" w:rsidR="001B5633" w:rsidRPr="00DF608E" w:rsidRDefault="001B5633">
            <w:pPr>
              <w:pStyle w:val="Compact"/>
              <w:rPr>
                <w:rFonts w:ascii="Times New Roman" w:hAnsi="Times New Roman" w:cs="Times New Roman"/>
              </w:rPr>
            </w:pPr>
            <w:r w:rsidRPr="00DF608E">
              <w:rPr>
                <w:rFonts w:ascii="Times New Roman" w:hAnsi="Times New Roman" w:cs="Times New Roman"/>
              </w:rPr>
              <w:t>void</w:t>
            </w:r>
          </w:p>
        </w:tc>
        <w:tc>
          <w:tcPr>
            <w:tcW w:w="0" w:type="auto"/>
          </w:tcPr>
          <w:p w14:paraId="3160FAEE" w14:textId="77777777" w:rsidR="001B5633" w:rsidRPr="00DF608E" w:rsidRDefault="001B5633">
            <w:pPr>
              <w:pStyle w:val="Compact"/>
              <w:rPr>
                <w:rFonts w:ascii="Times New Roman" w:hAnsi="Times New Roman" w:cs="Times New Roman"/>
              </w:rPr>
            </w:pPr>
            <w:proofErr w:type="gramStart"/>
            <w:r w:rsidRPr="00DF608E">
              <w:rPr>
                <w:rFonts w:ascii="Times New Roman" w:hAnsi="Times New Roman" w:cs="Times New Roman"/>
              </w:rPr>
              <w:t>materialId :</w:t>
            </w:r>
            <w:proofErr w:type="gramEnd"/>
            <w:r w:rsidRPr="00DF608E">
              <w:rPr>
                <w:rFonts w:ascii="Times New Roman" w:hAnsi="Times New Roman" w:cs="Times New Roman"/>
              </w:rPr>
              <w:t xml:space="preserve"> int</w:t>
            </w:r>
          </w:p>
        </w:tc>
        <w:tc>
          <w:tcPr>
            <w:tcW w:w="0" w:type="auto"/>
          </w:tcPr>
          <w:p w14:paraId="70873FF8" w14:textId="77777777" w:rsidR="001B5633" w:rsidRPr="00DF608E" w:rsidRDefault="001B5633">
            <w:pPr>
              <w:pStyle w:val="Compact"/>
              <w:rPr>
                <w:rFonts w:ascii="Times New Roman" w:hAnsi="Times New Roman" w:cs="Times New Roman"/>
              </w:rPr>
            </w:pPr>
            <w:r w:rsidRPr="00DF608E">
              <w:rPr>
                <w:rFonts w:ascii="Times New Roman" w:hAnsi="Times New Roman" w:cs="Times New Roman"/>
              </w:rPr>
              <w:t>Xóa một tài liệu dựa trên ID.</w:t>
            </w:r>
          </w:p>
        </w:tc>
      </w:tr>
      <w:tr w:rsidR="001B5633" w:rsidRPr="00DF608E" w14:paraId="0B0257BE" w14:textId="77777777">
        <w:tc>
          <w:tcPr>
            <w:tcW w:w="0" w:type="auto"/>
          </w:tcPr>
          <w:p w14:paraId="2149E4EA" w14:textId="77777777" w:rsidR="001B5633" w:rsidRPr="00DF608E" w:rsidRDefault="001B5633">
            <w:pPr>
              <w:pStyle w:val="Compact"/>
              <w:rPr>
                <w:rFonts w:ascii="Times New Roman" w:hAnsi="Times New Roman" w:cs="Times New Roman"/>
              </w:rPr>
            </w:pPr>
            <w:r w:rsidRPr="00DF608E">
              <w:rPr>
                <w:rFonts w:ascii="Times New Roman" w:hAnsi="Times New Roman" w:cs="Times New Roman"/>
              </w:rPr>
              <w:t>showMaterial</w:t>
            </w:r>
          </w:p>
        </w:tc>
        <w:tc>
          <w:tcPr>
            <w:tcW w:w="0" w:type="auto"/>
          </w:tcPr>
          <w:p w14:paraId="2ADFB6AE" w14:textId="77777777" w:rsidR="001B5633" w:rsidRPr="00DF608E" w:rsidRDefault="001B5633">
            <w:pPr>
              <w:pStyle w:val="Compact"/>
              <w:rPr>
                <w:rFonts w:ascii="Times New Roman" w:hAnsi="Times New Roman" w:cs="Times New Roman"/>
              </w:rPr>
            </w:pPr>
            <w:r w:rsidRPr="00DF608E">
              <w:rPr>
                <w:rFonts w:ascii="Times New Roman" w:hAnsi="Times New Roman" w:cs="Times New Roman"/>
              </w:rPr>
              <w:t>V_MaterialInfo</w:t>
            </w:r>
          </w:p>
        </w:tc>
        <w:tc>
          <w:tcPr>
            <w:tcW w:w="0" w:type="auto"/>
          </w:tcPr>
          <w:p w14:paraId="63700A99" w14:textId="77777777" w:rsidR="001B5633" w:rsidRPr="00DF608E" w:rsidRDefault="001B5633">
            <w:pPr>
              <w:pStyle w:val="Compact"/>
              <w:rPr>
                <w:rFonts w:ascii="Times New Roman" w:hAnsi="Times New Roman" w:cs="Times New Roman"/>
              </w:rPr>
            </w:pPr>
            <w:proofErr w:type="gramStart"/>
            <w:r w:rsidRPr="00DF608E">
              <w:rPr>
                <w:rFonts w:ascii="Times New Roman" w:hAnsi="Times New Roman" w:cs="Times New Roman"/>
              </w:rPr>
              <w:t>material :</w:t>
            </w:r>
            <w:proofErr w:type="gramEnd"/>
            <w:r w:rsidRPr="00DF608E">
              <w:rPr>
                <w:rFonts w:ascii="Times New Roman" w:hAnsi="Times New Roman" w:cs="Times New Roman"/>
              </w:rPr>
              <w:t xml:space="preserve"> M_Material</w:t>
            </w:r>
          </w:p>
        </w:tc>
        <w:tc>
          <w:tcPr>
            <w:tcW w:w="0" w:type="auto"/>
          </w:tcPr>
          <w:p w14:paraId="5C53842B" w14:textId="77777777" w:rsidR="001B5633" w:rsidRPr="00DF608E" w:rsidRDefault="001B5633">
            <w:pPr>
              <w:pStyle w:val="Compact"/>
              <w:rPr>
                <w:rFonts w:ascii="Times New Roman" w:hAnsi="Times New Roman" w:cs="Times New Roman"/>
              </w:rPr>
            </w:pPr>
            <w:r w:rsidRPr="00DF608E">
              <w:rPr>
                <w:rFonts w:ascii="Times New Roman" w:hAnsi="Times New Roman" w:cs="Times New Roman"/>
              </w:rPr>
              <w:t>Hiển thị thông tin chi tiết của một tài liệu, trả về màn hình thông tin tài liệu.</w:t>
            </w:r>
          </w:p>
        </w:tc>
      </w:tr>
    </w:tbl>
    <w:p w14:paraId="73ECB9A2" w14:textId="77777777" w:rsidR="001B5633" w:rsidRPr="00DF608E" w:rsidRDefault="001B5633" w:rsidP="001B5633">
      <w:pPr>
        <w:rPr>
          <w:rFonts w:cs="Times New Roman"/>
        </w:rPr>
      </w:pPr>
      <w:bookmarkStart w:id="49" w:name="lớp-v_materialinfo"/>
    </w:p>
    <w:p w14:paraId="5B9A8319" w14:textId="77777777" w:rsidR="001B5633" w:rsidRDefault="001B5633" w:rsidP="00F3751C">
      <w:pPr>
        <w:pStyle w:val="Heading4"/>
        <w:rPr>
          <w:rFonts w:cs="Times New Roman"/>
        </w:rPr>
      </w:pPr>
      <w:r w:rsidRPr="00DF608E">
        <w:rPr>
          <w:rFonts w:cs="Times New Roman"/>
        </w:rPr>
        <w:t>Lớp: V_MaterialInfo (&lt;&gt;)</w:t>
      </w:r>
    </w:p>
    <w:p w14:paraId="79CECD1D" w14:textId="3E8F5604" w:rsidR="00FC70C5" w:rsidRDefault="00FC70C5" w:rsidP="009A6FBF">
      <w:pPr>
        <w:pStyle w:val="ListParagraph"/>
        <w:numPr>
          <w:ilvl w:val="0"/>
          <w:numId w:val="37"/>
        </w:numPr>
      </w:pPr>
      <w:r>
        <w:t>Mô tả: Lớp lấy thông tin chi tiết tài liệu</w:t>
      </w:r>
    </w:p>
    <w:p w14:paraId="16C0B43A" w14:textId="7D5881C5" w:rsidR="00FC70C5" w:rsidRPr="00FC70C5" w:rsidRDefault="00FC70C5" w:rsidP="009A6FBF">
      <w:pPr>
        <w:pStyle w:val="ListParagraph"/>
        <w:numPr>
          <w:ilvl w:val="0"/>
          <w:numId w:val="37"/>
        </w:numPr>
      </w:pPr>
      <w:r>
        <w:t>Các thuộc tính/phương thức</w:t>
      </w:r>
    </w:p>
    <w:tbl>
      <w:tblPr>
        <w:tblStyle w:val="Table"/>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2424"/>
        <w:gridCol w:w="2370"/>
        <w:gridCol w:w="1153"/>
        <w:gridCol w:w="3403"/>
      </w:tblGrid>
      <w:tr w:rsidR="001B5633" w:rsidRPr="00DF608E" w14:paraId="1A2C7E8B" w14:textId="77777777">
        <w:trPr>
          <w:cnfStyle w:val="100000000000" w:firstRow="1" w:lastRow="0" w:firstColumn="0" w:lastColumn="0" w:oddVBand="0" w:evenVBand="0" w:oddHBand="0" w:evenHBand="0" w:firstRowFirstColumn="0" w:firstRowLastColumn="0" w:lastRowFirstColumn="0" w:lastRowLastColumn="0"/>
          <w:tblHeader/>
        </w:trPr>
        <w:tc>
          <w:tcPr>
            <w:tcW w:w="0" w:type="auto"/>
            <w:tcBorders>
              <w:bottom w:val="none" w:sz="0" w:space="0" w:color="auto"/>
            </w:tcBorders>
            <w:shd w:val="clear" w:color="auto" w:fill="83CAEB" w:themeFill="accent1" w:themeFillTint="66"/>
          </w:tcPr>
          <w:p w14:paraId="51A42AAD" w14:textId="77777777" w:rsidR="001B5633" w:rsidRPr="00DF608E" w:rsidRDefault="001B5633">
            <w:pPr>
              <w:pStyle w:val="Compact"/>
              <w:jc w:val="center"/>
              <w:rPr>
                <w:rFonts w:ascii="Times New Roman" w:hAnsi="Times New Roman" w:cs="Times New Roman"/>
              </w:rPr>
            </w:pPr>
            <w:r w:rsidRPr="00DF608E">
              <w:rPr>
                <w:rFonts w:ascii="Times New Roman" w:hAnsi="Times New Roman" w:cs="Times New Roman"/>
              </w:rPr>
              <w:t>Tên thuộc tính / phương thức</w:t>
            </w:r>
          </w:p>
        </w:tc>
        <w:tc>
          <w:tcPr>
            <w:tcW w:w="0" w:type="auto"/>
            <w:tcBorders>
              <w:bottom w:val="none" w:sz="0" w:space="0" w:color="auto"/>
            </w:tcBorders>
            <w:shd w:val="clear" w:color="auto" w:fill="83CAEB" w:themeFill="accent1" w:themeFillTint="66"/>
          </w:tcPr>
          <w:p w14:paraId="22060B76" w14:textId="77777777" w:rsidR="001B5633" w:rsidRPr="00DF608E" w:rsidRDefault="001B5633">
            <w:pPr>
              <w:pStyle w:val="Compact"/>
              <w:jc w:val="center"/>
              <w:rPr>
                <w:rFonts w:ascii="Times New Roman" w:hAnsi="Times New Roman" w:cs="Times New Roman"/>
              </w:rPr>
            </w:pPr>
            <w:r w:rsidRPr="00DF608E">
              <w:rPr>
                <w:rFonts w:ascii="Times New Roman" w:hAnsi="Times New Roman" w:cs="Times New Roman"/>
              </w:rPr>
              <w:t>Kiểu trả về / Kiểu thuộc tính</w:t>
            </w:r>
          </w:p>
        </w:tc>
        <w:tc>
          <w:tcPr>
            <w:tcW w:w="0" w:type="auto"/>
            <w:tcBorders>
              <w:bottom w:val="none" w:sz="0" w:space="0" w:color="auto"/>
            </w:tcBorders>
            <w:shd w:val="clear" w:color="auto" w:fill="83CAEB" w:themeFill="accent1" w:themeFillTint="66"/>
          </w:tcPr>
          <w:p w14:paraId="5CF274D3" w14:textId="77777777" w:rsidR="001B5633" w:rsidRPr="00DF608E" w:rsidRDefault="001B5633">
            <w:pPr>
              <w:pStyle w:val="Compact"/>
              <w:jc w:val="center"/>
              <w:rPr>
                <w:rFonts w:ascii="Times New Roman" w:hAnsi="Times New Roman" w:cs="Times New Roman"/>
              </w:rPr>
            </w:pPr>
            <w:r w:rsidRPr="00DF608E">
              <w:rPr>
                <w:rFonts w:ascii="Times New Roman" w:hAnsi="Times New Roman" w:cs="Times New Roman"/>
              </w:rPr>
              <w:t>Tham số</w:t>
            </w:r>
          </w:p>
        </w:tc>
        <w:tc>
          <w:tcPr>
            <w:tcW w:w="0" w:type="auto"/>
            <w:tcBorders>
              <w:bottom w:val="none" w:sz="0" w:space="0" w:color="auto"/>
            </w:tcBorders>
            <w:shd w:val="clear" w:color="auto" w:fill="83CAEB" w:themeFill="accent1" w:themeFillTint="66"/>
          </w:tcPr>
          <w:p w14:paraId="5C789D04" w14:textId="77777777" w:rsidR="001B5633" w:rsidRPr="00DF608E" w:rsidRDefault="001B5633">
            <w:pPr>
              <w:pStyle w:val="Compact"/>
              <w:jc w:val="center"/>
              <w:rPr>
                <w:rFonts w:ascii="Times New Roman" w:hAnsi="Times New Roman" w:cs="Times New Roman"/>
              </w:rPr>
            </w:pPr>
            <w:r w:rsidRPr="00DF608E">
              <w:rPr>
                <w:rFonts w:ascii="Times New Roman" w:hAnsi="Times New Roman" w:cs="Times New Roman"/>
              </w:rPr>
              <w:t>Mô tả bằng lời</w:t>
            </w:r>
          </w:p>
        </w:tc>
      </w:tr>
      <w:tr w:rsidR="001B5633" w:rsidRPr="00DF608E" w14:paraId="45C7F1B5" w14:textId="77777777">
        <w:tc>
          <w:tcPr>
            <w:tcW w:w="0" w:type="auto"/>
          </w:tcPr>
          <w:p w14:paraId="37FF570A" w14:textId="77777777" w:rsidR="001B5633" w:rsidRPr="00DF608E" w:rsidRDefault="001B5633">
            <w:pPr>
              <w:pStyle w:val="Compact"/>
              <w:rPr>
                <w:rFonts w:ascii="Times New Roman" w:hAnsi="Times New Roman" w:cs="Times New Roman"/>
              </w:rPr>
            </w:pPr>
            <w:r w:rsidRPr="00DF608E">
              <w:rPr>
                <w:rFonts w:ascii="Times New Roman" w:hAnsi="Times New Roman" w:cs="Times New Roman"/>
              </w:rPr>
              <w:t>materialInfo</w:t>
            </w:r>
          </w:p>
        </w:tc>
        <w:tc>
          <w:tcPr>
            <w:tcW w:w="0" w:type="auto"/>
          </w:tcPr>
          <w:p w14:paraId="59BAEB7B" w14:textId="77777777" w:rsidR="001B5633" w:rsidRPr="00DF608E" w:rsidRDefault="001B5633">
            <w:pPr>
              <w:pStyle w:val="Compact"/>
              <w:rPr>
                <w:rFonts w:ascii="Times New Roman" w:hAnsi="Times New Roman" w:cs="Times New Roman"/>
              </w:rPr>
            </w:pPr>
            <w:r w:rsidRPr="00DF608E">
              <w:rPr>
                <w:rFonts w:ascii="Times New Roman" w:hAnsi="Times New Roman" w:cs="Times New Roman"/>
              </w:rPr>
              <w:t>M_Material</w:t>
            </w:r>
          </w:p>
        </w:tc>
        <w:tc>
          <w:tcPr>
            <w:tcW w:w="0" w:type="auto"/>
          </w:tcPr>
          <w:p w14:paraId="72E8A725" w14:textId="77777777" w:rsidR="001B5633" w:rsidRPr="00DF608E" w:rsidRDefault="001B5633">
            <w:pPr>
              <w:pStyle w:val="Compact"/>
              <w:rPr>
                <w:rFonts w:ascii="Times New Roman" w:hAnsi="Times New Roman" w:cs="Times New Roman"/>
              </w:rPr>
            </w:pPr>
            <w:r w:rsidRPr="00DF608E">
              <w:rPr>
                <w:rFonts w:ascii="Times New Roman" w:hAnsi="Times New Roman" w:cs="Times New Roman"/>
              </w:rPr>
              <w:t>(thuộc tính)</w:t>
            </w:r>
          </w:p>
        </w:tc>
        <w:tc>
          <w:tcPr>
            <w:tcW w:w="0" w:type="auto"/>
          </w:tcPr>
          <w:p w14:paraId="626131FF" w14:textId="77777777" w:rsidR="001B5633" w:rsidRPr="00DF608E" w:rsidRDefault="001B5633">
            <w:pPr>
              <w:pStyle w:val="Compact"/>
              <w:rPr>
                <w:rFonts w:ascii="Times New Roman" w:hAnsi="Times New Roman" w:cs="Times New Roman"/>
              </w:rPr>
            </w:pPr>
            <w:r w:rsidRPr="00DF608E">
              <w:rPr>
                <w:rFonts w:ascii="Times New Roman" w:hAnsi="Times New Roman" w:cs="Times New Roman"/>
              </w:rPr>
              <w:t>Thông tin chi tiết của tài liệu đang được hiển thị.</w:t>
            </w:r>
          </w:p>
        </w:tc>
      </w:tr>
    </w:tbl>
    <w:bookmarkEnd w:id="49"/>
    <w:p w14:paraId="2438137A" w14:textId="39890FA3" w:rsidR="00613330" w:rsidRDefault="00613330" w:rsidP="00613330">
      <w:pPr>
        <w:pStyle w:val="Heading4"/>
      </w:pPr>
      <w:r w:rsidRPr="00613330">
        <w:t>Lớp: V_</w:t>
      </w:r>
      <w:r w:rsidR="00C8584D">
        <w:t>InstructorEnrollment</w:t>
      </w:r>
      <w:r w:rsidRPr="00613330">
        <w:t xml:space="preserve"> (&lt;&gt;)</w:t>
      </w:r>
    </w:p>
    <w:p w14:paraId="4AA6E342" w14:textId="6B2FB658" w:rsidR="00FC70C5" w:rsidRDefault="00FC70C5" w:rsidP="009A6FBF">
      <w:pPr>
        <w:pStyle w:val="ListParagraph"/>
        <w:numPr>
          <w:ilvl w:val="0"/>
          <w:numId w:val="37"/>
        </w:numPr>
      </w:pPr>
      <w:r>
        <w:t>Mô tả: Lớp lấy thông tin các yêu cầu đăng ký làm giảng viên</w:t>
      </w:r>
    </w:p>
    <w:p w14:paraId="08B9600F" w14:textId="790EC7F6" w:rsidR="00FC70C5" w:rsidRPr="00FC70C5" w:rsidRDefault="00FC70C5" w:rsidP="009A6FBF">
      <w:pPr>
        <w:pStyle w:val="ListParagraph"/>
        <w:numPr>
          <w:ilvl w:val="0"/>
          <w:numId w:val="37"/>
        </w:numPr>
      </w:pPr>
      <w:r>
        <w:t>Các thuộc tính/phương thức</w:t>
      </w:r>
    </w:p>
    <w:tbl>
      <w:tblPr>
        <w:tblStyle w:val="Table"/>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2324"/>
        <w:gridCol w:w="2472"/>
        <w:gridCol w:w="2442"/>
        <w:gridCol w:w="2112"/>
      </w:tblGrid>
      <w:tr w:rsidR="001054DC" w:rsidRPr="00DF608E" w14:paraId="6E00A450" w14:textId="77777777">
        <w:trPr>
          <w:cnfStyle w:val="100000000000" w:firstRow="1" w:lastRow="0" w:firstColumn="0" w:lastColumn="0" w:oddVBand="0" w:evenVBand="0" w:oddHBand="0" w:evenHBand="0" w:firstRowFirstColumn="0" w:firstRowLastColumn="0" w:lastRowFirstColumn="0" w:lastRowLastColumn="0"/>
          <w:tblHeader/>
        </w:trPr>
        <w:tc>
          <w:tcPr>
            <w:tcW w:w="0" w:type="auto"/>
            <w:shd w:val="clear" w:color="auto" w:fill="83CAEB" w:themeFill="accent1" w:themeFillTint="66"/>
          </w:tcPr>
          <w:p w14:paraId="164FED24" w14:textId="77777777" w:rsidR="00613330" w:rsidRPr="00DF608E" w:rsidRDefault="00613330">
            <w:pPr>
              <w:pStyle w:val="Compact"/>
              <w:jc w:val="center"/>
              <w:rPr>
                <w:rFonts w:ascii="Times New Roman" w:hAnsi="Times New Roman" w:cs="Times New Roman"/>
              </w:rPr>
            </w:pPr>
            <w:r w:rsidRPr="00DF608E">
              <w:rPr>
                <w:rFonts w:ascii="Times New Roman" w:hAnsi="Times New Roman" w:cs="Times New Roman"/>
              </w:rPr>
              <w:t>Tên thuộc tính / phương thức</w:t>
            </w:r>
          </w:p>
        </w:tc>
        <w:tc>
          <w:tcPr>
            <w:tcW w:w="0" w:type="auto"/>
            <w:shd w:val="clear" w:color="auto" w:fill="83CAEB" w:themeFill="accent1" w:themeFillTint="66"/>
          </w:tcPr>
          <w:p w14:paraId="13492BF0" w14:textId="77777777" w:rsidR="00613330" w:rsidRPr="00DF608E" w:rsidRDefault="00613330">
            <w:pPr>
              <w:pStyle w:val="Compact"/>
              <w:jc w:val="center"/>
              <w:rPr>
                <w:rFonts w:ascii="Times New Roman" w:hAnsi="Times New Roman" w:cs="Times New Roman"/>
              </w:rPr>
            </w:pPr>
            <w:r w:rsidRPr="00DF608E">
              <w:rPr>
                <w:rFonts w:ascii="Times New Roman" w:hAnsi="Times New Roman" w:cs="Times New Roman"/>
              </w:rPr>
              <w:t>Kiểu trả về / Kiểu thuộc tính</w:t>
            </w:r>
          </w:p>
        </w:tc>
        <w:tc>
          <w:tcPr>
            <w:tcW w:w="0" w:type="auto"/>
            <w:shd w:val="clear" w:color="auto" w:fill="83CAEB" w:themeFill="accent1" w:themeFillTint="66"/>
          </w:tcPr>
          <w:p w14:paraId="79274FF4" w14:textId="77777777" w:rsidR="00613330" w:rsidRPr="00DF608E" w:rsidRDefault="00613330">
            <w:pPr>
              <w:pStyle w:val="Compact"/>
              <w:jc w:val="center"/>
              <w:rPr>
                <w:rFonts w:ascii="Times New Roman" w:hAnsi="Times New Roman" w:cs="Times New Roman"/>
              </w:rPr>
            </w:pPr>
            <w:r w:rsidRPr="00DF608E">
              <w:rPr>
                <w:rFonts w:ascii="Times New Roman" w:hAnsi="Times New Roman" w:cs="Times New Roman"/>
              </w:rPr>
              <w:t>Tham số</w:t>
            </w:r>
          </w:p>
        </w:tc>
        <w:tc>
          <w:tcPr>
            <w:tcW w:w="0" w:type="auto"/>
            <w:shd w:val="clear" w:color="auto" w:fill="83CAEB" w:themeFill="accent1" w:themeFillTint="66"/>
          </w:tcPr>
          <w:p w14:paraId="74334590" w14:textId="77777777" w:rsidR="00613330" w:rsidRPr="00DF608E" w:rsidRDefault="00613330">
            <w:pPr>
              <w:pStyle w:val="Compact"/>
              <w:jc w:val="center"/>
              <w:rPr>
                <w:rFonts w:ascii="Times New Roman" w:hAnsi="Times New Roman" w:cs="Times New Roman"/>
              </w:rPr>
            </w:pPr>
            <w:r w:rsidRPr="00DF608E">
              <w:rPr>
                <w:rFonts w:ascii="Times New Roman" w:hAnsi="Times New Roman" w:cs="Times New Roman"/>
              </w:rPr>
              <w:t>Mô tả bằng lời</w:t>
            </w:r>
          </w:p>
        </w:tc>
      </w:tr>
      <w:tr w:rsidR="001054DC" w:rsidRPr="00DF608E" w14:paraId="34C31947" w14:textId="77777777">
        <w:tc>
          <w:tcPr>
            <w:tcW w:w="0" w:type="auto"/>
          </w:tcPr>
          <w:p w14:paraId="29AC8CC5" w14:textId="61A9681B" w:rsidR="00613330" w:rsidRPr="00DF608E" w:rsidRDefault="00C8584D">
            <w:pPr>
              <w:pStyle w:val="Compact"/>
              <w:rPr>
                <w:rFonts w:ascii="Times New Roman" w:hAnsi="Times New Roman" w:cs="Times New Roman"/>
              </w:rPr>
            </w:pPr>
            <w:r>
              <w:rPr>
                <w:rFonts w:ascii="Times New Roman" w:hAnsi="Times New Roman" w:cs="Times New Roman"/>
              </w:rPr>
              <w:t>i</w:t>
            </w:r>
            <w:r w:rsidR="00613330" w:rsidRPr="00DF608E">
              <w:rPr>
                <w:rFonts w:ascii="Times New Roman" w:hAnsi="Times New Roman" w:cs="Times New Roman"/>
              </w:rPr>
              <w:t>nfo</w:t>
            </w:r>
          </w:p>
        </w:tc>
        <w:tc>
          <w:tcPr>
            <w:tcW w:w="0" w:type="auto"/>
          </w:tcPr>
          <w:p w14:paraId="5BA13735" w14:textId="05093716" w:rsidR="00613330" w:rsidRPr="00DF608E" w:rsidRDefault="00613330">
            <w:pPr>
              <w:pStyle w:val="Compact"/>
              <w:rPr>
                <w:rFonts w:ascii="Times New Roman" w:hAnsi="Times New Roman" w:cs="Times New Roman"/>
              </w:rPr>
            </w:pPr>
            <w:r w:rsidRPr="00DF608E">
              <w:rPr>
                <w:rFonts w:ascii="Times New Roman" w:hAnsi="Times New Roman" w:cs="Times New Roman"/>
              </w:rPr>
              <w:t>M_</w:t>
            </w:r>
            <w:r w:rsidR="00C8584D">
              <w:rPr>
                <w:rFonts w:ascii="Times New Roman" w:hAnsi="Times New Roman" w:cs="Times New Roman"/>
              </w:rPr>
              <w:t>InstructorRequest</w:t>
            </w:r>
          </w:p>
        </w:tc>
        <w:tc>
          <w:tcPr>
            <w:tcW w:w="0" w:type="auto"/>
          </w:tcPr>
          <w:p w14:paraId="52CFDDB2" w14:textId="77777777" w:rsidR="00613330" w:rsidRPr="00DF608E" w:rsidRDefault="00613330">
            <w:pPr>
              <w:pStyle w:val="Compact"/>
              <w:rPr>
                <w:rFonts w:ascii="Times New Roman" w:hAnsi="Times New Roman" w:cs="Times New Roman"/>
              </w:rPr>
            </w:pPr>
            <w:r w:rsidRPr="00DF608E">
              <w:rPr>
                <w:rFonts w:ascii="Times New Roman" w:hAnsi="Times New Roman" w:cs="Times New Roman"/>
              </w:rPr>
              <w:t>(thuộc tính)</w:t>
            </w:r>
          </w:p>
        </w:tc>
        <w:tc>
          <w:tcPr>
            <w:tcW w:w="0" w:type="auto"/>
          </w:tcPr>
          <w:p w14:paraId="0B78CFA8" w14:textId="05666241" w:rsidR="00613330" w:rsidRPr="00DF608E" w:rsidRDefault="00613330">
            <w:pPr>
              <w:pStyle w:val="Compact"/>
              <w:rPr>
                <w:rFonts w:ascii="Times New Roman" w:hAnsi="Times New Roman" w:cs="Times New Roman"/>
              </w:rPr>
            </w:pPr>
            <w:r w:rsidRPr="00DF608E">
              <w:rPr>
                <w:rFonts w:ascii="Times New Roman" w:hAnsi="Times New Roman" w:cs="Times New Roman"/>
              </w:rPr>
              <w:t xml:space="preserve">Thông tin chi tiết </w:t>
            </w:r>
            <w:r w:rsidR="00F20F8A">
              <w:rPr>
                <w:rFonts w:ascii="Times New Roman" w:hAnsi="Times New Roman" w:cs="Times New Roman"/>
              </w:rPr>
              <w:t>yêu cầu đăng ký làm giảng viên</w:t>
            </w:r>
          </w:p>
        </w:tc>
      </w:tr>
      <w:tr w:rsidR="001054DC" w:rsidRPr="00DF608E" w14:paraId="5B0D7A9C" w14:textId="77777777">
        <w:tc>
          <w:tcPr>
            <w:tcW w:w="0" w:type="auto"/>
          </w:tcPr>
          <w:p w14:paraId="48336C9E" w14:textId="5E0DC3D8" w:rsidR="00F20F8A" w:rsidRDefault="00F20F8A">
            <w:pPr>
              <w:pStyle w:val="Compact"/>
              <w:rPr>
                <w:rFonts w:ascii="Times New Roman" w:hAnsi="Times New Roman" w:cs="Times New Roman"/>
              </w:rPr>
            </w:pPr>
            <w:r>
              <w:rPr>
                <w:rFonts w:ascii="Times New Roman" w:hAnsi="Times New Roman" w:cs="Times New Roman"/>
              </w:rPr>
              <w:t>applyForInstructor</w:t>
            </w:r>
          </w:p>
        </w:tc>
        <w:tc>
          <w:tcPr>
            <w:tcW w:w="0" w:type="auto"/>
          </w:tcPr>
          <w:p w14:paraId="77DAD78A" w14:textId="43A41935" w:rsidR="00F20F8A" w:rsidRPr="00DF608E" w:rsidRDefault="001054DC">
            <w:pPr>
              <w:pStyle w:val="Compact"/>
              <w:rPr>
                <w:rFonts w:ascii="Times New Roman" w:hAnsi="Times New Roman" w:cs="Times New Roman"/>
              </w:rPr>
            </w:pPr>
            <w:r>
              <w:rPr>
                <w:rFonts w:ascii="Times New Roman" w:hAnsi="Times New Roman" w:cs="Times New Roman"/>
              </w:rPr>
              <w:t>Void</w:t>
            </w:r>
          </w:p>
        </w:tc>
        <w:tc>
          <w:tcPr>
            <w:tcW w:w="0" w:type="auto"/>
          </w:tcPr>
          <w:p w14:paraId="218BC9C9" w14:textId="5FD220EB" w:rsidR="00F20F8A" w:rsidRPr="00DF608E" w:rsidRDefault="001054DC">
            <w:pPr>
              <w:pStyle w:val="Compact"/>
              <w:rPr>
                <w:rFonts w:ascii="Times New Roman" w:hAnsi="Times New Roman" w:cs="Times New Roman"/>
              </w:rPr>
            </w:pPr>
            <w:r>
              <w:rPr>
                <w:rFonts w:ascii="Times New Roman" w:hAnsi="Times New Roman" w:cs="Times New Roman"/>
              </w:rPr>
              <w:t>Infor: M_InstructorRequest</w:t>
            </w:r>
          </w:p>
        </w:tc>
        <w:tc>
          <w:tcPr>
            <w:tcW w:w="0" w:type="auto"/>
          </w:tcPr>
          <w:p w14:paraId="0AC8F937" w14:textId="3EDDA31A" w:rsidR="00F20F8A" w:rsidRPr="00DF608E" w:rsidRDefault="007239E8">
            <w:pPr>
              <w:pStyle w:val="Compact"/>
              <w:rPr>
                <w:rFonts w:ascii="Times New Roman" w:hAnsi="Times New Roman" w:cs="Times New Roman"/>
              </w:rPr>
            </w:pPr>
            <w:r>
              <w:rPr>
                <w:rFonts w:ascii="Times New Roman" w:hAnsi="Times New Roman" w:cs="Times New Roman"/>
              </w:rPr>
              <w:t>Thao tác đăng ký làm giảng viên</w:t>
            </w:r>
          </w:p>
        </w:tc>
      </w:tr>
    </w:tbl>
    <w:p w14:paraId="083B4C96" w14:textId="6434D711" w:rsidR="00613330" w:rsidRDefault="00613330" w:rsidP="00613330">
      <w:pPr>
        <w:pStyle w:val="Heading4"/>
      </w:pPr>
      <w:r w:rsidRPr="00613330">
        <w:t>Lớp: V_</w:t>
      </w:r>
      <w:proofErr w:type="gramStart"/>
      <w:r w:rsidR="007239E8">
        <w:t>Course</w:t>
      </w:r>
      <w:r w:rsidR="00D70C08">
        <w:t>Enrollment</w:t>
      </w:r>
      <w:r w:rsidRPr="00613330">
        <w:t>(</w:t>
      </w:r>
      <w:proofErr w:type="gramEnd"/>
      <w:r w:rsidRPr="00613330">
        <w:t>&lt;&gt;)</w:t>
      </w:r>
    </w:p>
    <w:p w14:paraId="15EBAC4C" w14:textId="799D963D" w:rsidR="00A5443D" w:rsidRDefault="00A5443D" w:rsidP="009A6FBF">
      <w:pPr>
        <w:pStyle w:val="ListParagraph"/>
        <w:numPr>
          <w:ilvl w:val="0"/>
          <w:numId w:val="37"/>
        </w:numPr>
      </w:pPr>
      <w:r>
        <w:t xml:space="preserve">Mô tả: Lớp </w:t>
      </w:r>
      <w:r w:rsidR="000E6DAF">
        <w:t>tạo đăng ký khóa học</w:t>
      </w:r>
    </w:p>
    <w:p w14:paraId="2031147C" w14:textId="69F83B64" w:rsidR="00A5443D" w:rsidRPr="00A5443D" w:rsidRDefault="00A5443D" w:rsidP="009A6FBF">
      <w:pPr>
        <w:pStyle w:val="ListParagraph"/>
        <w:numPr>
          <w:ilvl w:val="0"/>
          <w:numId w:val="37"/>
        </w:numPr>
      </w:pPr>
      <w:r>
        <w:t>Các thuộc tính/phương thức</w:t>
      </w:r>
    </w:p>
    <w:tbl>
      <w:tblPr>
        <w:tblStyle w:val="Table"/>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2593"/>
        <w:gridCol w:w="2283"/>
        <w:gridCol w:w="2313"/>
        <w:gridCol w:w="2161"/>
      </w:tblGrid>
      <w:tr w:rsidR="00197A92" w:rsidRPr="00DF608E" w14:paraId="5D36C1D3" w14:textId="77777777">
        <w:trPr>
          <w:cnfStyle w:val="100000000000" w:firstRow="1" w:lastRow="0" w:firstColumn="0" w:lastColumn="0" w:oddVBand="0" w:evenVBand="0" w:oddHBand="0" w:evenHBand="0" w:firstRowFirstColumn="0" w:firstRowLastColumn="0" w:lastRowFirstColumn="0" w:lastRowLastColumn="0"/>
          <w:tblHeader/>
        </w:trPr>
        <w:tc>
          <w:tcPr>
            <w:tcW w:w="0" w:type="auto"/>
            <w:shd w:val="clear" w:color="auto" w:fill="83CAEB" w:themeFill="accent1" w:themeFillTint="66"/>
          </w:tcPr>
          <w:p w14:paraId="65F5D475" w14:textId="77777777" w:rsidR="00613330" w:rsidRPr="00DF608E" w:rsidRDefault="00613330">
            <w:pPr>
              <w:pStyle w:val="Compact"/>
              <w:jc w:val="center"/>
              <w:rPr>
                <w:rFonts w:ascii="Times New Roman" w:hAnsi="Times New Roman" w:cs="Times New Roman"/>
              </w:rPr>
            </w:pPr>
            <w:r w:rsidRPr="00DF608E">
              <w:rPr>
                <w:rFonts w:ascii="Times New Roman" w:hAnsi="Times New Roman" w:cs="Times New Roman"/>
              </w:rPr>
              <w:lastRenderedPageBreak/>
              <w:t>Tên thuộc tính / phương thức</w:t>
            </w:r>
          </w:p>
        </w:tc>
        <w:tc>
          <w:tcPr>
            <w:tcW w:w="0" w:type="auto"/>
            <w:shd w:val="clear" w:color="auto" w:fill="83CAEB" w:themeFill="accent1" w:themeFillTint="66"/>
          </w:tcPr>
          <w:p w14:paraId="22E46EA9" w14:textId="77777777" w:rsidR="00613330" w:rsidRPr="00DF608E" w:rsidRDefault="00613330">
            <w:pPr>
              <w:pStyle w:val="Compact"/>
              <w:jc w:val="center"/>
              <w:rPr>
                <w:rFonts w:ascii="Times New Roman" w:hAnsi="Times New Roman" w:cs="Times New Roman"/>
              </w:rPr>
            </w:pPr>
            <w:r w:rsidRPr="00DF608E">
              <w:rPr>
                <w:rFonts w:ascii="Times New Roman" w:hAnsi="Times New Roman" w:cs="Times New Roman"/>
              </w:rPr>
              <w:t>Kiểu trả về / Kiểu thuộc tính</w:t>
            </w:r>
          </w:p>
        </w:tc>
        <w:tc>
          <w:tcPr>
            <w:tcW w:w="0" w:type="auto"/>
            <w:shd w:val="clear" w:color="auto" w:fill="83CAEB" w:themeFill="accent1" w:themeFillTint="66"/>
          </w:tcPr>
          <w:p w14:paraId="30762149" w14:textId="77777777" w:rsidR="00613330" w:rsidRPr="00DF608E" w:rsidRDefault="00613330">
            <w:pPr>
              <w:pStyle w:val="Compact"/>
              <w:jc w:val="center"/>
              <w:rPr>
                <w:rFonts w:ascii="Times New Roman" w:hAnsi="Times New Roman" w:cs="Times New Roman"/>
              </w:rPr>
            </w:pPr>
            <w:r w:rsidRPr="00DF608E">
              <w:rPr>
                <w:rFonts w:ascii="Times New Roman" w:hAnsi="Times New Roman" w:cs="Times New Roman"/>
              </w:rPr>
              <w:t>Tham số</w:t>
            </w:r>
          </w:p>
        </w:tc>
        <w:tc>
          <w:tcPr>
            <w:tcW w:w="0" w:type="auto"/>
            <w:shd w:val="clear" w:color="auto" w:fill="83CAEB" w:themeFill="accent1" w:themeFillTint="66"/>
          </w:tcPr>
          <w:p w14:paraId="3EE7C9D5" w14:textId="77777777" w:rsidR="00613330" w:rsidRPr="00DF608E" w:rsidRDefault="00613330">
            <w:pPr>
              <w:pStyle w:val="Compact"/>
              <w:jc w:val="center"/>
              <w:rPr>
                <w:rFonts w:ascii="Times New Roman" w:hAnsi="Times New Roman" w:cs="Times New Roman"/>
              </w:rPr>
            </w:pPr>
            <w:r w:rsidRPr="00DF608E">
              <w:rPr>
                <w:rFonts w:ascii="Times New Roman" w:hAnsi="Times New Roman" w:cs="Times New Roman"/>
              </w:rPr>
              <w:t>Mô tả bằng lời</w:t>
            </w:r>
          </w:p>
        </w:tc>
      </w:tr>
      <w:tr w:rsidR="00197A92" w:rsidRPr="00DF608E" w14:paraId="62E90553" w14:textId="77777777">
        <w:tc>
          <w:tcPr>
            <w:tcW w:w="0" w:type="auto"/>
          </w:tcPr>
          <w:p w14:paraId="18B6A681" w14:textId="2078EC8D" w:rsidR="00613330" w:rsidRPr="00DF608E" w:rsidRDefault="00D70C08">
            <w:pPr>
              <w:pStyle w:val="Compact"/>
              <w:rPr>
                <w:rFonts w:ascii="Times New Roman" w:hAnsi="Times New Roman" w:cs="Times New Roman"/>
              </w:rPr>
            </w:pPr>
            <w:r>
              <w:rPr>
                <w:rFonts w:ascii="Times New Roman" w:hAnsi="Times New Roman" w:cs="Times New Roman"/>
              </w:rPr>
              <w:t>userId</w:t>
            </w:r>
          </w:p>
        </w:tc>
        <w:tc>
          <w:tcPr>
            <w:tcW w:w="0" w:type="auto"/>
          </w:tcPr>
          <w:p w14:paraId="321E5717" w14:textId="0C9D34B6" w:rsidR="00613330" w:rsidRPr="00DF608E" w:rsidRDefault="007A0F0A">
            <w:pPr>
              <w:pStyle w:val="Compact"/>
              <w:rPr>
                <w:rFonts w:ascii="Times New Roman" w:hAnsi="Times New Roman" w:cs="Times New Roman"/>
              </w:rPr>
            </w:pPr>
            <w:r>
              <w:rPr>
                <w:rFonts w:ascii="Times New Roman" w:hAnsi="Times New Roman" w:cs="Times New Roman"/>
              </w:rPr>
              <w:t>Int</w:t>
            </w:r>
          </w:p>
        </w:tc>
        <w:tc>
          <w:tcPr>
            <w:tcW w:w="0" w:type="auto"/>
          </w:tcPr>
          <w:p w14:paraId="50FFD7FC" w14:textId="24EE510D" w:rsidR="00613330" w:rsidRPr="00DF608E" w:rsidRDefault="007A0F0A">
            <w:pPr>
              <w:pStyle w:val="Compact"/>
              <w:rPr>
                <w:rFonts w:ascii="Times New Roman" w:hAnsi="Times New Roman" w:cs="Times New Roman"/>
              </w:rPr>
            </w:pPr>
            <w:r>
              <w:rPr>
                <w:rFonts w:ascii="Times New Roman" w:hAnsi="Times New Roman" w:cs="Times New Roman"/>
              </w:rPr>
              <w:t>Thuộc tính</w:t>
            </w:r>
          </w:p>
        </w:tc>
        <w:tc>
          <w:tcPr>
            <w:tcW w:w="0" w:type="auto"/>
          </w:tcPr>
          <w:p w14:paraId="020DB518" w14:textId="7F3E0489" w:rsidR="00613330" w:rsidRPr="00DF608E" w:rsidRDefault="007A0F0A">
            <w:pPr>
              <w:pStyle w:val="Compact"/>
              <w:rPr>
                <w:rFonts w:ascii="Times New Roman" w:hAnsi="Times New Roman" w:cs="Times New Roman"/>
              </w:rPr>
            </w:pPr>
            <w:r>
              <w:rPr>
                <w:rFonts w:ascii="Times New Roman" w:hAnsi="Times New Roman" w:cs="Times New Roman"/>
              </w:rPr>
              <w:t>Id người đăng ký khóa học</w:t>
            </w:r>
          </w:p>
        </w:tc>
      </w:tr>
      <w:tr w:rsidR="00197A92" w:rsidRPr="00DF608E" w14:paraId="68DF4BD5" w14:textId="77777777">
        <w:tc>
          <w:tcPr>
            <w:tcW w:w="0" w:type="auto"/>
          </w:tcPr>
          <w:p w14:paraId="49C3B50B" w14:textId="22CDC59E" w:rsidR="007A0F0A" w:rsidRDefault="007A0F0A">
            <w:pPr>
              <w:pStyle w:val="Compact"/>
              <w:rPr>
                <w:rFonts w:ascii="Times New Roman" w:hAnsi="Times New Roman" w:cs="Times New Roman"/>
              </w:rPr>
            </w:pPr>
            <w:r>
              <w:rPr>
                <w:rFonts w:ascii="Times New Roman" w:hAnsi="Times New Roman" w:cs="Times New Roman"/>
              </w:rPr>
              <w:t>courseId</w:t>
            </w:r>
          </w:p>
        </w:tc>
        <w:tc>
          <w:tcPr>
            <w:tcW w:w="0" w:type="auto"/>
          </w:tcPr>
          <w:p w14:paraId="740533A5" w14:textId="49461512" w:rsidR="007A0F0A" w:rsidRDefault="007A0F0A">
            <w:pPr>
              <w:pStyle w:val="Compact"/>
              <w:rPr>
                <w:rFonts w:ascii="Times New Roman" w:hAnsi="Times New Roman" w:cs="Times New Roman"/>
              </w:rPr>
            </w:pPr>
            <w:r>
              <w:rPr>
                <w:rFonts w:ascii="Times New Roman" w:hAnsi="Times New Roman" w:cs="Times New Roman"/>
              </w:rPr>
              <w:t>Int</w:t>
            </w:r>
          </w:p>
        </w:tc>
        <w:tc>
          <w:tcPr>
            <w:tcW w:w="0" w:type="auto"/>
          </w:tcPr>
          <w:p w14:paraId="069B3A2E" w14:textId="54A4E289" w:rsidR="007A0F0A" w:rsidRDefault="007A0F0A">
            <w:pPr>
              <w:pStyle w:val="Compact"/>
              <w:rPr>
                <w:rFonts w:ascii="Times New Roman" w:hAnsi="Times New Roman" w:cs="Times New Roman"/>
              </w:rPr>
            </w:pPr>
            <w:r>
              <w:rPr>
                <w:rFonts w:ascii="Times New Roman" w:hAnsi="Times New Roman" w:cs="Times New Roman"/>
              </w:rPr>
              <w:t>Thuộc tính</w:t>
            </w:r>
          </w:p>
        </w:tc>
        <w:tc>
          <w:tcPr>
            <w:tcW w:w="0" w:type="auto"/>
          </w:tcPr>
          <w:p w14:paraId="0C13A64B" w14:textId="40D61A17" w:rsidR="007A0F0A" w:rsidRDefault="007A0F0A">
            <w:pPr>
              <w:pStyle w:val="Compact"/>
              <w:rPr>
                <w:rFonts w:ascii="Times New Roman" w:hAnsi="Times New Roman" w:cs="Times New Roman"/>
              </w:rPr>
            </w:pPr>
            <w:r>
              <w:rPr>
                <w:rFonts w:ascii="Times New Roman" w:hAnsi="Times New Roman" w:cs="Times New Roman"/>
              </w:rPr>
              <w:t>Mã số khóa học đăng ký</w:t>
            </w:r>
          </w:p>
        </w:tc>
      </w:tr>
      <w:tr w:rsidR="00197A92" w:rsidRPr="00DF608E" w14:paraId="36605983" w14:textId="77777777">
        <w:tc>
          <w:tcPr>
            <w:tcW w:w="0" w:type="auto"/>
          </w:tcPr>
          <w:p w14:paraId="1EC1D363" w14:textId="1EEC8FF2" w:rsidR="007A0F0A" w:rsidRDefault="007A0F0A">
            <w:pPr>
              <w:pStyle w:val="Compact"/>
              <w:rPr>
                <w:rFonts w:ascii="Times New Roman" w:hAnsi="Times New Roman" w:cs="Times New Roman"/>
              </w:rPr>
            </w:pPr>
            <w:r>
              <w:rPr>
                <w:rFonts w:ascii="Times New Roman" w:hAnsi="Times New Roman" w:cs="Times New Roman"/>
              </w:rPr>
              <w:t>Amount</w:t>
            </w:r>
          </w:p>
        </w:tc>
        <w:tc>
          <w:tcPr>
            <w:tcW w:w="0" w:type="auto"/>
          </w:tcPr>
          <w:p w14:paraId="0CD7438D" w14:textId="07379366" w:rsidR="007A0F0A" w:rsidRDefault="00A44324">
            <w:pPr>
              <w:pStyle w:val="Compact"/>
              <w:rPr>
                <w:rFonts w:ascii="Times New Roman" w:hAnsi="Times New Roman" w:cs="Times New Roman"/>
              </w:rPr>
            </w:pPr>
            <w:r>
              <w:rPr>
                <w:rFonts w:ascii="Times New Roman" w:hAnsi="Times New Roman" w:cs="Times New Roman"/>
              </w:rPr>
              <w:t>Float</w:t>
            </w:r>
          </w:p>
        </w:tc>
        <w:tc>
          <w:tcPr>
            <w:tcW w:w="0" w:type="auto"/>
          </w:tcPr>
          <w:p w14:paraId="39472FBF" w14:textId="4B21A2BA" w:rsidR="007A0F0A" w:rsidRDefault="00A44324">
            <w:pPr>
              <w:pStyle w:val="Compact"/>
              <w:rPr>
                <w:rFonts w:ascii="Times New Roman" w:hAnsi="Times New Roman" w:cs="Times New Roman"/>
              </w:rPr>
            </w:pPr>
            <w:r>
              <w:rPr>
                <w:rFonts w:ascii="Times New Roman" w:hAnsi="Times New Roman" w:cs="Times New Roman"/>
              </w:rPr>
              <w:t>Thuộc tính</w:t>
            </w:r>
          </w:p>
        </w:tc>
        <w:tc>
          <w:tcPr>
            <w:tcW w:w="0" w:type="auto"/>
          </w:tcPr>
          <w:p w14:paraId="7AFF7CB6" w14:textId="3D52DCB9" w:rsidR="007A0F0A" w:rsidRDefault="00A44324">
            <w:pPr>
              <w:pStyle w:val="Compact"/>
              <w:rPr>
                <w:rFonts w:ascii="Times New Roman" w:hAnsi="Times New Roman" w:cs="Times New Roman"/>
              </w:rPr>
            </w:pPr>
            <w:r>
              <w:rPr>
                <w:rFonts w:ascii="Times New Roman" w:hAnsi="Times New Roman" w:cs="Times New Roman"/>
              </w:rPr>
              <w:t>Số tiền cần thanh toán</w:t>
            </w:r>
          </w:p>
        </w:tc>
      </w:tr>
      <w:tr w:rsidR="00197A92" w:rsidRPr="00DF608E" w14:paraId="290517D4" w14:textId="77777777">
        <w:tc>
          <w:tcPr>
            <w:tcW w:w="0" w:type="auto"/>
          </w:tcPr>
          <w:p w14:paraId="0CDED355" w14:textId="24DDC194" w:rsidR="00A44324" w:rsidRDefault="00A44324">
            <w:pPr>
              <w:pStyle w:val="Compact"/>
              <w:rPr>
                <w:rFonts w:ascii="Times New Roman" w:hAnsi="Times New Roman" w:cs="Times New Roman"/>
              </w:rPr>
            </w:pPr>
            <w:r>
              <w:rPr>
                <w:rFonts w:ascii="Times New Roman" w:hAnsi="Times New Roman" w:cs="Times New Roman"/>
              </w:rPr>
              <w:t>paymentMethod</w:t>
            </w:r>
          </w:p>
        </w:tc>
        <w:tc>
          <w:tcPr>
            <w:tcW w:w="0" w:type="auto"/>
          </w:tcPr>
          <w:p w14:paraId="5B5E28E3" w14:textId="2DE50FE7" w:rsidR="00A44324" w:rsidRDefault="00A44324">
            <w:pPr>
              <w:pStyle w:val="Compact"/>
              <w:rPr>
                <w:rFonts w:ascii="Times New Roman" w:hAnsi="Times New Roman" w:cs="Times New Roman"/>
              </w:rPr>
            </w:pPr>
            <w:r>
              <w:rPr>
                <w:rFonts w:ascii="Times New Roman" w:hAnsi="Times New Roman" w:cs="Times New Roman"/>
              </w:rPr>
              <w:t>String</w:t>
            </w:r>
          </w:p>
        </w:tc>
        <w:tc>
          <w:tcPr>
            <w:tcW w:w="0" w:type="auto"/>
          </w:tcPr>
          <w:p w14:paraId="46537178" w14:textId="09C8E0FB" w:rsidR="00A44324" w:rsidRDefault="00A44324">
            <w:pPr>
              <w:pStyle w:val="Compact"/>
              <w:rPr>
                <w:rFonts w:ascii="Times New Roman" w:hAnsi="Times New Roman" w:cs="Times New Roman"/>
              </w:rPr>
            </w:pPr>
            <w:r>
              <w:rPr>
                <w:rFonts w:ascii="Times New Roman" w:hAnsi="Times New Roman" w:cs="Times New Roman"/>
              </w:rPr>
              <w:t>Thuộc tính</w:t>
            </w:r>
          </w:p>
        </w:tc>
        <w:tc>
          <w:tcPr>
            <w:tcW w:w="0" w:type="auto"/>
          </w:tcPr>
          <w:p w14:paraId="0A34DCBE" w14:textId="2981C9C8" w:rsidR="00A44324" w:rsidRDefault="00A44324">
            <w:pPr>
              <w:pStyle w:val="Compact"/>
              <w:rPr>
                <w:rFonts w:ascii="Times New Roman" w:hAnsi="Times New Roman" w:cs="Times New Roman"/>
              </w:rPr>
            </w:pPr>
            <w:r>
              <w:rPr>
                <w:rFonts w:ascii="Times New Roman" w:hAnsi="Times New Roman" w:cs="Times New Roman"/>
              </w:rPr>
              <w:t>Phương thức thanh toán</w:t>
            </w:r>
          </w:p>
        </w:tc>
      </w:tr>
      <w:tr w:rsidR="00197A92" w:rsidRPr="00DF608E" w14:paraId="738B66E1" w14:textId="77777777">
        <w:tc>
          <w:tcPr>
            <w:tcW w:w="0" w:type="auto"/>
          </w:tcPr>
          <w:p w14:paraId="5EC289F2" w14:textId="53B312C9" w:rsidR="00A44324" w:rsidRDefault="0022665F">
            <w:pPr>
              <w:pStyle w:val="Compact"/>
              <w:rPr>
                <w:rFonts w:ascii="Times New Roman" w:hAnsi="Times New Roman" w:cs="Times New Roman"/>
              </w:rPr>
            </w:pPr>
            <w:r>
              <w:rPr>
                <w:rFonts w:ascii="Times New Roman" w:hAnsi="Times New Roman" w:cs="Times New Roman"/>
              </w:rPr>
              <w:t>paymentInfo</w:t>
            </w:r>
          </w:p>
        </w:tc>
        <w:tc>
          <w:tcPr>
            <w:tcW w:w="0" w:type="auto"/>
          </w:tcPr>
          <w:p w14:paraId="6832F09D" w14:textId="40CC0238" w:rsidR="00A44324" w:rsidRDefault="0022665F">
            <w:pPr>
              <w:pStyle w:val="Compact"/>
              <w:rPr>
                <w:rFonts w:ascii="Times New Roman" w:hAnsi="Times New Roman" w:cs="Times New Roman"/>
              </w:rPr>
            </w:pPr>
            <w:r>
              <w:rPr>
                <w:rFonts w:ascii="Times New Roman" w:hAnsi="Times New Roman" w:cs="Times New Roman"/>
              </w:rPr>
              <w:t>Object</w:t>
            </w:r>
          </w:p>
        </w:tc>
        <w:tc>
          <w:tcPr>
            <w:tcW w:w="0" w:type="auto"/>
          </w:tcPr>
          <w:p w14:paraId="05459FDD" w14:textId="76AF38F0" w:rsidR="00A44324" w:rsidRDefault="0022665F">
            <w:pPr>
              <w:pStyle w:val="Compact"/>
              <w:rPr>
                <w:rFonts w:ascii="Times New Roman" w:hAnsi="Times New Roman" w:cs="Times New Roman"/>
              </w:rPr>
            </w:pPr>
            <w:r>
              <w:rPr>
                <w:rFonts w:ascii="Times New Roman" w:hAnsi="Times New Roman" w:cs="Times New Roman"/>
              </w:rPr>
              <w:t>Thuộc tính</w:t>
            </w:r>
          </w:p>
        </w:tc>
        <w:tc>
          <w:tcPr>
            <w:tcW w:w="0" w:type="auto"/>
          </w:tcPr>
          <w:p w14:paraId="5B12992E" w14:textId="57B52A6A" w:rsidR="00A44324" w:rsidRDefault="0022665F">
            <w:pPr>
              <w:pStyle w:val="Compact"/>
              <w:rPr>
                <w:rFonts w:ascii="Times New Roman" w:hAnsi="Times New Roman" w:cs="Times New Roman"/>
              </w:rPr>
            </w:pPr>
            <w:r>
              <w:rPr>
                <w:rFonts w:ascii="Times New Roman" w:hAnsi="Times New Roman" w:cs="Times New Roman"/>
              </w:rPr>
              <w:t>Thông tin thanh toán</w:t>
            </w:r>
          </w:p>
        </w:tc>
      </w:tr>
      <w:tr w:rsidR="00197A92" w:rsidRPr="00DF608E" w14:paraId="348E5569" w14:textId="77777777">
        <w:tc>
          <w:tcPr>
            <w:tcW w:w="0" w:type="auto"/>
          </w:tcPr>
          <w:p w14:paraId="0A9D8F84" w14:textId="55B99B50" w:rsidR="0022665F" w:rsidRDefault="0022665F">
            <w:pPr>
              <w:pStyle w:val="Compact"/>
              <w:rPr>
                <w:rFonts w:ascii="Times New Roman" w:hAnsi="Times New Roman" w:cs="Times New Roman"/>
              </w:rPr>
            </w:pPr>
            <w:r>
              <w:rPr>
                <w:rFonts w:ascii="Times New Roman" w:hAnsi="Times New Roman" w:cs="Times New Roman"/>
              </w:rPr>
              <w:t>createPayment</w:t>
            </w:r>
          </w:p>
        </w:tc>
        <w:tc>
          <w:tcPr>
            <w:tcW w:w="0" w:type="auto"/>
          </w:tcPr>
          <w:p w14:paraId="59977ADE" w14:textId="64A7AD0A" w:rsidR="0022665F" w:rsidRDefault="00197A92">
            <w:pPr>
              <w:pStyle w:val="Compact"/>
              <w:rPr>
                <w:rFonts w:ascii="Times New Roman" w:hAnsi="Times New Roman" w:cs="Times New Roman"/>
              </w:rPr>
            </w:pPr>
            <w:r>
              <w:rPr>
                <w:rFonts w:ascii="Times New Roman" w:hAnsi="Times New Roman" w:cs="Times New Roman"/>
              </w:rPr>
              <w:t>Boolean</w:t>
            </w:r>
          </w:p>
        </w:tc>
        <w:tc>
          <w:tcPr>
            <w:tcW w:w="0" w:type="auto"/>
          </w:tcPr>
          <w:p w14:paraId="23516E2B" w14:textId="120A8F45" w:rsidR="0022665F" w:rsidRDefault="00197A92">
            <w:pPr>
              <w:pStyle w:val="Compact"/>
              <w:rPr>
                <w:rFonts w:ascii="Times New Roman" w:hAnsi="Times New Roman" w:cs="Times New Roman"/>
              </w:rPr>
            </w:pPr>
            <w:r>
              <w:rPr>
                <w:rFonts w:ascii="Times New Roman" w:hAnsi="Times New Roman" w:cs="Times New Roman"/>
              </w:rPr>
              <w:t>paymentInfo: M_Payment</w:t>
            </w:r>
          </w:p>
        </w:tc>
        <w:tc>
          <w:tcPr>
            <w:tcW w:w="0" w:type="auto"/>
          </w:tcPr>
          <w:p w14:paraId="05FC2118" w14:textId="355439BF" w:rsidR="0022665F" w:rsidRDefault="00197A92">
            <w:pPr>
              <w:pStyle w:val="Compact"/>
              <w:rPr>
                <w:rFonts w:ascii="Times New Roman" w:hAnsi="Times New Roman" w:cs="Times New Roman"/>
              </w:rPr>
            </w:pPr>
            <w:r>
              <w:rPr>
                <w:rFonts w:ascii="Times New Roman" w:hAnsi="Times New Roman" w:cs="Times New Roman"/>
              </w:rPr>
              <w:t xml:space="preserve">Thao tác </w:t>
            </w:r>
            <w:r w:rsidR="00A5443D">
              <w:rPr>
                <w:rFonts w:ascii="Times New Roman" w:hAnsi="Times New Roman" w:cs="Times New Roman"/>
              </w:rPr>
              <w:t>xử lý</w:t>
            </w:r>
            <w:r>
              <w:rPr>
                <w:rFonts w:ascii="Times New Roman" w:hAnsi="Times New Roman" w:cs="Times New Roman"/>
              </w:rPr>
              <w:t xml:space="preserve"> thanh toán</w:t>
            </w:r>
          </w:p>
        </w:tc>
      </w:tr>
    </w:tbl>
    <w:p w14:paraId="12F43511" w14:textId="322C08F5" w:rsidR="00613330" w:rsidRDefault="00613330" w:rsidP="00613330">
      <w:pPr>
        <w:pStyle w:val="Heading4"/>
      </w:pPr>
      <w:r w:rsidRPr="00613330">
        <w:t>Lớp: V_</w:t>
      </w:r>
      <w:r w:rsidR="000C7475">
        <w:t>InstructorRequestManager</w:t>
      </w:r>
      <w:r w:rsidRPr="00613330">
        <w:t xml:space="preserve"> (&lt;&gt;)</w:t>
      </w:r>
    </w:p>
    <w:p w14:paraId="2052F284" w14:textId="60705596" w:rsidR="000E6DAF" w:rsidRDefault="000E6DAF" w:rsidP="009A6FBF">
      <w:pPr>
        <w:pStyle w:val="ListParagraph"/>
        <w:numPr>
          <w:ilvl w:val="0"/>
          <w:numId w:val="37"/>
        </w:numPr>
      </w:pPr>
      <w:r>
        <w:t xml:space="preserve">Mô tả: Lớp lấy thông tin </w:t>
      </w:r>
      <w:r w:rsidR="004946D4">
        <w:t>các yêu cầu làm giảng viên</w:t>
      </w:r>
    </w:p>
    <w:p w14:paraId="79C89D99" w14:textId="3C6159BA" w:rsidR="000E6DAF" w:rsidRPr="000E6DAF" w:rsidRDefault="000E6DAF" w:rsidP="009A6FBF">
      <w:pPr>
        <w:pStyle w:val="ListParagraph"/>
        <w:numPr>
          <w:ilvl w:val="0"/>
          <w:numId w:val="37"/>
        </w:numPr>
      </w:pPr>
      <w:r>
        <w:t>Các thuộc tính/phương thức</w:t>
      </w:r>
    </w:p>
    <w:tbl>
      <w:tblPr>
        <w:tblStyle w:val="Table"/>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2356"/>
        <w:gridCol w:w="3087"/>
        <w:gridCol w:w="1233"/>
        <w:gridCol w:w="2674"/>
      </w:tblGrid>
      <w:tr w:rsidR="005F1F29" w:rsidRPr="00DF608E" w14:paraId="1BC1F9F5" w14:textId="77777777">
        <w:trPr>
          <w:cnfStyle w:val="100000000000" w:firstRow="1" w:lastRow="0" w:firstColumn="0" w:lastColumn="0" w:oddVBand="0" w:evenVBand="0" w:oddHBand="0" w:evenHBand="0" w:firstRowFirstColumn="0" w:firstRowLastColumn="0" w:lastRowFirstColumn="0" w:lastRowLastColumn="0"/>
          <w:tblHeader/>
        </w:trPr>
        <w:tc>
          <w:tcPr>
            <w:tcW w:w="0" w:type="auto"/>
            <w:shd w:val="clear" w:color="auto" w:fill="83CAEB" w:themeFill="accent1" w:themeFillTint="66"/>
          </w:tcPr>
          <w:p w14:paraId="3DA48346" w14:textId="77777777" w:rsidR="00613330" w:rsidRPr="00DF608E" w:rsidRDefault="00613330">
            <w:pPr>
              <w:pStyle w:val="Compact"/>
              <w:jc w:val="center"/>
              <w:rPr>
                <w:rFonts w:ascii="Times New Roman" w:hAnsi="Times New Roman" w:cs="Times New Roman"/>
              </w:rPr>
            </w:pPr>
            <w:r w:rsidRPr="00DF608E">
              <w:rPr>
                <w:rFonts w:ascii="Times New Roman" w:hAnsi="Times New Roman" w:cs="Times New Roman"/>
              </w:rPr>
              <w:t>Tên thuộc tính / phương thức</w:t>
            </w:r>
          </w:p>
        </w:tc>
        <w:tc>
          <w:tcPr>
            <w:tcW w:w="0" w:type="auto"/>
            <w:shd w:val="clear" w:color="auto" w:fill="83CAEB" w:themeFill="accent1" w:themeFillTint="66"/>
          </w:tcPr>
          <w:p w14:paraId="6B4CF3D0" w14:textId="77777777" w:rsidR="00613330" w:rsidRPr="00DF608E" w:rsidRDefault="00613330">
            <w:pPr>
              <w:pStyle w:val="Compact"/>
              <w:jc w:val="center"/>
              <w:rPr>
                <w:rFonts w:ascii="Times New Roman" w:hAnsi="Times New Roman" w:cs="Times New Roman"/>
              </w:rPr>
            </w:pPr>
            <w:r w:rsidRPr="00DF608E">
              <w:rPr>
                <w:rFonts w:ascii="Times New Roman" w:hAnsi="Times New Roman" w:cs="Times New Roman"/>
              </w:rPr>
              <w:t>Kiểu trả về / Kiểu thuộc tính</w:t>
            </w:r>
          </w:p>
        </w:tc>
        <w:tc>
          <w:tcPr>
            <w:tcW w:w="0" w:type="auto"/>
            <w:shd w:val="clear" w:color="auto" w:fill="83CAEB" w:themeFill="accent1" w:themeFillTint="66"/>
          </w:tcPr>
          <w:p w14:paraId="0232552C" w14:textId="77777777" w:rsidR="00613330" w:rsidRPr="00DF608E" w:rsidRDefault="00613330">
            <w:pPr>
              <w:pStyle w:val="Compact"/>
              <w:jc w:val="center"/>
              <w:rPr>
                <w:rFonts w:ascii="Times New Roman" w:hAnsi="Times New Roman" w:cs="Times New Roman"/>
              </w:rPr>
            </w:pPr>
            <w:r w:rsidRPr="00DF608E">
              <w:rPr>
                <w:rFonts w:ascii="Times New Roman" w:hAnsi="Times New Roman" w:cs="Times New Roman"/>
              </w:rPr>
              <w:t>Tham số</w:t>
            </w:r>
          </w:p>
        </w:tc>
        <w:tc>
          <w:tcPr>
            <w:tcW w:w="0" w:type="auto"/>
            <w:shd w:val="clear" w:color="auto" w:fill="83CAEB" w:themeFill="accent1" w:themeFillTint="66"/>
          </w:tcPr>
          <w:p w14:paraId="5FFA2DF5" w14:textId="77777777" w:rsidR="00613330" w:rsidRPr="00DF608E" w:rsidRDefault="00613330">
            <w:pPr>
              <w:pStyle w:val="Compact"/>
              <w:jc w:val="center"/>
              <w:rPr>
                <w:rFonts w:ascii="Times New Roman" w:hAnsi="Times New Roman" w:cs="Times New Roman"/>
              </w:rPr>
            </w:pPr>
            <w:r w:rsidRPr="00DF608E">
              <w:rPr>
                <w:rFonts w:ascii="Times New Roman" w:hAnsi="Times New Roman" w:cs="Times New Roman"/>
              </w:rPr>
              <w:t>Mô tả bằng lời</w:t>
            </w:r>
          </w:p>
        </w:tc>
      </w:tr>
      <w:tr w:rsidR="00AD7C06" w:rsidRPr="00DF608E" w14:paraId="6F76F307" w14:textId="77777777">
        <w:tc>
          <w:tcPr>
            <w:tcW w:w="0" w:type="auto"/>
          </w:tcPr>
          <w:p w14:paraId="7B9EF056" w14:textId="73B68D52" w:rsidR="00613330" w:rsidRPr="00DF608E" w:rsidRDefault="000C7475">
            <w:pPr>
              <w:pStyle w:val="Compact"/>
              <w:rPr>
                <w:rFonts w:ascii="Times New Roman" w:hAnsi="Times New Roman" w:cs="Times New Roman"/>
              </w:rPr>
            </w:pPr>
            <w:r>
              <w:rPr>
                <w:rFonts w:ascii="Times New Roman" w:hAnsi="Times New Roman" w:cs="Times New Roman"/>
              </w:rPr>
              <w:t>listRequests</w:t>
            </w:r>
          </w:p>
        </w:tc>
        <w:tc>
          <w:tcPr>
            <w:tcW w:w="0" w:type="auto"/>
          </w:tcPr>
          <w:p w14:paraId="1B770642" w14:textId="32B60EF8" w:rsidR="00613330" w:rsidRPr="00DF608E" w:rsidRDefault="00382EBF">
            <w:pPr>
              <w:pStyle w:val="Compact"/>
              <w:rPr>
                <w:rFonts w:ascii="Times New Roman" w:hAnsi="Times New Roman" w:cs="Times New Roman"/>
              </w:rPr>
            </w:pPr>
            <w:r>
              <w:rPr>
                <w:rFonts w:ascii="Times New Roman" w:hAnsi="Times New Roman" w:cs="Times New Roman"/>
              </w:rPr>
              <w:t>Array&lt;M_InstructorRequest&gt;</w:t>
            </w:r>
          </w:p>
        </w:tc>
        <w:tc>
          <w:tcPr>
            <w:tcW w:w="0" w:type="auto"/>
          </w:tcPr>
          <w:p w14:paraId="4037E4EC" w14:textId="77777777" w:rsidR="00613330" w:rsidRPr="00DF608E" w:rsidRDefault="00613330">
            <w:pPr>
              <w:pStyle w:val="Compact"/>
              <w:rPr>
                <w:rFonts w:ascii="Times New Roman" w:hAnsi="Times New Roman" w:cs="Times New Roman"/>
              </w:rPr>
            </w:pPr>
            <w:r w:rsidRPr="00DF608E">
              <w:rPr>
                <w:rFonts w:ascii="Times New Roman" w:hAnsi="Times New Roman" w:cs="Times New Roman"/>
              </w:rPr>
              <w:t>(thuộc tính)</w:t>
            </w:r>
          </w:p>
        </w:tc>
        <w:tc>
          <w:tcPr>
            <w:tcW w:w="0" w:type="auto"/>
          </w:tcPr>
          <w:p w14:paraId="3B560E7F" w14:textId="2F88771A" w:rsidR="00613330" w:rsidRPr="00DF608E" w:rsidRDefault="00FF0B9E">
            <w:pPr>
              <w:pStyle w:val="Compact"/>
              <w:rPr>
                <w:rFonts w:ascii="Times New Roman" w:hAnsi="Times New Roman" w:cs="Times New Roman"/>
              </w:rPr>
            </w:pPr>
            <w:r>
              <w:rPr>
                <w:rFonts w:ascii="Times New Roman" w:hAnsi="Times New Roman" w:cs="Times New Roman"/>
              </w:rPr>
              <w:t>Danh sách các yêu cầu làm giảng viên</w:t>
            </w:r>
          </w:p>
        </w:tc>
      </w:tr>
      <w:tr w:rsidR="00FF0B9E" w:rsidRPr="00DF608E" w14:paraId="474A60E6" w14:textId="77777777">
        <w:tc>
          <w:tcPr>
            <w:tcW w:w="0" w:type="auto"/>
          </w:tcPr>
          <w:p w14:paraId="3AF6475B" w14:textId="7D06AB2C" w:rsidR="00FF0B9E" w:rsidRDefault="00FF0B9E">
            <w:pPr>
              <w:pStyle w:val="Compact"/>
              <w:rPr>
                <w:rFonts w:ascii="Times New Roman" w:hAnsi="Times New Roman" w:cs="Times New Roman"/>
              </w:rPr>
            </w:pPr>
            <w:r>
              <w:rPr>
                <w:rFonts w:ascii="Times New Roman" w:hAnsi="Times New Roman" w:cs="Times New Roman"/>
              </w:rPr>
              <w:t>acceptRequest</w:t>
            </w:r>
          </w:p>
        </w:tc>
        <w:tc>
          <w:tcPr>
            <w:tcW w:w="0" w:type="auto"/>
          </w:tcPr>
          <w:p w14:paraId="151C52EA" w14:textId="0952B159" w:rsidR="00FF0B9E" w:rsidRDefault="00FF0B9E">
            <w:pPr>
              <w:pStyle w:val="Compact"/>
              <w:rPr>
                <w:rFonts w:ascii="Times New Roman" w:hAnsi="Times New Roman" w:cs="Times New Roman"/>
              </w:rPr>
            </w:pPr>
            <w:r>
              <w:rPr>
                <w:rFonts w:ascii="Times New Roman" w:hAnsi="Times New Roman" w:cs="Times New Roman"/>
              </w:rPr>
              <w:t>Void</w:t>
            </w:r>
          </w:p>
        </w:tc>
        <w:tc>
          <w:tcPr>
            <w:tcW w:w="0" w:type="auto"/>
          </w:tcPr>
          <w:p w14:paraId="7AA5A136" w14:textId="7674BE30" w:rsidR="00FF0B9E" w:rsidRPr="00DF608E" w:rsidRDefault="005F1F29">
            <w:pPr>
              <w:pStyle w:val="Compact"/>
              <w:rPr>
                <w:rFonts w:ascii="Times New Roman" w:hAnsi="Times New Roman" w:cs="Times New Roman"/>
              </w:rPr>
            </w:pPr>
            <w:r>
              <w:rPr>
                <w:rFonts w:ascii="Times New Roman" w:hAnsi="Times New Roman" w:cs="Times New Roman"/>
              </w:rPr>
              <w:t>requestId</w:t>
            </w:r>
          </w:p>
        </w:tc>
        <w:tc>
          <w:tcPr>
            <w:tcW w:w="0" w:type="auto"/>
          </w:tcPr>
          <w:p w14:paraId="3F269C63" w14:textId="4B1D5936" w:rsidR="00FF0B9E" w:rsidRDefault="005F1F29">
            <w:pPr>
              <w:pStyle w:val="Compact"/>
              <w:rPr>
                <w:rFonts w:ascii="Times New Roman" w:hAnsi="Times New Roman" w:cs="Times New Roman"/>
              </w:rPr>
            </w:pPr>
            <w:r>
              <w:rPr>
                <w:rFonts w:ascii="Times New Roman" w:hAnsi="Times New Roman" w:cs="Times New Roman"/>
              </w:rPr>
              <w:t>Thao tác chấp nhận yêu cầu làm giảng viên</w:t>
            </w:r>
          </w:p>
        </w:tc>
      </w:tr>
      <w:tr w:rsidR="005F1F29" w:rsidRPr="00DF608E" w14:paraId="421FEEFF" w14:textId="77777777">
        <w:tc>
          <w:tcPr>
            <w:tcW w:w="0" w:type="auto"/>
          </w:tcPr>
          <w:p w14:paraId="6D682546" w14:textId="2D1D9F26" w:rsidR="005F1F29" w:rsidRDefault="005F1F29">
            <w:pPr>
              <w:pStyle w:val="Compact"/>
              <w:rPr>
                <w:rFonts w:ascii="Times New Roman" w:hAnsi="Times New Roman" w:cs="Times New Roman"/>
              </w:rPr>
            </w:pPr>
            <w:r>
              <w:rPr>
                <w:rFonts w:ascii="Times New Roman" w:hAnsi="Times New Roman" w:cs="Times New Roman"/>
              </w:rPr>
              <w:t>denyRequest</w:t>
            </w:r>
          </w:p>
        </w:tc>
        <w:tc>
          <w:tcPr>
            <w:tcW w:w="0" w:type="auto"/>
          </w:tcPr>
          <w:p w14:paraId="4F6ACEF0" w14:textId="21E0F624" w:rsidR="005F1F29" w:rsidRDefault="005F1F29">
            <w:pPr>
              <w:pStyle w:val="Compact"/>
              <w:rPr>
                <w:rFonts w:ascii="Times New Roman" w:hAnsi="Times New Roman" w:cs="Times New Roman"/>
              </w:rPr>
            </w:pPr>
            <w:r>
              <w:rPr>
                <w:rFonts w:ascii="Times New Roman" w:hAnsi="Times New Roman" w:cs="Times New Roman"/>
              </w:rPr>
              <w:t>Void</w:t>
            </w:r>
          </w:p>
        </w:tc>
        <w:tc>
          <w:tcPr>
            <w:tcW w:w="0" w:type="auto"/>
          </w:tcPr>
          <w:p w14:paraId="4F91A53A" w14:textId="3DA286DB" w:rsidR="005F1F29" w:rsidRDefault="00AD7C06">
            <w:pPr>
              <w:pStyle w:val="Compact"/>
              <w:rPr>
                <w:rFonts w:ascii="Times New Roman" w:hAnsi="Times New Roman" w:cs="Times New Roman"/>
              </w:rPr>
            </w:pPr>
            <w:r>
              <w:rPr>
                <w:rFonts w:ascii="Times New Roman" w:hAnsi="Times New Roman" w:cs="Times New Roman"/>
              </w:rPr>
              <w:t>requestId</w:t>
            </w:r>
          </w:p>
        </w:tc>
        <w:tc>
          <w:tcPr>
            <w:tcW w:w="0" w:type="auto"/>
          </w:tcPr>
          <w:p w14:paraId="217C8C52" w14:textId="7D69DA6C" w:rsidR="005F1F29" w:rsidRDefault="00AD7C06">
            <w:pPr>
              <w:pStyle w:val="Compact"/>
              <w:rPr>
                <w:rFonts w:ascii="Times New Roman" w:hAnsi="Times New Roman" w:cs="Times New Roman"/>
              </w:rPr>
            </w:pPr>
            <w:r>
              <w:rPr>
                <w:rFonts w:ascii="Times New Roman" w:hAnsi="Times New Roman" w:cs="Times New Roman"/>
              </w:rPr>
              <w:t>Thao tác từ chối yêu cầu làm giảng viên</w:t>
            </w:r>
          </w:p>
        </w:tc>
      </w:tr>
    </w:tbl>
    <w:p w14:paraId="225433B3" w14:textId="4A84A063" w:rsidR="00613330" w:rsidRDefault="00613330" w:rsidP="00613330">
      <w:pPr>
        <w:pStyle w:val="Heading4"/>
      </w:pPr>
      <w:r w:rsidRPr="00613330">
        <w:t>Lớp: V_</w:t>
      </w:r>
      <w:r w:rsidR="00AD7C06">
        <w:t>AccountManager</w:t>
      </w:r>
      <w:r w:rsidRPr="00613330">
        <w:t xml:space="preserve"> (&lt;&gt;)</w:t>
      </w:r>
    </w:p>
    <w:p w14:paraId="5E46E449" w14:textId="2E7EDD51" w:rsidR="004946D4" w:rsidRDefault="004946D4" w:rsidP="009A6FBF">
      <w:pPr>
        <w:pStyle w:val="ListParagraph"/>
        <w:numPr>
          <w:ilvl w:val="0"/>
          <w:numId w:val="37"/>
        </w:numPr>
      </w:pPr>
      <w:r>
        <w:t>Mô tả: Lớp lấy thông tin các tài khoản</w:t>
      </w:r>
    </w:p>
    <w:p w14:paraId="481B66E3" w14:textId="6B84C0E2" w:rsidR="004946D4" w:rsidRPr="004946D4" w:rsidRDefault="004946D4" w:rsidP="009A6FBF">
      <w:pPr>
        <w:pStyle w:val="ListParagraph"/>
        <w:numPr>
          <w:ilvl w:val="0"/>
          <w:numId w:val="37"/>
        </w:numPr>
      </w:pPr>
      <w:r>
        <w:t>Các thuộc tính/phương thức</w:t>
      </w:r>
    </w:p>
    <w:tbl>
      <w:tblPr>
        <w:tblStyle w:val="Table"/>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2424"/>
        <w:gridCol w:w="2619"/>
        <w:gridCol w:w="1647"/>
        <w:gridCol w:w="2660"/>
      </w:tblGrid>
      <w:tr w:rsidR="00012060" w:rsidRPr="00DF608E" w14:paraId="776DE83E" w14:textId="77777777">
        <w:trPr>
          <w:cnfStyle w:val="100000000000" w:firstRow="1" w:lastRow="0" w:firstColumn="0" w:lastColumn="0" w:oddVBand="0" w:evenVBand="0" w:oddHBand="0" w:evenHBand="0" w:firstRowFirstColumn="0" w:firstRowLastColumn="0" w:lastRowFirstColumn="0" w:lastRowLastColumn="0"/>
          <w:tblHeader/>
        </w:trPr>
        <w:tc>
          <w:tcPr>
            <w:tcW w:w="0" w:type="auto"/>
            <w:shd w:val="clear" w:color="auto" w:fill="83CAEB" w:themeFill="accent1" w:themeFillTint="66"/>
          </w:tcPr>
          <w:p w14:paraId="13502B67" w14:textId="77777777" w:rsidR="00613330" w:rsidRPr="00DF608E" w:rsidRDefault="00613330">
            <w:pPr>
              <w:pStyle w:val="Compact"/>
              <w:jc w:val="center"/>
              <w:rPr>
                <w:rFonts w:ascii="Times New Roman" w:hAnsi="Times New Roman" w:cs="Times New Roman"/>
              </w:rPr>
            </w:pPr>
            <w:r w:rsidRPr="00DF608E">
              <w:rPr>
                <w:rFonts w:ascii="Times New Roman" w:hAnsi="Times New Roman" w:cs="Times New Roman"/>
              </w:rPr>
              <w:t>Tên thuộc tính / phương thức</w:t>
            </w:r>
          </w:p>
        </w:tc>
        <w:tc>
          <w:tcPr>
            <w:tcW w:w="0" w:type="auto"/>
            <w:shd w:val="clear" w:color="auto" w:fill="83CAEB" w:themeFill="accent1" w:themeFillTint="66"/>
          </w:tcPr>
          <w:p w14:paraId="059DCBF0" w14:textId="77777777" w:rsidR="00613330" w:rsidRPr="00DF608E" w:rsidRDefault="00613330">
            <w:pPr>
              <w:pStyle w:val="Compact"/>
              <w:jc w:val="center"/>
              <w:rPr>
                <w:rFonts w:ascii="Times New Roman" w:hAnsi="Times New Roman" w:cs="Times New Roman"/>
              </w:rPr>
            </w:pPr>
            <w:r w:rsidRPr="00DF608E">
              <w:rPr>
                <w:rFonts w:ascii="Times New Roman" w:hAnsi="Times New Roman" w:cs="Times New Roman"/>
              </w:rPr>
              <w:t>Kiểu trả về / Kiểu thuộc tính</w:t>
            </w:r>
          </w:p>
        </w:tc>
        <w:tc>
          <w:tcPr>
            <w:tcW w:w="0" w:type="auto"/>
            <w:shd w:val="clear" w:color="auto" w:fill="83CAEB" w:themeFill="accent1" w:themeFillTint="66"/>
          </w:tcPr>
          <w:p w14:paraId="11A56E89" w14:textId="77777777" w:rsidR="00613330" w:rsidRPr="00DF608E" w:rsidRDefault="00613330">
            <w:pPr>
              <w:pStyle w:val="Compact"/>
              <w:jc w:val="center"/>
              <w:rPr>
                <w:rFonts w:ascii="Times New Roman" w:hAnsi="Times New Roman" w:cs="Times New Roman"/>
              </w:rPr>
            </w:pPr>
            <w:r w:rsidRPr="00DF608E">
              <w:rPr>
                <w:rFonts w:ascii="Times New Roman" w:hAnsi="Times New Roman" w:cs="Times New Roman"/>
              </w:rPr>
              <w:t>Tham số</w:t>
            </w:r>
          </w:p>
        </w:tc>
        <w:tc>
          <w:tcPr>
            <w:tcW w:w="0" w:type="auto"/>
            <w:shd w:val="clear" w:color="auto" w:fill="83CAEB" w:themeFill="accent1" w:themeFillTint="66"/>
          </w:tcPr>
          <w:p w14:paraId="128E4807" w14:textId="77777777" w:rsidR="00613330" w:rsidRPr="00DF608E" w:rsidRDefault="00613330">
            <w:pPr>
              <w:pStyle w:val="Compact"/>
              <w:jc w:val="center"/>
              <w:rPr>
                <w:rFonts w:ascii="Times New Roman" w:hAnsi="Times New Roman" w:cs="Times New Roman"/>
              </w:rPr>
            </w:pPr>
            <w:r w:rsidRPr="00DF608E">
              <w:rPr>
                <w:rFonts w:ascii="Times New Roman" w:hAnsi="Times New Roman" w:cs="Times New Roman"/>
              </w:rPr>
              <w:t>Mô tả bằng lời</w:t>
            </w:r>
          </w:p>
        </w:tc>
      </w:tr>
      <w:tr w:rsidR="00012060" w:rsidRPr="00DF608E" w14:paraId="7964868D" w14:textId="77777777">
        <w:tc>
          <w:tcPr>
            <w:tcW w:w="0" w:type="auto"/>
          </w:tcPr>
          <w:p w14:paraId="4E73791A" w14:textId="3C72C9C0" w:rsidR="00613330" w:rsidRPr="00DF608E" w:rsidRDefault="00AD7C06">
            <w:pPr>
              <w:pStyle w:val="Compact"/>
              <w:rPr>
                <w:rFonts w:ascii="Times New Roman" w:hAnsi="Times New Roman" w:cs="Times New Roman"/>
              </w:rPr>
            </w:pPr>
            <w:r>
              <w:rPr>
                <w:rFonts w:ascii="Times New Roman" w:hAnsi="Times New Roman" w:cs="Times New Roman"/>
              </w:rPr>
              <w:t>accountList</w:t>
            </w:r>
          </w:p>
        </w:tc>
        <w:tc>
          <w:tcPr>
            <w:tcW w:w="0" w:type="auto"/>
          </w:tcPr>
          <w:p w14:paraId="3EF9A78C" w14:textId="35ECB615" w:rsidR="00613330" w:rsidRPr="00DF608E" w:rsidRDefault="00AD7C06">
            <w:pPr>
              <w:pStyle w:val="Compact"/>
              <w:rPr>
                <w:rFonts w:ascii="Times New Roman" w:hAnsi="Times New Roman" w:cs="Times New Roman"/>
              </w:rPr>
            </w:pPr>
            <w:r>
              <w:rPr>
                <w:rFonts w:ascii="Times New Roman" w:hAnsi="Times New Roman" w:cs="Times New Roman"/>
              </w:rPr>
              <w:t>Array&lt;M_Account&gt;</w:t>
            </w:r>
          </w:p>
        </w:tc>
        <w:tc>
          <w:tcPr>
            <w:tcW w:w="0" w:type="auto"/>
          </w:tcPr>
          <w:p w14:paraId="0A9D7C2E" w14:textId="77777777" w:rsidR="00613330" w:rsidRPr="00DF608E" w:rsidRDefault="00613330">
            <w:pPr>
              <w:pStyle w:val="Compact"/>
              <w:rPr>
                <w:rFonts w:ascii="Times New Roman" w:hAnsi="Times New Roman" w:cs="Times New Roman"/>
              </w:rPr>
            </w:pPr>
            <w:r w:rsidRPr="00DF608E">
              <w:rPr>
                <w:rFonts w:ascii="Times New Roman" w:hAnsi="Times New Roman" w:cs="Times New Roman"/>
              </w:rPr>
              <w:t>(thuộc tính)</w:t>
            </w:r>
          </w:p>
        </w:tc>
        <w:tc>
          <w:tcPr>
            <w:tcW w:w="0" w:type="auto"/>
          </w:tcPr>
          <w:p w14:paraId="56B1ADC7" w14:textId="5E5674B9" w:rsidR="00613330" w:rsidRPr="00DF608E" w:rsidRDefault="00613330">
            <w:pPr>
              <w:pStyle w:val="Compact"/>
              <w:rPr>
                <w:rFonts w:ascii="Times New Roman" w:hAnsi="Times New Roman" w:cs="Times New Roman"/>
              </w:rPr>
            </w:pPr>
            <w:r w:rsidRPr="00DF608E">
              <w:rPr>
                <w:rFonts w:ascii="Times New Roman" w:hAnsi="Times New Roman" w:cs="Times New Roman"/>
              </w:rPr>
              <w:t xml:space="preserve">Thông tin </w:t>
            </w:r>
            <w:r w:rsidR="00AD7C06">
              <w:rPr>
                <w:rFonts w:ascii="Times New Roman" w:hAnsi="Times New Roman" w:cs="Times New Roman"/>
              </w:rPr>
              <w:t>các tài khoản</w:t>
            </w:r>
            <w:r w:rsidRPr="00DF608E">
              <w:rPr>
                <w:rFonts w:ascii="Times New Roman" w:hAnsi="Times New Roman" w:cs="Times New Roman"/>
              </w:rPr>
              <w:t>.</w:t>
            </w:r>
          </w:p>
        </w:tc>
      </w:tr>
      <w:tr w:rsidR="00012060" w:rsidRPr="00DF608E" w14:paraId="6107A0DA" w14:textId="77777777">
        <w:tc>
          <w:tcPr>
            <w:tcW w:w="0" w:type="auto"/>
          </w:tcPr>
          <w:p w14:paraId="03B1F1BF" w14:textId="0148534D" w:rsidR="00AD7C06" w:rsidRDefault="00AD7C06">
            <w:pPr>
              <w:pStyle w:val="Compact"/>
              <w:rPr>
                <w:rFonts w:ascii="Times New Roman" w:hAnsi="Times New Roman" w:cs="Times New Roman"/>
              </w:rPr>
            </w:pPr>
            <w:r>
              <w:rPr>
                <w:rFonts w:ascii="Times New Roman" w:hAnsi="Times New Roman" w:cs="Times New Roman"/>
              </w:rPr>
              <w:t>findAccount</w:t>
            </w:r>
          </w:p>
        </w:tc>
        <w:tc>
          <w:tcPr>
            <w:tcW w:w="0" w:type="auto"/>
          </w:tcPr>
          <w:p w14:paraId="5C93D346" w14:textId="7CCBF559" w:rsidR="00AD7C06" w:rsidRDefault="00F77983">
            <w:pPr>
              <w:pStyle w:val="Compact"/>
              <w:rPr>
                <w:rFonts w:ascii="Times New Roman" w:hAnsi="Times New Roman" w:cs="Times New Roman"/>
              </w:rPr>
            </w:pPr>
            <w:r>
              <w:rPr>
                <w:rFonts w:ascii="Times New Roman" w:hAnsi="Times New Roman" w:cs="Times New Roman"/>
              </w:rPr>
              <w:t>M_Account</w:t>
            </w:r>
          </w:p>
        </w:tc>
        <w:tc>
          <w:tcPr>
            <w:tcW w:w="0" w:type="auto"/>
          </w:tcPr>
          <w:p w14:paraId="2E1D08AF" w14:textId="5E0EF401" w:rsidR="00AD7C06" w:rsidRPr="00DF608E" w:rsidRDefault="00F77983">
            <w:pPr>
              <w:pStyle w:val="Compact"/>
              <w:rPr>
                <w:rFonts w:ascii="Times New Roman" w:hAnsi="Times New Roman" w:cs="Times New Roman"/>
              </w:rPr>
            </w:pPr>
            <w:r>
              <w:rPr>
                <w:rFonts w:ascii="Times New Roman" w:hAnsi="Times New Roman" w:cs="Times New Roman"/>
              </w:rPr>
              <w:t>Name: String</w:t>
            </w:r>
          </w:p>
        </w:tc>
        <w:tc>
          <w:tcPr>
            <w:tcW w:w="0" w:type="auto"/>
          </w:tcPr>
          <w:p w14:paraId="2AE2FCC3" w14:textId="1764E29C" w:rsidR="00AD7C06" w:rsidRPr="00DF608E" w:rsidRDefault="00F77983">
            <w:pPr>
              <w:pStyle w:val="Compact"/>
              <w:rPr>
                <w:rFonts w:ascii="Times New Roman" w:hAnsi="Times New Roman" w:cs="Times New Roman"/>
              </w:rPr>
            </w:pPr>
            <w:r>
              <w:rPr>
                <w:rFonts w:ascii="Times New Roman" w:hAnsi="Times New Roman" w:cs="Times New Roman"/>
              </w:rPr>
              <w:t>Thao tác tìm kiếm tài khoản</w:t>
            </w:r>
          </w:p>
        </w:tc>
      </w:tr>
      <w:tr w:rsidR="00560C65" w:rsidRPr="00DF608E" w14:paraId="324B15B9" w14:textId="77777777">
        <w:tc>
          <w:tcPr>
            <w:tcW w:w="0" w:type="auto"/>
          </w:tcPr>
          <w:p w14:paraId="5CD7B4E1" w14:textId="60982ED3" w:rsidR="00F77983" w:rsidRDefault="00F77983">
            <w:pPr>
              <w:pStyle w:val="Compact"/>
              <w:rPr>
                <w:rFonts w:ascii="Times New Roman" w:hAnsi="Times New Roman" w:cs="Times New Roman"/>
              </w:rPr>
            </w:pPr>
            <w:r>
              <w:rPr>
                <w:rFonts w:ascii="Times New Roman" w:hAnsi="Times New Roman" w:cs="Times New Roman"/>
              </w:rPr>
              <w:t>showAccount</w:t>
            </w:r>
          </w:p>
        </w:tc>
        <w:tc>
          <w:tcPr>
            <w:tcW w:w="0" w:type="auto"/>
          </w:tcPr>
          <w:p w14:paraId="5A4306A9" w14:textId="079653A2" w:rsidR="00F77983" w:rsidRDefault="00012060">
            <w:pPr>
              <w:pStyle w:val="Compact"/>
              <w:rPr>
                <w:rFonts w:ascii="Times New Roman" w:hAnsi="Times New Roman" w:cs="Times New Roman"/>
              </w:rPr>
            </w:pPr>
            <w:r>
              <w:rPr>
                <w:rFonts w:ascii="Times New Roman" w:hAnsi="Times New Roman" w:cs="Times New Roman"/>
              </w:rPr>
              <w:t>V_AccountInfo</w:t>
            </w:r>
          </w:p>
        </w:tc>
        <w:tc>
          <w:tcPr>
            <w:tcW w:w="0" w:type="auto"/>
          </w:tcPr>
          <w:p w14:paraId="586362F3" w14:textId="684747A3" w:rsidR="00F77983" w:rsidRDefault="00012060">
            <w:pPr>
              <w:pStyle w:val="Compact"/>
              <w:rPr>
                <w:rFonts w:ascii="Times New Roman" w:hAnsi="Times New Roman" w:cs="Times New Roman"/>
              </w:rPr>
            </w:pPr>
            <w:r>
              <w:rPr>
                <w:rFonts w:ascii="Times New Roman" w:hAnsi="Times New Roman" w:cs="Times New Roman"/>
              </w:rPr>
              <w:t>Acc: M_Account</w:t>
            </w:r>
          </w:p>
        </w:tc>
        <w:tc>
          <w:tcPr>
            <w:tcW w:w="0" w:type="auto"/>
          </w:tcPr>
          <w:p w14:paraId="77D7F125" w14:textId="38B7770F" w:rsidR="00F77983" w:rsidRDefault="00012060">
            <w:pPr>
              <w:pStyle w:val="Compact"/>
              <w:rPr>
                <w:rFonts w:ascii="Times New Roman" w:hAnsi="Times New Roman" w:cs="Times New Roman"/>
              </w:rPr>
            </w:pPr>
            <w:r>
              <w:rPr>
                <w:rFonts w:ascii="Times New Roman" w:hAnsi="Times New Roman" w:cs="Times New Roman"/>
              </w:rPr>
              <w:t>Thao tác xem chi tiết thông tin tài khoản</w:t>
            </w:r>
          </w:p>
        </w:tc>
      </w:tr>
      <w:tr w:rsidR="00012060" w:rsidRPr="00DF608E" w14:paraId="4BF610C2" w14:textId="77777777">
        <w:tc>
          <w:tcPr>
            <w:tcW w:w="0" w:type="auto"/>
          </w:tcPr>
          <w:p w14:paraId="5A1205BF" w14:textId="2879F333" w:rsidR="00012060" w:rsidRDefault="00012060">
            <w:pPr>
              <w:pStyle w:val="Compact"/>
              <w:rPr>
                <w:rFonts w:ascii="Times New Roman" w:hAnsi="Times New Roman" w:cs="Times New Roman"/>
              </w:rPr>
            </w:pPr>
            <w:r>
              <w:rPr>
                <w:rFonts w:ascii="Times New Roman" w:hAnsi="Times New Roman" w:cs="Times New Roman"/>
              </w:rPr>
              <w:t>blockAccount</w:t>
            </w:r>
          </w:p>
        </w:tc>
        <w:tc>
          <w:tcPr>
            <w:tcW w:w="0" w:type="auto"/>
          </w:tcPr>
          <w:p w14:paraId="0073644E" w14:textId="465AF2EB" w:rsidR="00012060" w:rsidRDefault="00560C65">
            <w:pPr>
              <w:pStyle w:val="Compact"/>
              <w:rPr>
                <w:rFonts w:ascii="Times New Roman" w:hAnsi="Times New Roman" w:cs="Times New Roman"/>
              </w:rPr>
            </w:pPr>
            <w:r>
              <w:rPr>
                <w:rFonts w:ascii="Times New Roman" w:hAnsi="Times New Roman" w:cs="Times New Roman"/>
              </w:rPr>
              <w:t>Void</w:t>
            </w:r>
          </w:p>
        </w:tc>
        <w:tc>
          <w:tcPr>
            <w:tcW w:w="0" w:type="auto"/>
          </w:tcPr>
          <w:p w14:paraId="65DBB7BC" w14:textId="45AFBD2E" w:rsidR="00012060" w:rsidRDefault="00560C65">
            <w:pPr>
              <w:pStyle w:val="Compact"/>
              <w:rPr>
                <w:rFonts w:ascii="Times New Roman" w:hAnsi="Times New Roman" w:cs="Times New Roman"/>
              </w:rPr>
            </w:pPr>
            <w:r>
              <w:rPr>
                <w:rFonts w:ascii="Times New Roman" w:hAnsi="Times New Roman" w:cs="Times New Roman"/>
              </w:rPr>
              <w:t>accId: int</w:t>
            </w:r>
          </w:p>
        </w:tc>
        <w:tc>
          <w:tcPr>
            <w:tcW w:w="0" w:type="auto"/>
          </w:tcPr>
          <w:p w14:paraId="3924985E" w14:textId="01A3B969" w:rsidR="00012060" w:rsidRDefault="00560C65">
            <w:pPr>
              <w:pStyle w:val="Compact"/>
              <w:rPr>
                <w:rFonts w:ascii="Times New Roman" w:hAnsi="Times New Roman" w:cs="Times New Roman"/>
              </w:rPr>
            </w:pPr>
            <w:r>
              <w:rPr>
                <w:rFonts w:ascii="Times New Roman" w:hAnsi="Times New Roman" w:cs="Times New Roman"/>
              </w:rPr>
              <w:t>Thao tác khóa tài khoản người dùng</w:t>
            </w:r>
          </w:p>
        </w:tc>
      </w:tr>
      <w:tr w:rsidR="00560C65" w:rsidRPr="00DF608E" w14:paraId="627BEE12" w14:textId="77777777">
        <w:tc>
          <w:tcPr>
            <w:tcW w:w="0" w:type="auto"/>
          </w:tcPr>
          <w:p w14:paraId="63179944" w14:textId="6F185317" w:rsidR="00560C65" w:rsidRDefault="00560C65">
            <w:pPr>
              <w:pStyle w:val="Compact"/>
              <w:rPr>
                <w:rFonts w:ascii="Times New Roman" w:hAnsi="Times New Roman" w:cs="Times New Roman"/>
              </w:rPr>
            </w:pPr>
            <w:r>
              <w:rPr>
                <w:rFonts w:ascii="Times New Roman" w:hAnsi="Times New Roman" w:cs="Times New Roman"/>
              </w:rPr>
              <w:lastRenderedPageBreak/>
              <w:t>unlockAccount</w:t>
            </w:r>
          </w:p>
        </w:tc>
        <w:tc>
          <w:tcPr>
            <w:tcW w:w="0" w:type="auto"/>
          </w:tcPr>
          <w:p w14:paraId="1B5F9E59" w14:textId="4FE13033" w:rsidR="00560C65" w:rsidRDefault="00560C65">
            <w:pPr>
              <w:pStyle w:val="Compact"/>
              <w:rPr>
                <w:rFonts w:ascii="Times New Roman" w:hAnsi="Times New Roman" w:cs="Times New Roman"/>
              </w:rPr>
            </w:pPr>
            <w:r>
              <w:rPr>
                <w:rFonts w:ascii="Times New Roman" w:hAnsi="Times New Roman" w:cs="Times New Roman"/>
              </w:rPr>
              <w:t>Void</w:t>
            </w:r>
          </w:p>
        </w:tc>
        <w:tc>
          <w:tcPr>
            <w:tcW w:w="0" w:type="auto"/>
          </w:tcPr>
          <w:p w14:paraId="3E4A6B3D" w14:textId="1CF6FAF5" w:rsidR="00560C65" w:rsidRDefault="00560C65">
            <w:pPr>
              <w:pStyle w:val="Compact"/>
              <w:rPr>
                <w:rFonts w:ascii="Times New Roman" w:hAnsi="Times New Roman" w:cs="Times New Roman"/>
              </w:rPr>
            </w:pPr>
            <w:r>
              <w:rPr>
                <w:rFonts w:ascii="Times New Roman" w:hAnsi="Times New Roman" w:cs="Times New Roman"/>
              </w:rPr>
              <w:t>accId: int</w:t>
            </w:r>
          </w:p>
        </w:tc>
        <w:tc>
          <w:tcPr>
            <w:tcW w:w="0" w:type="auto"/>
          </w:tcPr>
          <w:p w14:paraId="4800D1C3" w14:textId="54945CCD" w:rsidR="00560C65" w:rsidRDefault="00560C65">
            <w:pPr>
              <w:pStyle w:val="Compact"/>
              <w:rPr>
                <w:rFonts w:ascii="Times New Roman" w:hAnsi="Times New Roman" w:cs="Times New Roman"/>
              </w:rPr>
            </w:pPr>
            <w:r>
              <w:rPr>
                <w:rFonts w:ascii="Times New Roman" w:hAnsi="Times New Roman" w:cs="Times New Roman"/>
              </w:rPr>
              <w:t>Thao tác mở khóa tài khoản người dùng</w:t>
            </w:r>
          </w:p>
        </w:tc>
      </w:tr>
      <w:tr w:rsidR="00560C65" w:rsidRPr="00DF608E" w14:paraId="5306B99D" w14:textId="77777777">
        <w:tc>
          <w:tcPr>
            <w:tcW w:w="0" w:type="auto"/>
          </w:tcPr>
          <w:p w14:paraId="293FE0B2" w14:textId="6EA8AEAC" w:rsidR="00560C65" w:rsidRDefault="00560C65">
            <w:pPr>
              <w:pStyle w:val="Compact"/>
              <w:rPr>
                <w:rFonts w:ascii="Times New Roman" w:hAnsi="Times New Roman" w:cs="Times New Roman"/>
              </w:rPr>
            </w:pPr>
            <w:r>
              <w:rPr>
                <w:rFonts w:ascii="Times New Roman" w:hAnsi="Times New Roman" w:cs="Times New Roman"/>
              </w:rPr>
              <w:t>deleteAccount</w:t>
            </w:r>
          </w:p>
        </w:tc>
        <w:tc>
          <w:tcPr>
            <w:tcW w:w="0" w:type="auto"/>
          </w:tcPr>
          <w:p w14:paraId="129BD6C5" w14:textId="02FB672A" w:rsidR="00560C65" w:rsidRDefault="00560C65">
            <w:pPr>
              <w:pStyle w:val="Compact"/>
              <w:rPr>
                <w:rFonts w:ascii="Times New Roman" w:hAnsi="Times New Roman" w:cs="Times New Roman"/>
              </w:rPr>
            </w:pPr>
            <w:r>
              <w:rPr>
                <w:rFonts w:ascii="Times New Roman" w:hAnsi="Times New Roman" w:cs="Times New Roman"/>
              </w:rPr>
              <w:t>Void</w:t>
            </w:r>
          </w:p>
        </w:tc>
        <w:tc>
          <w:tcPr>
            <w:tcW w:w="0" w:type="auto"/>
          </w:tcPr>
          <w:p w14:paraId="7F8B0FB1" w14:textId="1FB55471" w:rsidR="00560C65" w:rsidRDefault="00560C65">
            <w:pPr>
              <w:pStyle w:val="Compact"/>
              <w:rPr>
                <w:rFonts w:ascii="Times New Roman" w:hAnsi="Times New Roman" w:cs="Times New Roman"/>
              </w:rPr>
            </w:pPr>
            <w:r>
              <w:rPr>
                <w:rFonts w:ascii="Times New Roman" w:hAnsi="Times New Roman" w:cs="Times New Roman"/>
              </w:rPr>
              <w:t>accId: int</w:t>
            </w:r>
          </w:p>
        </w:tc>
        <w:tc>
          <w:tcPr>
            <w:tcW w:w="0" w:type="auto"/>
          </w:tcPr>
          <w:p w14:paraId="14E5E81F" w14:textId="622AA313" w:rsidR="00560C65" w:rsidRDefault="00560C65">
            <w:pPr>
              <w:pStyle w:val="Compact"/>
              <w:rPr>
                <w:rFonts w:ascii="Times New Roman" w:hAnsi="Times New Roman" w:cs="Times New Roman"/>
              </w:rPr>
            </w:pPr>
            <w:r>
              <w:rPr>
                <w:rFonts w:ascii="Times New Roman" w:hAnsi="Times New Roman" w:cs="Times New Roman"/>
              </w:rPr>
              <w:t>Thao tác xóa tài khoản người dùng</w:t>
            </w:r>
          </w:p>
        </w:tc>
      </w:tr>
    </w:tbl>
    <w:p w14:paraId="7A604904" w14:textId="042A5A6D" w:rsidR="002876CF" w:rsidRDefault="002876CF" w:rsidP="003C01FC">
      <w:pPr>
        <w:pStyle w:val="Heading4"/>
      </w:pPr>
      <w:r w:rsidRPr="00613330">
        <w:t>Lớp: V_</w:t>
      </w:r>
      <w:r>
        <w:t>AccountInfo</w:t>
      </w:r>
      <w:r w:rsidRPr="00613330">
        <w:t xml:space="preserve"> (&lt;&gt;)</w:t>
      </w:r>
    </w:p>
    <w:p w14:paraId="50010CD4" w14:textId="1FC56E2A" w:rsidR="004946D4" w:rsidRPr="004946D4" w:rsidRDefault="004946D4" w:rsidP="009A6FBF">
      <w:pPr>
        <w:pStyle w:val="ListParagraph"/>
        <w:numPr>
          <w:ilvl w:val="0"/>
          <w:numId w:val="37"/>
        </w:numPr>
      </w:pPr>
      <w:r w:rsidRPr="004946D4">
        <w:t xml:space="preserve">Mô tả: Lớp lấy thông tin </w:t>
      </w:r>
      <w:r>
        <w:t xml:space="preserve">chi tiết </w:t>
      </w:r>
      <w:r w:rsidRPr="004946D4">
        <w:t>t</w:t>
      </w:r>
      <w:r>
        <w:t xml:space="preserve">ài khoản </w:t>
      </w:r>
    </w:p>
    <w:p w14:paraId="3740E795" w14:textId="57342A3A" w:rsidR="004946D4" w:rsidRPr="004946D4" w:rsidRDefault="004946D4" w:rsidP="009A6FBF">
      <w:pPr>
        <w:pStyle w:val="ListParagraph"/>
        <w:numPr>
          <w:ilvl w:val="0"/>
          <w:numId w:val="37"/>
        </w:numPr>
      </w:pPr>
      <w:r>
        <w:t>Các thuộc tính/phương thức</w:t>
      </w:r>
    </w:p>
    <w:tbl>
      <w:tblPr>
        <w:tblStyle w:val="Table"/>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2658"/>
        <w:gridCol w:w="2349"/>
        <w:gridCol w:w="1687"/>
        <w:gridCol w:w="2656"/>
      </w:tblGrid>
      <w:tr w:rsidR="0081163A" w:rsidRPr="00DF608E" w14:paraId="6698E54F" w14:textId="77777777">
        <w:trPr>
          <w:cnfStyle w:val="100000000000" w:firstRow="1" w:lastRow="0" w:firstColumn="0" w:lastColumn="0" w:oddVBand="0" w:evenVBand="0" w:oddHBand="0" w:evenHBand="0" w:firstRowFirstColumn="0" w:firstRowLastColumn="0" w:lastRowFirstColumn="0" w:lastRowLastColumn="0"/>
          <w:tblHeader/>
        </w:trPr>
        <w:tc>
          <w:tcPr>
            <w:tcW w:w="0" w:type="auto"/>
            <w:shd w:val="clear" w:color="auto" w:fill="83CAEB" w:themeFill="accent1" w:themeFillTint="66"/>
          </w:tcPr>
          <w:p w14:paraId="5ADE2B18" w14:textId="77777777" w:rsidR="002876CF" w:rsidRPr="00DF608E" w:rsidRDefault="002876CF">
            <w:pPr>
              <w:pStyle w:val="Compact"/>
              <w:jc w:val="center"/>
              <w:rPr>
                <w:rFonts w:ascii="Times New Roman" w:hAnsi="Times New Roman" w:cs="Times New Roman"/>
              </w:rPr>
            </w:pPr>
            <w:r w:rsidRPr="00DF608E">
              <w:rPr>
                <w:rFonts w:ascii="Times New Roman" w:hAnsi="Times New Roman" w:cs="Times New Roman"/>
              </w:rPr>
              <w:t>Tên thuộc tính / phương thức</w:t>
            </w:r>
          </w:p>
        </w:tc>
        <w:tc>
          <w:tcPr>
            <w:tcW w:w="0" w:type="auto"/>
            <w:shd w:val="clear" w:color="auto" w:fill="83CAEB" w:themeFill="accent1" w:themeFillTint="66"/>
          </w:tcPr>
          <w:p w14:paraId="18280F50" w14:textId="77777777" w:rsidR="002876CF" w:rsidRPr="00DF608E" w:rsidRDefault="002876CF">
            <w:pPr>
              <w:pStyle w:val="Compact"/>
              <w:jc w:val="center"/>
              <w:rPr>
                <w:rFonts w:ascii="Times New Roman" w:hAnsi="Times New Roman" w:cs="Times New Roman"/>
              </w:rPr>
            </w:pPr>
            <w:r w:rsidRPr="00DF608E">
              <w:rPr>
                <w:rFonts w:ascii="Times New Roman" w:hAnsi="Times New Roman" w:cs="Times New Roman"/>
              </w:rPr>
              <w:t>Kiểu trả về / Kiểu thuộc tính</w:t>
            </w:r>
          </w:p>
        </w:tc>
        <w:tc>
          <w:tcPr>
            <w:tcW w:w="0" w:type="auto"/>
            <w:shd w:val="clear" w:color="auto" w:fill="83CAEB" w:themeFill="accent1" w:themeFillTint="66"/>
          </w:tcPr>
          <w:p w14:paraId="53E03080" w14:textId="77777777" w:rsidR="002876CF" w:rsidRPr="00DF608E" w:rsidRDefault="002876CF">
            <w:pPr>
              <w:pStyle w:val="Compact"/>
              <w:jc w:val="center"/>
              <w:rPr>
                <w:rFonts w:ascii="Times New Roman" w:hAnsi="Times New Roman" w:cs="Times New Roman"/>
              </w:rPr>
            </w:pPr>
            <w:r w:rsidRPr="00DF608E">
              <w:rPr>
                <w:rFonts w:ascii="Times New Roman" w:hAnsi="Times New Roman" w:cs="Times New Roman"/>
              </w:rPr>
              <w:t>Tham số</w:t>
            </w:r>
          </w:p>
        </w:tc>
        <w:tc>
          <w:tcPr>
            <w:tcW w:w="0" w:type="auto"/>
            <w:shd w:val="clear" w:color="auto" w:fill="83CAEB" w:themeFill="accent1" w:themeFillTint="66"/>
          </w:tcPr>
          <w:p w14:paraId="5AB1806E" w14:textId="77777777" w:rsidR="002876CF" w:rsidRPr="00DF608E" w:rsidRDefault="002876CF">
            <w:pPr>
              <w:pStyle w:val="Compact"/>
              <w:jc w:val="center"/>
              <w:rPr>
                <w:rFonts w:ascii="Times New Roman" w:hAnsi="Times New Roman" w:cs="Times New Roman"/>
              </w:rPr>
            </w:pPr>
            <w:r w:rsidRPr="00DF608E">
              <w:rPr>
                <w:rFonts w:ascii="Times New Roman" w:hAnsi="Times New Roman" w:cs="Times New Roman"/>
              </w:rPr>
              <w:t>Mô tả bằng lời</w:t>
            </w:r>
          </w:p>
        </w:tc>
      </w:tr>
      <w:tr w:rsidR="0081163A" w:rsidRPr="00DF608E" w14:paraId="7EE2896B" w14:textId="77777777">
        <w:tc>
          <w:tcPr>
            <w:tcW w:w="0" w:type="auto"/>
          </w:tcPr>
          <w:p w14:paraId="12A1F061" w14:textId="17A6F781" w:rsidR="002876CF" w:rsidRPr="00DF608E" w:rsidRDefault="002876CF">
            <w:pPr>
              <w:pStyle w:val="Compact"/>
              <w:rPr>
                <w:rFonts w:ascii="Times New Roman" w:hAnsi="Times New Roman" w:cs="Times New Roman"/>
              </w:rPr>
            </w:pPr>
            <w:r>
              <w:rPr>
                <w:rFonts w:ascii="Times New Roman" w:hAnsi="Times New Roman" w:cs="Times New Roman"/>
              </w:rPr>
              <w:t>accountInfo</w:t>
            </w:r>
          </w:p>
        </w:tc>
        <w:tc>
          <w:tcPr>
            <w:tcW w:w="0" w:type="auto"/>
          </w:tcPr>
          <w:p w14:paraId="698F6332" w14:textId="56A81874" w:rsidR="002876CF" w:rsidRPr="00DF608E" w:rsidRDefault="00631711">
            <w:pPr>
              <w:pStyle w:val="Compact"/>
              <w:rPr>
                <w:rFonts w:ascii="Times New Roman" w:hAnsi="Times New Roman" w:cs="Times New Roman"/>
              </w:rPr>
            </w:pPr>
            <w:r>
              <w:rPr>
                <w:rFonts w:ascii="Times New Roman" w:hAnsi="Times New Roman" w:cs="Times New Roman"/>
              </w:rPr>
              <w:t>M_Account</w:t>
            </w:r>
          </w:p>
        </w:tc>
        <w:tc>
          <w:tcPr>
            <w:tcW w:w="0" w:type="auto"/>
          </w:tcPr>
          <w:p w14:paraId="3CDD6A94" w14:textId="77777777" w:rsidR="002876CF" w:rsidRPr="00DF608E" w:rsidRDefault="002876CF">
            <w:pPr>
              <w:pStyle w:val="Compact"/>
              <w:rPr>
                <w:rFonts w:ascii="Times New Roman" w:hAnsi="Times New Roman" w:cs="Times New Roman"/>
              </w:rPr>
            </w:pPr>
            <w:r w:rsidRPr="00DF608E">
              <w:rPr>
                <w:rFonts w:ascii="Times New Roman" w:hAnsi="Times New Roman" w:cs="Times New Roman"/>
              </w:rPr>
              <w:t>(thuộc tính)</w:t>
            </w:r>
          </w:p>
        </w:tc>
        <w:tc>
          <w:tcPr>
            <w:tcW w:w="0" w:type="auto"/>
          </w:tcPr>
          <w:p w14:paraId="154E7B72" w14:textId="6F88EF6C" w:rsidR="002876CF" w:rsidRPr="00DF608E" w:rsidRDefault="00631711">
            <w:pPr>
              <w:pStyle w:val="Compact"/>
              <w:rPr>
                <w:rFonts w:ascii="Times New Roman" w:hAnsi="Times New Roman" w:cs="Times New Roman"/>
              </w:rPr>
            </w:pPr>
            <w:r>
              <w:rPr>
                <w:rFonts w:ascii="Times New Roman" w:hAnsi="Times New Roman" w:cs="Times New Roman"/>
              </w:rPr>
              <w:t>Thông tin tài khoản người dùng</w:t>
            </w:r>
          </w:p>
        </w:tc>
      </w:tr>
      <w:tr w:rsidR="0081163A" w:rsidRPr="00DF608E" w14:paraId="33818B31" w14:textId="77777777">
        <w:tc>
          <w:tcPr>
            <w:tcW w:w="0" w:type="auto"/>
          </w:tcPr>
          <w:p w14:paraId="53BED93D" w14:textId="0C9A63D3" w:rsidR="002876CF" w:rsidRDefault="00631711">
            <w:pPr>
              <w:pStyle w:val="Compact"/>
              <w:rPr>
                <w:rFonts w:ascii="Times New Roman" w:hAnsi="Times New Roman" w:cs="Times New Roman"/>
              </w:rPr>
            </w:pPr>
            <w:r>
              <w:rPr>
                <w:rFonts w:ascii="Times New Roman" w:hAnsi="Times New Roman" w:cs="Times New Roman"/>
              </w:rPr>
              <w:t>updateAccountInfo</w:t>
            </w:r>
          </w:p>
        </w:tc>
        <w:tc>
          <w:tcPr>
            <w:tcW w:w="0" w:type="auto"/>
          </w:tcPr>
          <w:p w14:paraId="5BA0CD4E" w14:textId="77777777" w:rsidR="002876CF" w:rsidRDefault="002876CF">
            <w:pPr>
              <w:pStyle w:val="Compact"/>
              <w:rPr>
                <w:rFonts w:ascii="Times New Roman" w:hAnsi="Times New Roman" w:cs="Times New Roman"/>
              </w:rPr>
            </w:pPr>
            <w:r>
              <w:rPr>
                <w:rFonts w:ascii="Times New Roman" w:hAnsi="Times New Roman" w:cs="Times New Roman"/>
              </w:rPr>
              <w:t>Void</w:t>
            </w:r>
          </w:p>
        </w:tc>
        <w:tc>
          <w:tcPr>
            <w:tcW w:w="0" w:type="auto"/>
          </w:tcPr>
          <w:p w14:paraId="42F10280" w14:textId="33AFE4DB" w:rsidR="002876CF" w:rsidRPr="00DF608E" w:rsidRDefault="00D93A28">
            <w:pPr>
              <w:pStyle w:val="Compact"/>
              <w:rPr>
                <w:rFonts w:ascii="Times New Roman" w:hAnsi="Times New Roman" w:cs="Times New Roman"/>
              </w:rPr>
            </w:pPr>
            <w:r>
              <w:rPr>
                <w:rFonts w:ascii="Times New Roman" w:hAnsi="Times New Roman" w:cs="Times New Roman"/>
              </w:rPr>
              <w:t>Info: M_Acc</w:t>
            </w:r>
            <w:r w:rsidR="0081163A">
              <w:rPr>
                <w:rFonts w:ascii="Times New Roman" w:hAnsi="Times New Roman" w:cs="Times New Roman"/>
              </w:rPr>
              <w:t>ount</w:t>
            </w:r>
          </w:p>
        </w:tc>
        <w:tc>
          <w:tcPr>
            <w:tcW w:w="0" w:type="auto"/>
          </w:tcPr>
          <w:p w14:paraId="32F9C82F" w14:textId="651BD56F" w:rsidR="002876CF" w:rsidRDefault="002876CF">
            <w:pPr>
              <w:pStyle w:val="Compact"/>
              <w:rPr>
                <w:rFonts w:ascii="Times New Roman" w:hAnsi="Times New Roman" w:cs="Times New Roman"/>
              </w:rPr>
            </w:pPr>
            <w:r>
              <w:rPr>
                <w:rFonts w:ascii="Times New Roman" w:hAnsi="Times New Roman" w:cs="Times New Roman"/>
              </w:rPr>
              <w:t xml:space="preserve">Thao tác </w:t>
            </w:r>
            <w:r w:rsidR="0081163A">
              <w:rPr>
                <w:rFonts w:ascii="Times New Roman" w:hAnsi="Times New Roman" w:cs="Times New Roman"/>
              </w:rPr>
              <w:t>cập nhật thông tin tài khoản</w:t>
            </w:r>
          </w:p>
        </w:tc>
      </w:tr>
    </w:tbl>
    <w:p w14:paraId="3D6DE9D7" w14:textId="77777777" w:rsidR="00E04013" w:rsidRPr="00E04013" w:rsidRDefault="00E04013" w:rsidP="00E04013"/>
    <w:p w14:paraId="4743F341" w14:textId="4B49908D" w:rsidR="00AF63FC" w:rsidRDefault="00AF63FC" w:rsidP="006A6F45">
      <w:pPr>
        <w:pStyle w:val="Heading2"/>
      </w:pPr>
      <w:bookmarkStart w:id="50" w:name="_Toc198899114"/>
      <w:r>
        <w:t>Sơ đồ tổng quan gói Control</w:t>
      </w:r>
      <w:bookmarkEnd w:id="50"/>
    </w:p>
    <w:p w14:paraId="5A173127" w14:textId="44679D35" w:rsidR="0017160C" w:rsidRPr="0017160C" w:rsidRDefault="0017160C" w:rsidP="009A6FBF">
      <w:pPr>
        <w:pStyle w:val="Heading3"/>
        <w:numPr>
          <w:ilvl w:val="2"/>
          <w:numId w:val="67"/>
        </w:numPr>
      </w:pPr>
      <w:r>
        <w:t>Sơ đồ chi tiết lớp cho gói Control</w:t>
      </w:r>
    </w:p>
    <w:p w14:paraId="6FAC30AD" w14:textId="77777777" w:rsidR="00F00D80" w:rsidRPr="00F00D80" w:rsidRDefault="00F00D80" w:rsidP="00F00D80"/>
    <w:p w14:paraId="5ECD90F5" w14:textId="706E53D4" w:rsidR="00286087" w:rsidRDefault="00B212E9" w:rsidP="00286087">
      <w:r w:rsidRPr="00B212E9">
        <w:rPr>
          <w:noProof/>
        </w:rPr>
        <w:lastRenderedPageBreak/>
        <w:drawing>
          <wp:inline distT="0" distB="0" distL="0" distR="0" wp14:anchorId="5392F0CA" wp14:editId="6FA501EC">
            <wp:extent cx="5943600" cy="3708400"/>
            <wp:effectExtent l="0" t="0" r="0" b="6350"/>
            <wp:docPr id="414436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436568" name=""/>
                    <pic:cNvPicPr/>
                  </pic:nvPicPr>
                  <pic:blipFill>
                    <a:blip r:embed="rId68"/>
                    <a:stretch>
                      <a:fillRect/>
                    </a:stretch>
                  </pic:blipFill>
                  <pic:spPr>
                    <a:xfrm>
                      <a:off x="0" y="0"/>
                      <a:ext cx="5943600" cy="3708400"/>
                    </a:xfrm>
                    <a:prstGeom prst="rect">
                      <a:avLst/>
                    </a:prstGeom>
                  </pic:spPr>
                </pic:pic>
              </a:graphicData>
            </a:graphic>
          </wp:inline>
        </w:drawing>
      </w:r>
    </w:p>
    <w:p w14:paraId="1A7626AF" w14:textId="6CD1B0A6" w:rsidR="00337189" w:rsidRPr="0017160C" w:rsidRDefault="00337189" w:rsidP="00286087">
      <w:pPr>
        <w:pStyle w:val="Heading3"/>
        <w:rPr>
          <w:lang w:val="vi-VN"/>
        </w:rPr>
      </w:pPr>
      <w:bookmarkStart w:id="51" w:name="_Toc72789578"/>
      <w:r w:rsidRPr="00337189">
        <w:rPr>
          <w:lang w:val="vi-VN"/>
        </w:rPr>
        <w:t>Mô tả lớp</w:t>
      </w:r>
      <w:bookmarkEnd w:id="51"/>
    </w:p>
    <w:p w14:paraId="5B46F3E1" w14:textId="77777777" w:rsidR="003219E5" w:rsidRDefault="003219E5" w:rsidP="0017160C">
      <w:pPr>
        <w:pStyle w:val="Heading4"/>
      </w:pPr>
      <w:bookmarkStart w:id="52" w:name="lớp-c_accountmanager"/>
      <w:r w:rsidRPr="0017160C">
        <w:t>Lớp: C_AccountManager</w:t>
      </w:r>
    </w:p>
    <w:p w14:paraId="67E48086" w14:textId="3793043A" w:rsidR="008B0282" w:rsidRDefault="008B0282" w:rsidP="009A6FBF">
      <w:pPr>
        <w:pStyle w:val="ListParagraph"/>
        <w:numPr>
          <w:ilvl w:val="0"/>
          <w:numId w:val="37"/>
        </w:numPr>
      </w:pPr>
      <w:r>
        <w:t xml:space="preserve">Mô tả: Lớp </w:t>
      </w:r>
      <w:r w:rsidR="004918D5">
        <w:t>quản lý thao tác liên quan đến quản lý tài khoản</w:t>
      </w:r>
    </w:p>
    <w:p w14:paraId="0DED6912" w14:textId="061E3042" w:rsidR="008B0282" w:rsidRPr="008B0282" w:rsidRDefault="008B0282" w:rsidP="009A6FBF">
      <w:pPr>
        <w:pStyle w:val="ListParagraph"/>
        <w:numPr>
          <w:ilvl w:val="0"/>
          <w:numId w:val="37"/>
        </w:numPr>
      </w:pPr>
      <w:r>
        <w:t>Các thuộc tính/phương thức</w:t>
      </w:r>
    </w:p>
    <w:tbl>
      <w:tblPr>
        <w:tblStyle w:val="Table"/>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2224"/>
        <w:gridCol w:w="1243"/>
        <w:gridCol w:w="131"/>
        <w:gridCol w:w="1112"/>
        <w:gridCol w:w="4640"/>
      </w:tblGrid>
      <w:tr w:rsidR="003219E5" w:rsidRPr="008B0282" w14:paraId="5CF37CA1" w14:textId="77777777">
        <w:trPr>
          <w:cnfStyle w:val="100000000000" w:firstRow="1" w:lastRow="0" w:firstColumn="0" w:lastColumn="0" w:oddVBand="0" w:evenVBand="0" w:oddHBand="0" w:evenHBand="0" w:firstRowFirstColumn="0" w:firstRowLastColumn="0" w:lastRowFirstColumn="0" w:lastRowLastColumn="0"/>
          <w:tblHeader/>
        </w:trPr>
        <w:tc>
          <w:tcPr>
            <w:tcW w:w="1201" w:type="pct"/>
            <w:shd w:val="clear" w:color="auto" w:fill="83CAEB" w:themeFill="accent1" w:themeFillTint="66"/>
          </w:tcPr>
          <w:p w14:paraId="4C06DF95" w14:textId="77777777" w:rsidR="003219E5" w:rsidRPr="008B0282" w:rsidRDefault="003219E5">
            <w:pPr>
              <w:pStyle w:val="Compact"/>
              <w:jc w:val="center"/>
              <w:rPr>
                <w:rFonts w:ascii="Times New Roman" w:hAnsi="Times New Roman" w:cs="Times New Roman"/>
              </w:rPr>
            </w:pPr>
            <w:r w:rsidRPr="008B0282">
              <w:rPr>
                <w:rFonts w:ascii="Times New Roman" w:hAnsi="Times New Roman" w:cs="Times New Roman"/>
              </w:rPr>
              <w:t>Tên phương thức</w:t>
            </w:r>
          </w:p>
        </w:tc>
        <w:tc>
          <w:tcPr>
            <w:tcW w:w="721" w:type="pct"/>
            <w:gridSpan w:val="2"/>
            <w:shd w:val="clear" w:color="auto" w:fill="83CAEB" w:themeFill="accent1" w:themeFillTint="66"/>
          </w:tcPr>
          <w:p w14:paraId="3EBC3B62" w14:textId="77777777" w:rsidR="003219E5" w:rsidRPr="008B0282" w:rsidRDefault="003219E5">
            <w:pPr>
              <w:pStyle w:val="Compact"/>
              <w:jc w:val="center"/>
              <w:rPr>
                <w:rFonts w:ascii="Times New Roman" w:hAnsi="Times New Roman" w:cs="Times New Roman"/>
              </w:rPr>
            </w:pPr>
            <w:r w:rsidRPr="008B0282">
              <w:rPr>
                <w:rFonts w:ascii="Times New Roman" w:hAnsi="Times New Roman" w:cs="Times New Roman"/>
              </w:rPr>
              <w:t>Kiểu trả về</w:t>
            </w:r>
          </w:p>
        </w:tc>
        <w:tc>
          <w:tcPr>
            <w:tcW w:w="584" w:type="pct"/>
            <w:shd w:val="clear" w:color="auto" w:fill="83CAEB" w:themeFill="accent1" w:themeFillTint="66"/>
          </w:tcPr>
          <w:p w14:paraId="563EF9CA" w14:textId="77777777" w:rsidR="003219E5" w:rsidRPr="008B0282" w:rsidRDefault="003219E5">
            <w:pPr>
              <w:pStyle w:val="Compact"/>
              <w:jc w:val="center"/>
              <w:rPr>
                <w:rFonts w:ascii="Times New Roman" w:hAnsi="Times New Roman" w:cs="Times New Roman"/>
              </w:rPr>
            </w:pPr>
            <w:r w:rsidRPr="008B0282">
              <w:rPr>
                <w:rFonts w:ascii="Times New Roman" w:hAnsi="Times New Roman" w:cs="Times New Roman"/>
              </w:rPr>
              <w:t>Tham số</w:t>
            </w:r>
          </w:p>
        </w:tc>
        <w:tc>
          <w:tcPr>
            <w:tcW w:w="0" w:type="auto"/>
            <w:shd w:val="clear" w:color="auto" w:fill="83CAEB" w:themeFill="accent1" w:themeFillTint="66"/>
          </w:tcPr>
          <w:p w14:paraId="49019665" w14:textId="77777777" w:rsidR="003219E5" w:rsidRPr="008B0282" w:rsidRDefault="003219E5">
            <w:pPr>
              <w:pStyle w:val="Compact"/>
              <w:jc w:val="center"/>
              <w:rPr>
                <w:rFonts w:ascii="Times New Roman" w:hAnsi="Times New Roman" w:cs="Times New Roman"/>
              </w:rPr>
            </w:pPr>
            <w:r w:rsidRPr="008B0282">
              <w:rPr>
                <w:rFonts w:ascii="Times New Roman" w:hAnsi="Times New Roman" w:cs="Times New Roman"/>
              </w:rPr>
              <w:t>Mô tả</w:t>
            </w:r>
          </w:p>
        </w:tc>
      </w:tr>
      <w:tr w:rsidR="003219E5" w:rsidRPr="008B0282" w14:paraId="745F964A" w14:textId="77777777">
        <w:tc>
          <w:tcPr>
            <w:tcW w:w="1201" w:type="pct"/>
          </w:tcPr>
          <w:p w14:paraId="04010176" w14:textId="77777777" w:rsidR="003219E5" w:rsidRPr="008B0282" w:rsidRDefault="003219E5">
            <w:pPr>
              <w:pStyle w:val="Compact"/>
              <w:rPr>
                <w:rFonts w:ascii="Times New Roman" w:hAnsi="Times New Roman" w:cs="Times New Roman"/>
              </w:rPr>
            </w:pPr>
            <w:r w:rsidRPr="008B0282">
              <w:rPr>
                <w:rFonts w:ascii="Times New Roman" w:hAnsi="Times New Roman" w:cs="Times New Roman"/>
              </w:rPr>
              <w:t>findAccount</w:t>
            </w:r>
          </w:p>
        </w:tc>
        <w:tc>
          <w:tcPr>
            <w:tcW w:w="652" w:type="pct"/>
          </w:tcPr>
          <w:p w14:paraId="35A1BE98" w14:textId="77777777" w:rsidR="003219E5" w:rsidRPr="008B0282" w:rsidRDefault="003219E5">
            <w:pPr>
              <w:pStyle w:val="Compact"/>
              <w:rPr>
                <w:rFonts w:ascii="Times New Roman" w:hAnsi="Times New Roman" w:cs="Times New Roman"/>
              </w:rPr>
            </w:pPr>
            <w:r w:rsidRPr="008B0282">
              <w:rPr>
                <w:rFonts w:ascii="Times New Roman" w:hAnsi="Times New Roman" w:cs="Times New Roman"/>
              </w:rPr>
              <w:t>MAccount</w:t>
            </w:r>
          </w:p>
        </w:tc>
        <w:tc>
          <w:tcPr>
            <w:tcW w:w="654" w:type="pct"/>
            <w:gridSpan w:val="2"/>
          </w:tcPr>
          <w:p w14:paraId="1919A5F0" w14:textId="77777777" w:rsidR="003219E5" w:rsidRPr="008B0282" w:rsidRDefault="003219E5">
            <w:pPr>
              <w:pStyle w:val="Compact"/>
              <w:rPr>
                <w:rFonts w:ascii="Times New Roman" w:hAnsi="Times New Roman" w:cs="Times New Roman"/>
              </w:rPr>
            </w:pPr>
            <w:proofErr w:type="gramStart"/>
            <w:r w:rsidRPr="008B0282">
              <w:rPr>
                <w:rFonts w:ascii="Times New Roman" w:hAnsi="Times New Roman" w:cs="Times New Roman"/>
              </w:rPr>
              <w:t>name :</w:t>
            </w:r>
            <w:proofErr w:type="gramEnd"/>
            <w:r w:rsidRPr="008B0282">
              <w:rPr>
                <w:rFonts w:ascii="Times New Roman" w:hAnsi="Times New Roman" w:cs="Times New Roman"/>
              </w:rPr>
              <w:t xml:space="preserve"> String</w:t>
            </w:r>
          </w:p>
        </w:tc>
        <w:tc>
          <w:tcPr>
            <w:tcW w:w="0" w:type="auto"/>
          </w:tcPr>
          <w:p w14:paraId="07FF9E11" w14:textId="77777777" w:rsidR="003219E5" w:rsidRPr="008B0282" w:rsidRDefault="003219E5">
            <w:pPr>
              <w:pStyle w:val="Compact"/>
              <w:rPr>
                <w:rFonts w:ascii="Times New Roman" w:hAnsi="Times New Roman" w:cs="Times New Roman"/>
              </w:rPr>
            </w:pPr>
            <w:r w:rsidRPr="008B0282">
              <w:rPr>
                <w:rFonts w:ascii="Times New Roman" w:hAnsi="Times New Roman" w:cs="Times New Roman"/>
              </w:rPr>
              <w:t>Tìm kiếm tài khoản người dùng dựa theo tên.</w:t>
            </w:r>
          </w:p>
        </w:tc>
      </w:tr>
      <w:tr w:rsidR="003219E5" w:rsidRPr="008B0282" w14:paraId="5F79B0FE" w14:textId="77777777">
        <w:tc>
          <w:tcPr>
            <w:tcW w:w="1201" w:type="pct"/>
          </w:tcPr>
          <w:p w14:paraId="121583DB" w14:textId="77777777" w:rsidR="003219E5" w:rsidRPr="008B0282" w:rsidRDefault="003219E5">
            <w:pPr>
              <w:pStyle w:val="Compact"/>
              <w:rPr>
                <w:rFonts w:ascii="Times New Roman" w:hAnsi="Times New Roman" w:cs="Times New Roman"/>
              </w:rPr>
            </w:pPr>
            <w:r w:rsidRPr="008B0282">
              <w:rPr>
                <w:rFonts w:ascii="Times New Roman" w:hAnsi="Times New Roman" w:cs="Times New Roman"/>
              </w:rPr>
              <w:t>showAccount</w:t>
            </w:r>
          </w:p>
        </w:tc>
        <w:tc>
          <w:tcPr>
            <w:tcW w:w="652" w:type="pct"/>
          </w:tcPr>
          <w:p w14:paraId="5E701C7B" w14:textId="77777777" w:rsidR="003219E5" w:rsidRPr="008B0282" w:rsidRDefault="003219E5">
            <w:pPr>
              <w:pStyle w:val="Compact"/>
              <w:rPr>
                <w:rFonts w:ascii="Times New Roman" w:hAnsi="Times New Roman" w:cs="Times New Roman"/>
              </w:rPr>
            </w:pPr>
            <w:r w:rsidRPr="008B0282">
              <w:rPr>
                <w:rFonts w:ascii="Times New Roman" w:hAnsi="Times New Roman" w:cs="Times New Roman"/>
              </w:rPr>
              <w:t>MAccount</w:t>
            </w:r>
          </w:p>
        </w:tc>
        <w:tc>
          <w:tcPr>
            <w:tcW w:w="654" w:type="pct"/>
            <w:gridSpan w:val="2"/>
          </w:tcPr>
          <w:p w14:paraId="0E01962B" w14:textId="77777777" w:rsidR="003219E5" w:rsidRPr="008B0282" w:rsidRDefault="003219E5">
            <w:pPr>
              <w:pStyle w:val="Compact"/>
              <w:rPr>
                <w:rFonts w:ascii="Times New Roman" w:hAnsi="Times New Roman" w:cs="Times New Roman"/>
              </w:rPr>
            </w:pPr>
            <w:proofErr w:type="gramStart"/>
            <w:r w:rsidRPr="008B0282">
              <w:rPr>
                <w:rFonts w:ascii="Times New Roman" w:hAnsi="Times New Roman" w:cs="Times New Roman"/>
              </w:rPr>
              <w:t>acc :</w:t>
            </w:r>
            <w:proofErr w:type="gramEnd"/>
            <w:r w:rsidRPr="008B0282">
              <w:rPr>
                <w:rFonts w:ascii="Times New Roman" w:hAnsi="Times New Roman" w:cs="Times New Roman"/>
              </w:rPr>
              <w:t xml:space="preserve"> MAccount</w:t>
            </w:r>
          </w:p>
        </w:tc>
        <w:tc>
          <w:tcPr>
            <w:tcW w:w="0" w:type="auto"/>
          </w:tcPr>
          <w:p w14:paraId="6DEAB048" w14:textId="77777777" w:rsidR="003219E5" w:rsidRPr="008B0282" w:rsidRDefault="003219E5">
            <w:pPr>
              <w:pStyle w:val="Compact"/>
              <w:rPr>
                <w:rFonts w:ascii="Times New Roman" w:hAnsi="Times New Roman" w:cs="Times New Roman"/>
              </w:rPr>
            </w:pPr>
            <w:r w:rsidRPr="008B0282">
              <w:rPr>
                <w:rFonts w:ascii="Times New Roman" w:hAnsi="Times New Roman" w:cs="Times New Roman"/>
              </w:rPr>
              <w:t>Hiển thị hoặc chuẩn bị thông tin chi tiết của tài khoản.</w:t>
            </w:r>
          </w:p>
        </w:tc>
      </w:tr>
      <w:tr w:rsidR="003219E5" w:rsidRPr="008B0282" w14:paraId="5FC40F9C" w14:textId="77777777">
        <w:tc>
          <w:tcPr>
            <w:tcW w:w="1201" w:type="pct"/>
          </w:tcPr>
          <w:p w14:paraId="5A87DD68" w14:textId="77777777" w:rsidR="003219E5" w:rsidRPr="008B0282" w:rsidRDefault="003219E5">
            <w:pPr>
              <w:pStyle w:val="Compact"/>
              <w:rPr>
                <w:rFonts w:ascii="Times New Roman" w:hAnsi="Times New Roman" w:cs="Times New Roman"/>
              </w:rPr>
            </w:pPr>
            <w:r w:rsidRPr="008B0282">
              <w:rPr>
                <w:rFonts w:ascii="Times New Roman" w:hAnsi="Times New Roman" w:cs="Times New Roman"/>
              </w:rPr>
              <w:t>blockAccount</w:t>
            </w:r>
          </w:p>
        </w:tc>
        <w:tc>
          <w:tcPr>
            <w:tcW w:w="652" w:type="pct"/>
          </w:tcPr>
          <w:p w14:paraId="2945D685" w14:textId="77777777" w:rsidR="003219E5" w:rsidRPr="008B0282" w:rsidRDefault="003219E5">
            <w:pPr>
              <w:pStyle w:val="Compact"/>
              <w:rPr>
                <w:rFonts w:ascii="Times New Roman" w:hAnsi="Times New Roman" w:cs="Times New Roman"/>
              </w:rPr>
            </w:pPr>
            <w:r w:rsidRPr="008B0282">
              <w:rPr>
                <w:rFonts w:ascii="Times New Roman" w:hAnsi="Times New Roman" w:cs="Times New Roman"/>
              </w:rPr>
              <w:t>void</w:t>
            </w:r>
          </w:p>
        </w:tc>
        <w:tc>
          <w:tcPr>
            <w:tcW w:w="654" w:type="pct"/>
            <w:gridSpan w:val="2"/>
          </w:tcPr>
          <w:p w14:paraId="774369D4" w14:textId="77777777" w:rsidR="003219E5" w:rsidRPr="008B0282" w:rsidRDefault="003219E5">
            <w:pPr>
              <w:pStyle w:val="Compact"/>
              <w:rPr>
                <w:rFonts w:ascii="Times New Roman" w:hAnsi="Times New Roman" w:cs="Times New Roman"/>
              </w:rPr>
            </w:pPr>
            <w:proofErr w:type="gramStart"/>
            <w:r w:rsidRPr="008B0282">
              <w:rPr>
                <w:rFonts w:ascii="Times New Roman" w:hAnsi="Times New Roman" w:cs="Times New Roman"/>
              </w:rPr>
              <w:t>acc :</w:t>
            </w:r>
            <w:proofErr w:type="gramEnd"/>
            <w:r w:rsidRPr="008B0282">
              <w:rPr>
                <w:rFonts w:ascii="Times New Roman" w:hAnsi="Times New Roman" w:cs="Times New Roman"/>
              </w:rPr>
              <w:t xml:space="preserve"> MAccount</w:t>
            </w:r>
          </w:p>
        </w:tc>
        <w:tc>
          <w:tcPr>
            <w:tcW w:w="0" w:type="auto"/>
          </w:tcPr>
          <w:p w14:paraId="703FEF16" w14:textId="77777777" w:rsidR="003219E5" w:rsidRPr="008B0282" w:rsidRDefault="003219E5">
            <w:pPr>
              <w:pStyle w:val="Compact"/>
              <w:rPr>
                <w:rFonts w:ascii="Times New Roman" w:hAnsi="Times New Roman" w:cs="Times New Roman"/>
              </w:rPr>
            </w:pPr>
            <w:r w:rsidRPr="008B0282">
              <w:rPr>
                <w:rFonts w:ascii="Times New Roman" w:hAnsi="Times New Roman" w:cs="Times New Roman"/>
              </w:rPr>
              <w:t>Thực hiện hành động khóa một tài khoản.</w:t>
            </w:r>
          </w:p>
        </w:tc>
      </w:tr>
      <w:tr w:rsidR="003219E5" w:rsidRPr="008B0282" w14:paraId="02EBBCC7" w14:textId="77777777">
        <w:tc>
          <w:tcPr>
            <w:tcW w:w="1201" w:type="pct"/>
          </w:tcPr>
          <w:p w14:paraId="7F97ADCF" w14:textId="77777777" w:rsidR="003219E5" w:rsidRPr="008B0282" w:rsidRDefault="003219E5">
            <w:pPr>
              <w:pStyle w:val="Compact"/>
              <w:rPr>
                <w:rFonts w:ascii="Times New Roman" w:hAnsi="Times New Roman" w:cs="Times New Roman"/>
              </w:rPr>
            </w:pPr>
            <w:r w:rsidRPr="008B0282">
              <w:rPr>
                <w:rFonts w:ascii="Times New Roman" w:hAnsi="Times New Roman" w:cs="Times New Roman"/>
              </w:rPr>
              <w:t>unlockAccount</w:t>
            </w:r>
          </w:p>
        </w:tc>
        <w:tc>
          <w:tcPr>
            <w:tcW w:w="652" w:type="pct"/>
          </w:tcPr>
          <w:p w14:paraId="78F3CBBE" w14:textId="77777777" w:rsidR="003219E5" w:rsidRPr="008B0282" w:rsidRDefault="003219E5">
            <w:pPr>
              <w:pStyle w:val="Compact"/>
              <w:rPr>
                <w:rFonts w:ascii="Times New Roman" w:hAnsi="Times New Roman" w:cs="Times New Roman"/>
              </w:rPr>
            </w:pPr>
            <w:r w:rsidRPr="008B0282">
              <w:rPr>
                <w:rFonts w:ascii="Times New Roman" w:hAnsi="Times New Roman" w:cs="Times New Roman"/>
              </w:rPr>
              <w:t>void</w:t>
            </w:r>
          </w:p>
        </w:tc>
        <w:tc>
          <w:tcPr>
            <w:tcW w:w="654" w:type="pct"/>
            <w:gridSpan w:val="2"/>
          </w:tcPr>
          <w:p w14:paraId="3BDC2771" w14:textId="77777777" w:rsidR="003219E5" w:rsidRPr="008B0282" w:rsidRDefault="003219E5">
            <w:pPr>
              <w:pStyle w:val="Compact"/>
              <w:rPr>
                <w:rFonts w:ascii="Times New Roman" w:hAnsi="Times New Roman" w:cs="Times New Roman"/>
              </w:rPr>
            </w:pPr>
            <w:proofErr w:type="gramStart"/>
            <w:r w:rsidRPr="008B0282">
              <w:rPr>
                <w:rFonts w:ascii="Times New Roman" w:hAnsi="Times New Roman" w:cs="Times New Roman"/>
              </w:rPr>
              <w:t>acc :</w:t>
            </w:r>
            <w:proofErr w:type="gramEnd"/>
            <w:r w:rsidRPr="008B0282">
              <w:rPr>
                <w:rFonts w:ascii="Times New Roman" w:hAnsi="Times New Roman" w:cs="Times New Roman"/>
              </w:rPr>
              <w:t xml:space="preserve"> MAccount</w:t>
            </w:r>
          </w:p>
        </w:tc>
        <w:tc>
          <w:tcPr>
            <w:tcW w:w="0" w:type="auto"/>
          </w:tcPr>
          <w:p w14:paraId="07E1F7CA" w14:textId="77777777" w:rsidR="003219E5" w:rsidRPr="008B0282" w:rsidRDefault="003219E5">
            <w:pPr>
              <w:pStyle w:val="Compact"/>
              <w:rPr>
                <w:rFonts w:ascii="Times New Roman" w:hAnsi="Times New Roman" w:cs="Times New Roman"/>
              </w:rPr>
            </w:pPr>
            <w:r w:rsidRPr="008B0282">
              <w:rPr>
                <w:rFonts w:ascii="Times New Roman" w:hAnsi="Times New Roman" w:cs="Times New Roman"/>
              </w:rPr>
              <w:t>Thực hiện hành động mở khóa một tài khoản.</w:t>
            </w:r>
          </w:p>
        </w:tc>
      </w:tr>
      <w:tr w:rsidR="003219E5" w:rsidRPr="008B0282" w14:paraId="2B291DFA" w14:textId="77777777">
        <w:tc>
          <w:tcPr>
            <w:tcW w:w="1201" w:type="pct"/>
          </w:tcPr>
          <w:p w14:paraId="28B5E135" w14:textId="77777777" w:rsidR="003219E5" w:rsidRPr="008B0282" w:rsidRDefault="003219E5">
            <w:pPr>
              <w:pStyle w:val="Compact"/>
              <w:rPr>
                <w:rFonts w:ascii="Times New Roman" w:hAnsi="Times New Roman" w:cs="Times New Roman"/>
              </w:rPr>
            </w:pPr>
            <w:r w:rsidRPr="008B0282">
              <w:rPr>
                <w:rFonts w:ascii="Times New Roman" w:hAnsi="Times New Roman" w:cs="Times New Roman"/>
              </w:rPr>
              <w:t>deleteAccount</w:t>
            </w:r>
          </w:p>
        </w:tc>
        <w:tc>
          <w:tcPr>
            <w:tcW w:w="652" w:type="pct"/>
          </w:tcPr>
          <w:p w14:paraId="648D6999" w14:textId="77777777" w:rsidR="003219E5" w:rsidRPr="008B0282" w:rsidRDefault="003219E5">
            <w:pPr>
              <w:pStyle w:val="Compact"/>
              <w:rPr>
                <w:rFonts w:ascii="Times New Roman" w:hAnsi="Times New Roman" w:cs="Times New Roman"/>
              </w:rPr>
            </w:pPr>
            <w:r w:rsidRPr="008B0282">
              <w:rPr>
                <w:rFonts w:ascii="Times New Roman" w:hAnsi="Times New Roman" w:cs="Times New Roman"/>
              </w:rPr>
              <w:t>void</w:t>
            </w:r>
          </w:p>
        </w:tc>
        <w:tc>
          <w:tcPr>
            <w:tcW w:w="654" w:type="pct"/>
            <w:gridSpan w:val="2"/>
          </w:tcPr>
          <w:p w14:paraId="2018FE08" w14:textId="77777777" w:rsidR="003219E5" w:rsidRPr="008B0282" w:rsidRDefault="003219E5">
            <w:pPr>
              <w:pStyle w:val="Compact"/>
              <w:rPr>
                <w:rFonts w:ascii="Times New Roman" w:hAnsi="Times New Roman" w:cs="Times New Roman"/>
              </w:rPr>
            </w:pPr>
            <w:proofErr w:type="gramStart"/>
            <w:r w:rsidRPr="008B0282">
              <w:rPr>
                <w:rFonts w:ascii="Times New Roman" w:hAnsi="Times New Roman" w:cs="Times New Roman"/>
              </w:rPr>
              <w:t>acc :</w:t>
            </w:r>
            <w:proofErr w:type="gramEnd"/>
            <w:r w:rsidRPr="008B0282">
              <w:rPr>
                <w:rFonts w:ascii="Times New Roman" w:hAnsi="Times New Roman" w:cs="Times New Roman"/>
              </w:rPr>
              <w:t xml:space="preserve"> MAccount</w:t>
            </w:r>
          </w:p>
        </w:tc>
        <w:tc>
          <w:tcPr>
            <w:tcW w:w="0" w:type="auto"/>
          </w:tcPr>
          <w:p w14:paraId="79D63E83" w14:textId="77777777" w:rsidR="003219E5" w:rsidRPr="008B0282" w:rsidRDefault="003219E5">
            <w:pPr>
              <w:pStyle w:val="Compact"/>
              <w:rPr>
                <w:rFonts w:ascii="Times New Roman" w:hAnsi="Times New Roman" w:cs="Times New Roman"/>
              </w:rPr>
            </w:pPr>
            <w:r w:rsidRPr="008B0282">
              <w:rPr>
                <w:rFonts w:ascii="Times New Roman" w:hAnsi="Times New Roman" w:cs="Times New Roman"/>
              </w:rPr>
              <w:t>Thực hiện hành động xóa một tài khoản.</w:t>
            </w:r>
          </w:p>
        </w:tc>
      </w:tr>
      <w:bookmarkEnd w:id="52"/>
    </w:tbl>
    <w:p w14:paraId="0E9F3888" w14:textId="77777777" w:rsidR="00920B2E" w:rsidRPr="008B0282" w:rsidRDefault="00920B2E" w:rsidP="00286087">
      <w:pPr>
        <w:rPr>
          <w:rFonts w:cs="Times New Roman"/>
        </w:rPr>
      </w:pPr>
    </w:p>
    <w:p w14:paraId="75A81292" w14:textId="77777777" w:rsidR="0004564C" w:rsidRDefault="0004564C" w:rsidP="0004564C">
      <w:pPr>
        <w:pStyle w:val="Heading4"/>
        <w:rPr>
          <w:rFonts w:cs="Times New Roman"/>
        </w:rPr>
      </w:pPr>
      <w:r w:rsidRPr="008B0282">
        <w:rPr>
          <w:rFonts w:cs="Times New Roman"/>
        </w:rPr>
        <w:t>Lớp: C_CourseManager</w:t>
      </w:r>
    </w:p>
    <w:p w14:paraId="349E9F9E" w14:textId="1EF68E12" w:rsidR="004918D5" w:rsidRDefault="004918D5" w:rsidP="009A6FBF">
      <w:pPr>
        <w:pStyle w:val="ListParagraph"/>
        <w:numPr>
          <w:ilvl w:val="0"/>
          <w:numId w:val="37"/>
        </w:numPr>
      </w:pPr>
      <w:r>
        <w:t>Mô tả: Lớp quản lý thao tác liên quan đến quản lý khóa học</w:t>
      </w:r>
    </w:p>
    <w:p w14:paraId="445E4152" w14:textId="77777777" w:rsidR="004918D5" w:rsidRPr="00FC70C5" w:rsidRDefault="004918D5" w:rsidP="009A6FBF">
      <w:pPr>
        <w:pStyle w:val="ListParagraph"/>
        <w:numPr>
          <w:ilvl w:val="0"/>
          <w:numId w:val="37"/>
        </w:numPr>
      </w:pPr>
      <w:r>
        <w:lastRenderedPageBreak/>
        <w:t>Các thuộc tính/phương thức</w:t>
      </w:r>
    </w:p>
    <w:p w14:paraId="4982A91D" w14:textId="77777777" w:rsidR="004918D5" w:rsidRPr="004918D5" w:rsidRDefault="004918D5" w:rsidP="004918D5"/>
    <w:tbl>
      <w:tblPr>
        <w:tblStyle w:val="Table"/>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1818"/>
        <w:gridCol w:w="1200"/>
        <w:gridCol w:w="2275"/>
        <w:gridCol w:w="4057"/>
      </w:tblGrid>
      <w:tr w:rsidR="0004564C" w:rsidRPr="008B0282" w14:paraId="4A62CCC3" w14:textId="77777777">
        <w:trPr>
          <w:cnfStyle w:val="100000000000" w:firstRow="1" w:lastRow="0" w:firstColumn="0" w:lastColumn="0" w:oddVBand="0" w:evenVBand="0" w:oddHBand="0" w:evenHBand="0" w:firstRowFirstColumn="0" w:firstRowLastColumn="0" w:lastRowFirstColumn="0" w:lastRowLastColumn="0"/>
          <w:tblHeader/>
        </w:trPr>
        <w:tc>
          <w:tcPr>
            <w:tcW w:w="0" w:type="auto"/>
            <w:tcBorders>
              <w:bottom w:val="none" w:sz="0" w:space="0" w:color="auto"/>
            </w:tcBorders>
            <w:shd w:val="clear" w:color="auto" w:fill="83CAEB" w:themeFill="accent1" w:themeFillTint="66"/>
          </w:tcPr>
          <w:p w14:paraId="4BDD61F3" w14:textId="77777777" w:rsidR="0004564C" w:rsidRPr="008B0282" w:rsidRDefault="0004564C">
            <w:pPr>
              <w:pStyle w:val="Compact"/>
              <w:jc w:val="center"/>
              <w:rPr>
                <w:rFonts w:ascii="Times New Roman" w:hAnsi="Times New Roman" w:cs="Times New Roman"/>
              </w:rPr>
            </w:pPr>
            <w:r w:rsidRPr="008B0282">
              <w:rPr>
                <w:rFonts w:ascii="Times New Roman" w:hAnsi="Times New Roman" w:cs="Times New Roman"/>
              </w:rPr>
              <w:t>Tên phương thức</w:t>
            </w:r>
          </w:p>
        </w:tc>
        <w:tc>
          <w:tcPr>
            <w:tcW w:w="0" w:type="auto"/>
            <w:tcBorders>
              <w:bottom w:val="none" w:sz="0" w:space="0" w:color="auto"/>
            </w:tcBorders>
            <w:shd w:val="clear" w:color="auto" w:fill="83CAEB" w:themeFill="accent1" w:themeFillTint="66"/>
          </w:tcPr>
          <w:p w14:paraId="07038B4F" w14:textId="77777777" w:rsidR="0004564C" w:rsidRPr="008B0282" w:rsidRDefault="0004564C">
            <w:pPr>
              <w:pStyle w:val="Compact"/>
              <w:jc w:val="center"/>
              <w:rPr>
                <w:rFonts w:ascii="Times New Roman" w:hAnsi="Times New Roman" w:cs="Times New Roman"/>
              </w:rPr>
            </w:pPr>
            <w:r w:rsidRPr="008B0282">
              <w:rPr>
                <w:rFonts w:ascii="Times New Roman" w:hAnsi="Times New Roman" w:cs="Times New Roman"/>
              </w:rPr>
              <w:t>Kiểu trả về</w:t>
            </w:r>
          </w:p>
        </w:tc>
        <w:tc>
          <w:tcPr>
            <w:tcW w:w="0" w:type="auto"/>
            <w:tcBorders>
              <w:bottom w:val="none" w:sz="0" w:space="0" w:color="auto"/>
            </w:tcBorders>
            <w:shd w:val="clear" w:color="auto" w:fill="83CAEB" w:themeFill="accent1" w:themeFillTint="66"/>
          </w:tcPr>
          <w:p w14:paraId="2E041BFC" w14:textId="77777777" w:rsidR="0004564C" w:rsidRPr="008B0282" w:rsidRDefault="0004564C">
            <w:pPr>
              <w:pStyle w:val="Compact"/>
              <w:jc w:val="center"/>
              <w:rPr>
                <w:rFonts w:ascii="Times New Roman" w:hAnsi="Times New Roman" w:cs="Times New Roman"/>
              </w:rPr>
            </w:pPr>
            <w:r w:rsidRPr="008B0282">
              <w:rPr>
                <w:rFonts w:ascii="Times New Roman" w:hAnsi="Times New Roman" w:cs="Times New Roman"/>
              </w:rPr>
              <w:t>Tham số</w:t>
            </w:r>
          </w:p>
        </w:tc>
        <w:tc>
          <w:tcPr>
            <w:tcW w:w="0" w:type="auto"/>
            <w:tcBorders>
              <w:bottom w:val="none" w:sz="0" w:space="0" w:color="auto"/>
            </w:tcBorders>
            <w:shd w:val="clear" w:color="auto" w:fill="83CAEB" w:themeFill="accent1" w:themeFillTint="66"/>
          </w:tcPr>
          <w:p w14:paraId="6EB2548E" w14:textId="77777777" w:rsidR="0004564C" w:rsidRPr="008B0282" w:rsidRDefault="0004564C">
            <w:pPr>
              <w:pStyle w:val="Compact"/>
              <w:jc w:val="center"/>
              <w:rPr>
                <w:rFonts w:ascii="Times New Roman" w:hAnsi="Times New Roman" w:cs="Times New Roman"/>
              </w:rPr>
            </w:pPr>
            <w:r w:rsidRPr="008B0282">
              <w:rPr>
                <w:rFonts w:ascii="Times New Roman" w:hAnsi="Times New Roman" w:cs="Times New Roman"/>
              </w:rPr>
              <w:t>Mô tả</w:t>
            </w:r>
          </w:p>
        </w:tc>
      </w:tr>
      <w:tr w:rsidR="0004564C" w:rsidRPr="008B0282" w14:paraId="0A2523C6" w14:textId="77777777">
        <w:tc>
          <w:tcPr>
            <w:tcW w:w="0" w:type="auto"/>
          </w:tcPr>
          <w:p w14:paraId="4D0CD0FB" w14:textId="77777777" w:rsidR="0004564C" w:rsidRPr="008B0282" w:rsidRDefault="0004564C">
            <w:pPr>
              <w:pStyle w:val="Compact"/>
              <w:rPr>
                <w:rFonts w:ascii="Times New Roman" w:hAnsi="Times New Roman" w:cs="Times New Roman"/>
              </w:rPr>
            </w:pPr>
            <w:r w:rsidRPr="008B0282">
              <w:rPr>
                <w:rFonts w:ascii="Times New Roman" w:hAnsi="Times New Roman" w:cs="Times New Roman"/>
              </w:rPr>
              <w:t>findCourse</w:t>
            </w:r>
          </w:p>
        </w:tc>
        <w:tc>
          <w:tcPr>
            <w:tcW w:w="0" w:type="auto"/>
          </w:tcPr>
          <w:p w14:paraId="7FBA02F9" w14:textId="77777777" w:rsidR="0004564C" w:rsidRPr="008B0282" w:rsidRDefault="0004564C">
            <w:pPr>
              <w:pStyle w:val="Compact"/>
              <w:rPr>
                <w:rFonts w:ascii="Times New Roman" w:hAnsi="Times New Roman" w:cs="Times New Roman"/>
              </w:rPr>
            </w:pPr>
            <w:r w:rsidRPr="008B0282">
              <w:rPr>
                <w:rFonts w:ascii="Times New Roman" w:hAnsi="Times New Roman" w:cs="Times New Roman"/>
              </w:rPr>
              <w:t>MCourse</w:t>
            </w:r>
          </w:p>
        </w:tc>
        <w:tc>
          <w:tcPr>
            <w:tcW w:w="0" w:type="auto"/>
          </w:tcPr>
          <w:p w14:paraId="1E1109D6" w14:textId="77777777" w:rsidR="0004564C" w:rsidRPr="008B0282" w:rsidRDefault="0004564C">
            <w:pPr>
              <w:pStyle w:val="Compact"/>
              <w:rPr>
                <w:rFonts w:ascii="Times New Roman" w:hAnsi="Times New Roman" w:cs="Times New Roman"/>
              </w:rPr>
            </w:pPr>
            <w:proofErr w:type="gramStart"/>
            <w:r w:rsidRPr="008B0282">
              <w:rPr>
                <w:rFonts w:ascii="Times New Roman" w:hAnsi="Times New Roman" w:cs="Times New Roman"/>
              </w:rPr>
              <w:t>name :</w:t>
            </w:r>
            <w:proofErr w:type="gramEnd"/>
            <w:r w:rsidRPr="008B0282">
              <w:rPr>
                <w:rFonts w:ascii="Times New Roman" w:hAnsi="Times New Roman" w:cs="Times New Roman"/>
              </w:rPr>
              <w:t xml:space="preserve"> String</w:t>
            </w:r>
          </w:p>
        </w:tc>
        <w:tc>
          <w:tcPr>
            <w:tcW w:w="0" w:type="auto"/>
          </w:tcPr>
          <w:p w14:paraId="0EB3287E" w14:textId="77777777" w:rsidR="0004564C" w:rsidRPr="008B0282" w:rsidRDefault="0004564C">
            <w:pPr>
              <w:pStyle w:val="Compact"/>
              <w:rPr>
                <w:rFonts w:ascii="Times New Roman" w:hAnsi="Times New Roman" w:cs="Times New Roman"/>
              </w:rPr>
            </w:pPr>
            <w:r w:rsidRPr="008B0282">
              <w:rPr>
                <w:rFonts w:ascii="Times New Roman" w:hAnsi="Times New Roman" w:cs="Times New Roman"/>
              </w:rPr>
              <w:t>Tìm kiếm một khóa học dựa theo tên khóa học.</w:t>
            </w:r>
          </w:p>
        </w:tc>
      </w:tr>
      <w:tr w:rsidR="0004564C" w:rsidRPr="008B0282" w14:paraId="3F73C61E" w14:textId="77777777">
        <w:tc>
          <w:tcPr>
            <w:tcW w:w="0" w:type="auto"/>
          </w:tcPr>
          <w:p w14:paraId="4DDA06AC" w14:textId="77777777" w:rsidR="0004564C" w:rsidRPr="008B0282" w:rsidRDefault="0004564C">
            <w:pPr>
              <w:pStyle w:val="Compact"/>
              <w:rPr>
                <w:rFonts w:ascii="Times New Roman" w:hAnsi="Times New Roman" w:cs="Times New Roman"/>
              </w:rPr>
            </w:pPr>
            <w:r w:rsidRPr="008B0282">
              <w:rPr>
                <w:rFonts w:ascii="Times New Roman" w:hAnsi="Times New Roman" w:cs="Times New Roman"/>
              </w:rPr>
              <w:t>createCourse</w:t>
            </w:r>
          </w:p>
        </w:tc>
        <w:tc>
          <w:tcPr>
            <w:tcW w:w="0" w:type="auto"/>
          </w:tcPr>
          <w:p w14:paraId="403EC09D" w14:textId="77777777" w:rsidR="0004564C" w:rsidRPr="008B0282" w:rsidRDefault="0004564C">
            <w:pPr>
              <w:pStyle w:val="Compact"/>
              <w:rPr>
                <w:rFonts w:ascii="Times New Roman" w:hAnsi="Times New Roman" w:cs="Times New Roman"/>
              </w:rPr>
            </w:pPr>
            <w:r w:rsidRPr="008B0282">
              <w:rPr>
                <w:rFonts w:ascii="Times New Roman" w:hAnsi="Times New Roman" w:cs="Times New Roman"/>
              </w:rPr>
              <w:t>void</w:t>
            </w:r>
          </w:p>
        </w:tc>
        <w:tc>
          <w:tcPr>
            <w:tcW w:w="0" w:type="auto"/>
          </w:tcPr>
          <w:p w14:paraId="42700F7E" w14:textId="77777777" w:rsidR="0004564C" w:rsidRPr="008B0282" w:rsidRDefault="0004564C">
            <w:pPr>
              <w:pStyle w:val="Compact"/>
              <w:rPr>
                <w:rFonts w:ascii="Times New Roman" w:hAnsi="Times New Roman" w:cs="Times New Roman"/>
              </w:rPr>
            </w:pPr>
            <w:proofErr w:type="gramStart"/>
            <w:r w:rsidRPr="008B0282">
              <w:rPr>
                <w:rFonts w:ascii="Times New Roman" w:hAnsi="Times New Roman" w:cs="Times New Roman"/>
              </w:rPr>
              <w:t>course :</w:t>
            </w:r>
            <w:proofErr w:type="gramEnd"/>
            <w:r w:rsidRPr="008B0282">
              <w:rPr>
                <w:rFonts w:ascii="Times New Roman" w:hAnsi="Times New Roman" w:cs="Times New Roman"/>
              </w:rPr>
              <w:t xml:space="preserve"> MCourse</w:t>
            </w:r>
          </w:p>
        </w:tc>
        <w:tc>
          <w:tcPr>
            <w:tcW w:w="0" w:type="auto"/>
          </w:tcPr>
          <w:p w14:paraId="600F210C" w14:textId="77777777" w:rsidR="0004564C" w:rsidRPr="008B0282" w:rsidRDefault="0004564C">
            <w:pPr>
              <w:pStyle w:val="Compact"/>
              <w:rPr>
                <w:rFonts w:ascii="Times New Roman" w:hAnsi="Times New Roman" w:cs="Times New Roman"/>
              </w:rPr>
            </w:pPr>
            <w:r w:rsidRPr="008B0282">
              <w:rPr>
                <w:rFonts w:ascii="Times New Roman" w:hAnsi="Times New Roman" w:cs="Times New Roman"/>
              </w:rPr>
              <w:t>Tạo một khóa học mới trong hệ thống.</w:t>
            </w:r>
          </w:p>
        </w:tc>
      </w:tr>
      <w:tr w:rsidR="0004564C" w:rsidRPr="008B0282" w14:paraId="3113499F" w14:textId="77777777">
        <w:tc>
          <w:tcPr>
            <w:tcW w:w="0" w:type="auto"/>
          </w:tcPr>
          <w:p w14:paraId="578430EF" w14:textId="77777777" w:rsidR="0004564C" w:rsidRPr="008B0282" w:rsidRDefault="0004564C">
            <w:pPr>
              <w:pStyle w:val="Compact"/>
              <w:rPr>
                <w:rFonts w:ascii="Times New Roman" w:hAnsi="Times New Roman" w:cs="Times New Roman"/>
              </w:rPr>
            </w:pPr>
            <w:r w:rsidRPr="008B0282">
              <w:rPr>
                <w:rFonts w:ascii="Times New Roman" w:hAnsi="Times New Roman" w:cs="Times New Roman"/>
              </w:rPr>
              <w:t>deleteCourse</w:t>
            </w:r>
          </w:p>
        </w:tc>
        <w:tc>
          <w:tcPr>
            <w:tcW w:w="0" w:type="auto"/>
          </w:tcPr>
          <w:p w14:paraId="055617F8" w14:textId="77777777" w:rsidR="0004564C" w:rsidRPr="008B0282" w:rsidRDefault="0004564C">
            <w:pPr>
              <w:pStyle w:val="Compact"/>
              <w:rPr>
                <w:rFonts w:ascii="Times New Roman" w:hAnsi="Times New Roman" w:cs="Times New Roman"/>
              </w:rPr>
            </w:pPr>
            <w:r w:rsidRPr="008B0282">
              <w:rPr>
                <w:rFonts w:ascii="Times New Roman" w:hAnsi="Times New Roman" w:cs="Times New Roman"/>
              </w:rPr>
              <w:t>void</w:t>
            </w:r>
          </w:p>
        </w:tc>
        <w:tc>
          <w:tcPr>
            <w:tcW w:w="0" w:type="auto"/>
          </w:tcPr>
          <w:p w14:paraId="52E24216" w14:textId="77777777" w:rsidR="0004564C" w:rsidRPr="008B0282" w:rsidRDefault="0004564C">
            <w:pPr>
              <w:pStyle w:val="Compact"/>
              <w:rPr>
                <w:rFonts w:ascii="Times New Roman" w:hAnsi="Times New Roman" w:cs="Times New Roman"/>
              </w:rPr>
            </w:pPr>
            <w:proofErr w:type="gramStart"/>
            <w:r w:rsidRPr="008B0282">
              <w:rPr>
                <w:rFonts w:ascii="Times New Roman" w:hAnsi="Times New Roman" w:cs="Times New Roman"/>
              </w:rPr>
              <w:t>courseId :</w:t>
            </w:r>
            <w:proofErr w:type="gramEnd"/>
            <w:r w:rsidRPr="008B0282">
              <w:rPr>
                <w:rFonts w:ascii="Times New Roman" w:hAnsi="Times New Roman" w:cs="Times New Roman"/>
              </w:rPr>
              <w:t xml:space="preserve"> int</w:t>
            </w:r>
          </w:p>
        </w:tc>
        <w:tc>
          <w:tcPr>
            <w:tcW w:w="0" w:type="auto"/>
          </w:tcPr>
          <w:p w14:paraId="4D0E1A49" w14:textId="77777777" w:rsidR="0004564C" w:rsidRPr="008B0282" w:rsidRDefault="0004564C">
            <w:pPr>
              <w:pStyle w:val="Compact"/>
              <w:rPr>
                <w:rFonts w:ascii="Times New Roman" w:hAnsi="Times New Roman" w:cs="Times New Roman"/>
              </w:rPr>
            </w:pPr>
            <w:r w:rsidRPr="008B0282">
              <w:rPr>
                <w:rFonts w:ascii="Times New Roman" w:hAnsi="Times New Roman" w:cs="Times New Roman"/>
              </w:rPr>
              <w:t>Xóa một khóa học khỏi hệ thống dựa theo ID.</w:t>
            </w:r>
          </w:p>
        </w:tc>
      </w:tr>
      <w:tr w:rsidR="0004564C" w:rsidRPr="008B0282" w14:paraId="5DBAA89D" w14:textId="77777777">
        <w:tc>
          <w:tcPr>
            <w:tcW w:w="0" w:type="auto"/>
          </w:tcPr>
          <w:p w14:paraId="4BFC3034" w14:textId="77777777" w:rsidR="0004564C" w:rsidRPr="008B0282" w:rsidRDefault="0004564C">
            <w:pPr>
              <w:pStyle w:val="Compact"/>
              <w:rPr>
                <w:rFonts w:ascii="Times New Roman" w:hAnsi="Times New Roman" w:cs="Times New Roman"/>
              </w:rPr>
            </w:pPr>
            <w:r w:rsidRPr="008B0282">
              <w:rPr>
                <w:rFonts w:ascii="Times New Roman" w:hAnsi="Times New Roman" w:cs="Times New Roman"/>
              </w:rPr>
              <w:t>updateCourse</w:t>
            </w:r>
          </w:p>
        </w:tc>
        <w:tc>
          <w:tcPr>
            <w:tcW w:w="0" w:type="auto"/>
          </w:tcPr>
          <w:p w14:paraId="24D213C2" w14:textId="77777777" w:rsidR="0004564C" w:rsidRPr="008B0282" w:rsidRDefault="0004564C">
            <w:pPr>
              <w:pStyle w:val="Compact"/>
              <w:rPr>
                <w:rFonts w:ascii="Times New Roman" w:hAnsi="Times New Roman" w:cs="Times New Roman"/>
              </w:rPr>
            </w:pPr>
            <w:r w:rsidRPr="008B0282">
              <w:rPr>
                <w:rFonts w:ascii="Times New Roman" w:hAnsi="Times New Roman" w:cs="Times New Roman"/>
              </w:rPr>
              <w:t>void</w:t>
            </w:r>
          </w:p>
        </w:tc>
        <w:tc>
          <w:tcPr>
            <w:tcW w:w="0" w:type="auto"/>
          </w:tcPr>
          <w:p w14:paraId="2A4CBD4A" w14:textId="77777777" w:rsidR="0004564C" w:rsidRPr="008B0282" w:rsidRDefault="0004564C">
            <w:pPr>
              <w:pStyle w:val="Compact"/>
              <w:rPr>
                <w:rFonts w:ascii="Times New Roman" w:hAnsi="Times New Roman" w:cs="Times New Roman"/>
              </w:rPr>
            </w:pPr>
            <w:proofErr w:type="gramStart"/>
            <w:r w:rsidRPr="008B0282">
              <w:rPr>
                <w:rFonts w:ascii="Times New Roman" w:hAnsi="Times New Roman" w:cs="Times New Roman"/>
              </w:rPr>
              <w:t>course :</w:t>
            </w:r>
            <w:proofErr w:type="gramEnd"/>
            <w:r w:rsidRPr="008B0282">
              <w:rPr>
                <w:rFonts w:ascii="Times New Roman" w:hAnsi="Times New Roman" w:cs="Times New Roman"/>
              </w:rPr>
              <w:t xml:space="preserve"> MCourse</w:t>
            </w:r>
          </w:p>
        </w:tc>
        <w:tc>
          <w:tcPr>
            <w:tcW w:w="0" w:type="auto"/>
          </w:tcPr>
          <w:p w14:paraId="5D06821E" w14:textId="77777777" w:rsidR="0004564C" w:rsidRPr="008B0282" w:rsidRDefault="0004564C">
            <w:pPr>
              <w:pStyle w:val="Compact"/>
              <w:rPr>
                <w:rFonts w:ascii="Times New Roman" w:hAnsi="Times New Roman" w:cs="Times New Roman"/>
              </w:rPr>
            </w:pPr>
            <w:r w:rsidRPr="008B0282">
              <w:rPr>
                <w:rFonts w:ascii="Times New Roman" w:hAnsi="Times New Roman" w:cs="Times New Roman"/>
              </w:rPr>
              <w:t>Cập nhật thông tin của một khóa học đã có.</w:t>
            </w:r>
          </w:p>
        </w:tc>
      </w:tr>
      <w:tr w:rsidR="0004564C" w:rsidRPr="008B0282" w14:paraId="74F2EABB" w14:textId="77777777">
        <w:tc>
          <w:tcPr>
            <w:tcW w:w="0" w:type="auto"/>
          </w:tcPr>
          <w:p w14:paraId="5CE38891" w14:textId="77777777" w:rsidR="0004564C" w:rsidRPr="008B0282" w:rsidRDefault="0004564C">
            <w:pPr>
              <w:pStyle w:val="Compact"/>
              <w:rPr>
                <w:rFonts w:ascii="Times New Roman" w:hAnsi="Times New Roman" w:cs="Times New Roman"/>
              </w:rPr>
            </w:pPr>
            <w:r w:rsidRPr="008B0282">
              <w:rPr>
                <w:rFonts w:ascii="Times New Roman" w:hAnsi="Times New Roman" w:cs="Times New Roman"/>
              </w:rPr>
              <w:t>answerQuestion</w:t>
            </w:r>
          </w:p>
        </w:tc>
        <w:tc>
          <w:tcPr>
            <w:tcW w:w="0" w:type="auto"/>
          </w:tcPr>
          <w:p w14:paraId="1FFB1458" w14:textId="77777777" w:rsidR="0004564C" w:rsidRPr="008B0282" w:rsidRDefault="0004564C">
            <w:pPr>
              <w:pStyle w:val="Compact"/>
              <w:rPr>
                <w:rFonts w:ascii="Times New Roman" w:hAnsi="Times New Roman" w:cs="Times New Roman"/>
              </w:rPr>
            </w:pPr>
            <w:r w:rsidRPr="008B0282">
              <w:rPr>
                <w:rFonts w:ascii="Times New Roman" w:hAnsi="Times New Roman" w:cs="Times New Roman"/>
              </w:rPr>
              <w:t>void</w:t>
            </w:r>
          </w:p>
        </w:tc>
        <w:tc>
          <w:tcPr>
            <w:tcW w:w="0" w:type="auto"/>
          </w:tcPr>
          <w:p w14:paraId="7E483C7F" w14:textId="77777777" w:rsidR="0004564C" w:rsidRPr="008B0282" w:rsidRDefault="0004564C">
            <w:pPr>
              <w:pStyle w:val="Compact"/>
              <w:rPr>
                <w:rFonts w:ascii="Times New Roman" w:hAnsi="Times New Roman" w:cs="Times New Roman"/>
              </w:rPr>
            </w:pPr>
            <w:proofErr w:type="gramStart"/>
            <w:r w:rsidRPr="008B0282">
              <w:rPr>
                <w:rFonts w:ascii="Times New Roman" w:hAnsi="Times New Roman" w:cs="Times New Roman"/>
              </w:rPr>
              <w:t>answer :</w:t>
            </w:r>
            <w:proofErr w:type="gramEnd"/>
            <w:r w:rsidRPr="008B0282">
              <w:rPr>
                <w:rFonts w:ascii="Times New Roman" w:hAnsi="Times New Roman" w:cs="Times New Roman"/>
              </w:rPr>
              <w:t xml:space="preserve"> String, </w:t>
            </w:r>
            <w:proofErr w:type="gramStart"/>
            <w:r w:rsidRPr="008B0282">
              <w:rPr>
                <w:rFonts w:ascii="Times New Roman" w:hAnsi="Times New Roman" w:cs="Times New Roman"/>
              </w:rPr>
              <w:t>questionId :</w:t>
            </w:r>
            <w:proofErr w:type="gramEnd"/>
            <w:r w:rsidRPr="008B0282">
              <w:rPr>
                <w:rFonts w:ascii="Times New Roman" w:hAnsi="Times New Roman" w:cs="Times New Roman"/>
              </w:rPr>
              <w:t xml:space="preserve"> int</w:t>
            </w:r>
          </w:p>
        </w:tc>
        <w:tc>
          <w:tcPr>
            <w:tcW w:w="0" w:type="auto"/>
          </w:tcPr>
          <w:p w14:paraId="3445CDBF" w14:textId="77777777" w:rsidR="0004564C" w:rsidRPr="008B0282" w:rsidRDefault="0004564C">
            <w:pPr>
              <w:pStyle w:val="Compact"/>
              <w:rPr>
                <w:rFonts w:ascii="Times New Roman" w:hAnsi="Times New Roman" w:cs="Times New Roman"/>
              </w:rPr>
            </w:pPr>
            <w:r w:rsidRPr="008B0282">
              <w:rPr>
                <w:rFonts w:ascii="Times New Roman" w:hAnsi="Times New Roman" w:cs="Times New Roman"/>
              </w:rPr>
              <w:t>Gửi câu trả lời cho một câu hỏi trong khóa học.</w:t>
            </w:r>
          </w:p>
        </w:tc>
      </w:tr>
      <w:tr w:rsidR="0004564C" w:rsidRPr="008B0282" w14:paraId="283B4A77" w14:textId="77777777">
        <w:tc>
          <w:tcPr>
            <w:tcW w:w="0" w:type="auto"/>
          </w:tcPr>
          <w:p w14:paraId="2623F9AD" w14:textId="77777777" w:rsidR="0004564C" w:rsidRPr="008B0282" w:rsidRDefault="0004564C">
            <w:pPr>
              <w:pStyle w:val="Compact"/>
              <w:rPr>
                <w:rFonts w:ascii="Times New Roman" w:hAnsi="Times New Roman" w:cs="Times New Roman"/>
              </w:rPr>
            </w:pPr>
            <w:r w:rsidRPr="008B0282">
              <w:rPr>
                <w:rFonts w:ascii="Times New Roman" w:hAnsi="Times New Roman" w:cs="Times New Roman"/>
              </w:rPr>
              <w:t>findCourse</w:t>
            </w:r>
          </w:p>
        </w:tc>
        <w:tc>
          <w:tcPr>
            <w:tcW w:w="0" w:type="auto"/>
          </w:tcPr>
          <w:p w14:paraId="4D2E317F" w14:textId="77777777" w:rsidR="0004564C" w:rsidRPr="008B0282" w:rsidRDefault="0004564C">
            <w:pPr>
              <w:pStyle w:val="Compact"/>
              <w:rPr>
                <w:rFonts w:ascii="Times New Roman" w:hAnsi="Times New Roman" w:cs="Times New Roman"/>
              </w:rPr>
            </w:pPr>
            <w:r w:rsidRPr="008B0282">
              <w:rPr>
                <w:rFonts w:ascii="Times New Roman" w:hAnsi="Times New Roman" w:cs="Times New Roman"/>
              </w:rPr>
              <w:t>List</w:t>
            </w:r>
          </w:p>
        </w:tc>
        <w:tc>
          <w:tcPr>
            <w:tcW w:w="0" w:type="auto"/>
          </w:tcPr>
          <w:p w14:paraId="002DB234" w14:textId="77777777" w:rsidR="0004564C" w:rsidRPr="008B0282" w:rsidRDefault="0004564C">
            <w:pPr>
              <w:pStyle w:val="Compact"/>
              <w:rPr>
                <w:rFonts w:ascii="Times New Roman" w:hAnsi="Times New Roman" w:cs="Times New Roman"/>
              </w:rPr>
            </w:pPr>
            <w:proofErr w:type="gramStart"/>
            <w:r w:rsidRPr="008B0282">
              <w:rPr>
                <w:rFonts w:ascii="Times New Roman" w:hAnsi="Times New Roman" w:cs="Times New Roman"/>
              </w:rPr>
              <w:t>courseId :</w:t>
            </w:r>
            <w:proofErr w:type="gramEnd"/>
            <w:r w:rsidRPr="008B0282">
              <w:rPr>
                <w:rFonts w:ascii="Times New Roman" w:hAnsi="Times New Roman" w:cs="Times New Roman"/>
              </w:rPr>
              <w:t xml:space="preserve"> int</w:t>
            </w:r>
          </w:p>
        </w:tc>
        <w:tc>
          <w:tcPr>
            <w:tcW w:w="0" w:type="auto"/>
          </w:tcPr>
          <w:p w14:paraId="741A18EE" w14:textId="77777777" w:rsidR="0004564C" w:rsidRPr="008B0282" w:rsidRDefault="0004564C">
            <w:pPr>
              <w:pStyle w:val="Compact"/>
              <w:rPr>
                <w:rFonts w:ascii="Times New Roman" w:hAnsi="Times New Roman" w:cs="Times New Roman"/>
              </w:rPr>
            </w:pPr>
            <w:r w:rsidRPr="008B0282">
              <w:rPr>
                <w:rFonts w:ascii="Times New Roman" w:hAnsi="Times New Roman" w:cs="Times New Roman"/>
              </w:rPr>
              <w:t>Tìm kiếm khóa học dựa theo ID (có thể trả về danh sách nếu cần thiết).</w:t>
            </w:r>
          </w:p>
        </w:tc>
      </w:tr>
      <w:tr w:rsidR="0004564C" w:rsidRPr="008B0282" w14:paraId="11F24075" w14:textId="77777777">
        <w:tc>
          <w:tcPr>
            <w:tcW w:w="0" w:type="auto"/>
          </w:tcPr>
          <w:p w14:paraId="05A47D98" w14:textId="77777777" w:rsidR="0004564C" w:rsidRPr="008B0282" w:rsidRDefault="0004564C">
            <w:pPr>
              <w:pStyle w:val="Compact"/>
              <w:rPr>
                <w:rFonts w:ascii="Times New Roman" w:hAnsi="Times New Roman" w:cs="Times New Roman"/>
              </w:rPr>
            </w:pPr>
            <w:r w:rsidRPr="008B0282">
              <w:rPr>
                <w:rFonts w:ascii="Times New Roman" w:hAnsi="Times New Roman" w:cs="Times New Roman"/>
              </w:rPr>
              <w:t>getCourse</w:t>
            </w:r>
          </w:p>
        </w:tc>
        <w:tc>
          <w:tcPr>
            <w:tcW w:w="0" w:type="auto"/>
          </w:tcPr>
          <w:p w14:paraId="1272D2D7" w14:textId="77777777" w:rsidR="0004564C" w:rsidRPr="008B0282" w:rsidRDefault="0004564C">
            <w:pPr>
              <w:pStyle w:val="Compact"/>
              <w:rPr>
                <w:rFonts w:ascii="Times New Roman" w:hAnsi="Times New Roman" w:cs="Times New Roman"/>
              </w:rPr>
            </w:pPr>
            <w:r w:rsidRPr="008B0282">
              <w:rPr>
                <w:rFonts w:ascii="Times New Roman" w:hAnsi="Times New Roman" w:cs="Times New Roman"/>
              </w:rPr>
              <w:t>MCourse</w:t>
            </w:r>
          </w:p>
        </w:tc>
        <w:tc>
          <w:tcPr>
            <w:tcW w:w="0" w:type="auto"/>
          </w:tcPr>
          <w:p w14:paraId="5A0F326F" w14:textId="77777777" w:rsidR="0004564C" w:rsidRPr="008B0282" w:rsidRDefault="0004564C">
            <w:pPr>
              <w:pStyle w:val="Compact"/>
              <w:rPr>
                <w:rFonts w:ascii="Times New Roman" w:hAnsi="Times New Roman" w:cs="Times New Roman"/>
              </w:rPr>
            </w:pPr>
            <w:proofErr w:type="gramStart"/>
            <w:r w:rsidRPr="008B0282">
              <w:rPr>
                <w:rFonts w:ascii="Times New Roman" w:hAnsi="Times New Roman" w:cs="Times New Roman"/>
              </w:rPr>
              <w:t>courseId :</w:t>
            </w:r>
            <w:proofErr w:type="gramEnd"/>
            <w:r w:rsidRPr="008B0282">
              <w:rPr>
                <w:rFonts w:ascii="Times New Roman" w:hAnsi="Times New Roman" w:cs="Times New Roman"/>
              </w:rPr>
              <w:t xml:space="preserve"> int</w:t>
            </w:r>
          </w:p>
        </w:tc>
        <w:tc>
          <w:tcPr>
            <w:tcW w:w="0" w:type="auto"/>
          </w:tcPr>
          <w:p w14:paraId="140EAC3C" w14:textId="77777777" w:rsidR="0004564C" w:rsidRPr="008B0282" w:rsidRDefault="0004564C">
            <w:pPr>
              <w:pStyle w:val="Compact"/>
              <w:rPr>
                <w:rFonts w:ascii="Times New Roman" w:hAnsi="Times New Roman" w:cs="Times New Roman"/>
              </w:rPr>
            </w:pPr>
            <w:r w:rsidRPr="008B0282">
              <w:rPr>
                <w:rFonts w:ascii="Times New Roman" w:hAnsi="Times New Roman" w:cs="Times New Roman"/>
              </w:rPr>
              <w:t>Lấy thông tin chi tiết của một khóa học dựa theo ID.</w:t>
            </w:r>
          </w:p>
        </w:tc>
      </w:tr>
    </w:tbl>
    <w:p w14:paraId="4CB4F477" w14:textId="20C1A6B5" w:rsidR="00AA282A" w:rsidRDefault="00AA282A" w:rsidP="0017160C">
      <w:pPr>
        <w:pStyle w:val="Heading4"/>
        <w:rPr>
          <w:rFonts w:cs="Times New Roman"/>
        </w:rPr>
      </w:pPr>
      <w:bookmarkStart w:id="53" w:name="lớp-c_coursescreen"/>
      <w:r w:rsidRPr="008B0282">
        <w:rPr>
          <w:rFonts w:cs="Times New Roman"/>
        </w:rPr>
        <w:t>Lớp: C_Course</w:t>
      </w:r>
      <w:r w:rsidR="004918D5">
        <w:rPr>
          <w:rFonts w:cs="Times New Roman"/>
        </w:rPr>
        <w:t>Info</w:t>
      </w:r>
    </w:p>
    <w:p w14:paraId="6A41C9D6" w14:textId="29AE75CA" w:rsidR="004918D5" w:rsidRDefault="004918D5" w:rsidP="009A6FBF">
      <w:pPr>
        <w:pStyle w:val="ListParagraph"/>
        <w:numPr>
          <w:ilvl w:val="0"/>
          <w:numId w:val="37"/>
        </w:numPr>
      </w:pPr>
      <w:r>
        <w:t xml:space="preserve">Mô tả: Lớp quản lý thao tác liên quan đến </w:t>
      </w:r>
      <w:r w:rsidR="00D743E3">
        <w:t>chi tiết một khóa học</w:t>
      </w:r>
    </w:p>
    <w:p w14:paraId="45305536" w14:textId="22C8BD21" w:rsidR="004918D5" w:rsidRPr="004918D5" w:rsidRDefault="004918D5" w:rsidP="009A6FBF">
      <w:pPr>
        <w:pStyle w:val="ListParagraph"/>
        <w:numPr>
          <w:ilvl w:val="0"/>
          <w:numId w:val="37"/>
        </w:numPr>
      </w:pPr>
      <w:r>
        <w:t>Các thuộc tính/phương thức</w:t>
      </w:r>
    </w:p>
    <w:tbl>
      <w:tblPr>
        <w:tblStyle w:val="Table"/>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2321"/>
        <w:gridCol w:w="1262"/>
        <w:gridCol w:w="1064"/>
        <w:gridCol w:w="4703"/>
      </w:tblGrid>
      <w:tr w:rsidR="00AA282A" w:rsidRPr="008B0282" w14:paraId="61459FB2" w14:textId="77777777" w:rsidTr="001F5469">
        <w:trPr>
          <w:cnfStyle w:val="100000000000" w:firstRow="1" w:lastRow="0" w:firstColumn="0" w:lastColumn="0" w:oddVBand="0" w:evenVBand="0" w:oddHBand="0" w:evenHBand="0" w:firstRowFirstColumn="0" w:firstRowLastColumn="0" w:lastRowFirstColumn="0" w:lastRowLastColumn="0"/>
          <w:tblHeader/>
        </w:trPr>
        <w:tc>
          <w:tcPr>
            <w:tcW w:w="1241" w:type="pct"/>
            <w:shd w:val="clear" w:color="auto" w:fill="83CAEB" w:themeFill="accent1" w:themeFillTint="66"/>
          </w:tcPr>
          <w:p w14:paraId="5513589D" w14:textId="77777777" w:rsidR="00AA282A" w:rsidRPr="008B0282" w:rsidRDefault="00AA282A">
            <w:pPr>
              <w:pStyle w:val="Compact"/>
              <w:jc w:val="center"/>
              <w:rPr>
                <w:rFonts w:ascii="Times New Roman" w:hAnsi="Times New Roman" w:cs="Times New Roman"/>
              </w:rPr>
            </w:pPr>
            <w:r w:rsidRPr="008B0282">
              <w:rPr>
                <w:rFonts w:ascii="Times New Roman" w:hAnsi="Times New Roman" w:cs="Times New Roman"/>
              </w:rPr>
              <w:t>Tên phương thức</w:t>
            </w:r>
          </w:p>
        </w:tc>
        <w:tc>
          <w:tcPr>
            <w:tcW w:w="675" w:type="pct"/>
            <w:shd w:val="clear" w:color="auto" w:fill="83CAEB" w:themeFill="accent1" w:themeFillTint="66"/>
          </w:tcPr>
          <w:p w14:paraId="623B61A4" w14:textId="77777777" w:rsidR="00AA282A" w:rsidRPr="008B0282" w:rsidRDefault="00AA282A">
            <w:pPr>
              <w:pStyle w:val="Compact"/>
              <w:jc w:val="center"/>
              <w:rPr>
                <w:rFonts w:ascii="Times New Roman" w:hAnsi="Times New Roman" w:cs="Times New Roman"/>
              </w:rPr>
            </w:pPr>
            <w:r w:rsidRPr="008B0282">
              <w:rPr>
                <w:rFonts w:ascii="Times New Roman" w:hAnsi="Times New Roman" w:cs="Times New Roman"/>
              </w:rPr>
              <w:t>Kiểu trả về</w:t>
            </w:r>
          </w:p>
        </w:tc>
        <w:tc>
          <w:tcPr>
            <w:tcW w:w="569" w:type="pct"/>
            <w:shd w:val="clear" w:color="auto" w:fill="83CAEB" w:themeFill="accent1" w:themeFillTint="66"/>
          </w:tcPr>
          <w:p w14:paraId="1B1DABEB" w14:textId="77777777" w:rsidR="00AA282A" w:rsidRPr="008B0282" w:rsidRDefault="00AA282A">
            <w:pPr>
              <w:pStyle w:val="Compact"/>
              <w:jc w:val="center"/>
              <w:rPr>
                <w:rFonts w:ascii="Times New Roman" w:hAnsi="Times New Roman" w:cs="Times New Roman"/>
              </w:rPr>
            </w:pPr>
            <w:r w:rsidRPr="008B0282">
              <w:rPr>
                <w:rFonts w:ascii="Times New Roman" w:hAnsi="Times New Roman" w:cs="Times New Roman"/>
              </w:rPr>
              <w:t>Tham số</w:t>
            </w:r>
          </w:p>
        </w:tc>
        <w:tc>
          <w:tcPr>
            <w:tcW w:w="0" w:type="auto"/>
            <w:shd w:val="clear" w:color="auto" w:fill="83CAEB" w:themeFill="accent1" w:themeFillTint="66"/>
          </w:tcPr>
          <w:p w14:paraId="5C5919F4" w14:textId="77777777" w:rsidR="00AA282A" w:rsidRPr="008B0282" w:rsidRDefault="00AA282A">
            <w:pPr>
              <w:pStyle w:val="Compact"/>
              <w:jc w:val="center"/>
              <w:rPr>
                <w:rFonts w:ascii="Times New Roman" w:hAnsi="Times New Roman" w:cs="Times New Roman"/>
              </w:rPr>
            </w:pPr>
            <w:r w:rsidRPr="008B0282">
              <w:rPr>
                <w:rFonts w:ascii="Times New Roman" w:hAnsi="Times New Roman" w:cs="Times New Roman"/>
              </w:rPr>
              <w:t>Mô tả</w:t>
            </w:r>
          </w:p>
        </w:tc>
      </w:tr>
      <w:tr w:rsidR="00AA282A" w:rsidRPr="008B0282" w14:paraId="70AFAFA5" w14:textId="77777777">
        <w:tc>
          <w:tcPr>
            <w:tcW w:w="0" w:type="auto"/>
          </w:tcPr>
          <w:p w14:paraId="470C6BBF" w14:textId="77777777" w:rsidR="00AA282A" w:rsidRPr="008B0282" w:rsidRDefault="00AA282A">
            <w:pPr>
              <w:pStyle w:val="Compact"/>
              <w:rPr>
                <w:rFonts w:ascii="Times New Roman" w:hAnsi="Times New Roman" w:cs="Times New Roman"/>
              </w:rPr>
            </w:pPr>
            <w:r w:rsidRPr="008B0282">
              <w:rPr>
                <w:rFonts w:ascii="Times New Roman" w:hAnsi="Times New Roman" w:cs="Times New Roman"/>
              </w:rPr>
              <w:t>getExam</w:t>
            </w:r>
          </w:p>
        </w:tc>
        <w:tc>
          <w:tcPr>
            <w:tcW w:w="0" w:type="auto"/>
          </w:tcPr>
          <w:p w14:paraId="428E506F" w14:textId="77777777" w:rsidR="00AA282A" w:rsidRPr="008B0282" w:rsidRDefault="00AA282A">
            <w:pPr>
              <w:pStyle w:val="Compact"/>
              <w:rPr>
                <w:rFonts w:ascii="Times New Roman" w:hAnsi="Times New Roman" w:cs="Times New Roman"/>
              </w:rPr>
            </w:pPr>
            <w:r w:rsidRPr="008B0282">
              <w:rPr>
                <w:rFonts w:ascii="Times New Roman" w:hAnsi="Times New Roman" w:cs="Times New Roman"/>
              </w:rPr>
              <w:t>MExam</w:t>
            </w:r>
          </w:p>
        </w:tc>
        <w:tc>
          <w:tcPr>
            <w:tcW w:w="0" w:type="auto"/>
          </w:tcPr>
          <w:p w14:paraId="68B08831" w14:textId="77777777" w:rsidR="00AA282A" w:rsidRPr="008B0282" w:rsidRDefault="00AA282A">
            <w:pPr>
              <w:pStyle w:val="Compact"/>
              <w:rPr>
                <w:rFonts w:ascii="Times New Roman" w:hAnsi="Times New Roman" w:cs="Times New Roman"/>
              </w:rPr>
            </w:pPr>
            <w:proofErr w:type="gramStart"/>
            <w:r w:rsidRPr="008B0282">
              <w:rPr>
                <w:rFonts w:ascii="Times New Roman" w:hAnsi="Times New Roman" w:cs="Times New Roman"/>
              </w:rPr>
              <w:t>examId :</w:t>
            </w:r>
            <w:proofErr w:type="gramEnd"/>
            <w:r w:rsidRPr="008B0282">
              <w:rPr>
                <w:rFonts w:ascii="Times New Roman" w:hAnsi="Times New Roman" w:cs="Times New Roman"/>
              </w:rPr>
              <w:t xml:space="preserve"> int</w:t>
            </w:r>
          </w:p>
        </w:tc>
        <w:tc>
          <w:tcPr>
            <w:tcW w:w="0" w:type="auto"/>
          </w:tcPr>
          <w:p w14:paraId="57659FC8" w14:textId="77777777" w:rsidR="00AA282A" w:rsidRPr="008B0282" w:rsidRDefault="00AA282A">
            <w:pPr>
              <w:pStyle w:val="Compact"/>
              <w:rPr>
                <w:rFonts w:ascii="Times New Roman" w:hAnsi="Times New Roman" w:cs="Times New Roman"/>
              </w:rPr>
            </w:pPr>
            <w:r w:rsidRPr="008B0282">
              <w:rPr>
                <w:rFonts w:ascii="Times New Roman" w:hAnsi="Times New Roman" w:cs="Times New Roman"/>
              </w:rPr>
              <w:t>Lấy thông tin chi tiết của một bài kiểm tra.</w:t>
            </w:r>
          </w:p>
        </w:tc>
      </w:tr>
      <w:tr w:rsidR="00AA282A" w:rsidRPr="008B0282" w14:paraId="33BA2621" w14:textId="77777777">
        <w:tc>
          <w:tcPr>
            <w:tcW w:w="0" w:type="auto"/>
          </w:tcPr>
          <w:p w14:paraId="1EF22DAD" w14:textId="77777777" w:rsidR="00AA282A" w:rsidRPr="008B0282" w:rsidRDefault="00AA282A">
            <w:pPr>
              <w:pStyle w:val="Compact"/>
              <w:rPr>
                <w:rFonts w:ascii="Times New Roman" w:hAnsi="Times New Roman" w:cs="Times New Roman"/>
              </w:rPr>
            </w:pPr>
            <w:r w:rsidRPr="008B0282">
              <w:rPr>
                <w:rFonts w:ascii="Times New Roman" w:hAnsi="Times New Roman" w:cs="Times New Roman"/>
              </w:rPr>
              <w:t>grantCertificate</w:t>
            </w:r>
          </w:p>
        </w:tc>
        <w:tc>
          <w:tcPr>
            <w:tcW w:w="0" w:type="auto"/>
          </w:tcPr>
          <w:p w14:paraId="4BCF0C81" w14:textId="77777777" w:rsidR="00AA282A" w:rsidRPr="008B0282" w:rsidRDefault="00AA282A">
            <w:pPr>
              <w:pStyle w:val="Compact"/>
              <w:rPr>
                <w:rFonts w:ascii="Times New Roman" w:hAnsi="Times New Roman" w:cs="Times New Roman"/>
              </w:rPr>
            </w:pPr>
            <w:r w:rsidRPr="008B0282">
              <w:rPr>
                <w:rFonts w:ascii="Times New Roman" w:hAnsi="Times New Roman" w:cs="Times New Roman"/>
              </w:rPr>
              <w:t>void</w:t>
            </w:r>
          </w:p>
        </w:tc>
        <w:tc>
          <w:tcPr>
            <w:tcW w:w="0" w:type="auto"/>
          </w:tcPr>
          <w:p w14:paraId="611F95B7" w14:textId="77777777" w:rsidR="00AA282A" w:rsidRPr="008B0282" w:rsidRDefault="00AA282A">
            <w:pPr>
              <w:pStyle w:val="Compact"/>
              <w:rPr>
                <w:rFonts w:ascii="Times New Roman" w:hAnsi="Times New Roman" w:cs="Times New Roman"/>
              </w:rPr>
            </w:pPr>
            <w:proofErr w:type="gramStart"/>
            <w:r w:rsidRPr="008B0282">
              <w:rPr>
                <w:rFonts w:ascii="Times New Roman" w:hAnsi="Times New Roman" w:cs="Times New Roman"/>
              </w:rPr>
              <w:t>courseId :</w:t>
            </w:r>
            <w:proofErr w:type="gramEnd"/>
            <w:r w:rsidRPr="008B0282">
              <w:rPr>
                <w:rFonts w:ascii="Times New Roman" w:hAnsi="Times New Roman" w:cs="Times New Roman"/>
              </w:rPr>
              <w:t xml:space="preserve"> int</w:t>
            </w:r>
          </w:p>
        </w:tc>
        <w:tc>
          <w:tcPr>
            <w:tcW w:w="0" w:type="auto"/>
          </w:tcPr>
          <w:p w14:paraId="13BF7A0E" w14:textId="77777777" w:rsidR="00AA282A" w:rsidRPr="008B0282" w:rsidRDefault="00AA282A">
            <w:pPr>
              <w:pStyle w:val="Compact"/>
              <w:rPr>
                <w:rFonts w:ascii="Times New Roman" w:hAnsi="Times New Roman" w:cs="Times New Roman"/>
              </w:rPr>
            </w:pPr>
            <w:r w:rsidRPr="008B0282">
              <w:rPr>
                <w:rFonts w:ascii="Times New Roman" w:hAnsi="Times New Roman" w:cs="Times New Roman"/>
              </w:rPr>
              <w:t>Cấp chứng chỉ cho học viên khi hoàn thành khóa học.</w:t>
            </w:r>
          </w:p>
        </w:tc>
      </w:tr>
    </w:tbl>
    <w:bookmarkEnd w:id="53"/>
    <w:p w14:paraId="0C7EE303" w14:textId="77777777" w:rsidR="001F5469" w:rsidRDefault="001F5469" w:rsidP="0017160C">
      <w:pPr>
        <w:pStyle w:val="Heading4"/>
        <w:rPr>
          <w:rFonts w:cs="Times New Roman"/>
        </w:rPr>
      </w:pPr>
      <w:r w:rsidRPr="008B0282">
        <w:rPr>
          <w:rFonts w:cs="Times New Roman"/>
        </w:rPr>
        <w:t>Lớp: C_InstructorEnrollment</w:t>
      </w:r>
    </w:p>
    <w:p w14:paraId="3F25E684" w14:textId="583EC791" w:rsidR="00D743E3" w:rsidRDefault="00D743E3" w:rsidP="009A6FBF">
      <w:pPr>
        <w:pStyle w:val="ListParagraph"/>
        <w:numPr>
          <w:ilvl w:val="0"/>
          <w:numId w:val="37"/>
        </w:numPr>
      </w:pPr>
      <w:r>
        <w:t>Mô tả: Lớp quản lý thao tác liên quan đến đăng ký làm giảng viên</w:t>
      </w:r>
    </w:p>
    <w:p w14:paraId="30476CCE" w14:textId="560887EA" w:rsidR="00D743E3" w:rsidRPr="00D743E3" w:rsidRDefault="00D743E3" w:rsidP="009A6FBF">
      <w:pPr>
        <w:pStyle w:val="ListParagraph"/>
        <w:numPr>
          <w:ilvl w:val="0"/>
          <w:numId w:val="37"/>
        </w:numPr>
      </w:pPr>
      <w:r>
        <w:t>Các thuộc tính/phương thức</w:t>
      </w:r>
    </w:p>
    <w:tbl>
      <w:tblPr>
        <w:tblStyle w:val="Table"/>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20" w:firstRow="1" w:lastRow="0" w:firstColumn="0" w:lastColumn="0" w:noHBand="0" w:noVBand="0"/>
      </w:tblPr>
      <w:tblGrid>
        <w:gridCol w:w="2874"/>
        <w:gridCol w:w="1260"/>
        <w:gridCol w:w="1070"/>
        <w:gridCol w:w="4146"/>
      </w:tblGrid>
      <w:tr w:rsidR="001F5469" w:rsidRPr="008B0282" w14:paraId="07AACF58" w14:textId="77777777">
        <w:trPr>
          <w:cnfStyle w:val="100000000000" w:firstRow="1" w:lastRow="0" w:firstColumn="0" w:lastColumn="0" w:oddVBand="0" w:evenVBand="0" w:oddHBand="0" w:evenHBand="0" w:firstRowFirstColumn="0" w:firstRowLastColumn="0" w:lastRowFirstColumn="0" w:lastRowLastColumn="0"/>
          <w:tblHeader/>
        </w:trPr>
        <w:tc>
          <w:tcPr>
            <w:tcW w:w="1537" w:type="pct"/>
            <w:shd w:val="clear" w:color="auto" w:fill="83CAEB" w:themeFill="accent1" w:themeFillTint="66"/>
          </w:tcPr>
          <w:p w14:paraId="7AD79791" w14:textId="77777777" w:rsidR="001F5469" w:rsidRPr="008B0282" w:rsidRDefault="001F5469">
            <w:pPr>
              <w:pStyle w:val="Compact"/>
              <w:jc w:val="center"/>
              <w:rPr>
                <w:rFonts w:ascii="Times New Roman" w:hAnsi="Times New Roman" w:cs="Times New Roman"/>
              </w:rPr>
            </w:pPr>
            <w:r w:rsidRPr="008B0282">
              <w:rPr>
                <w:rFonts w:ascii="Times New Roman" w:hAnsi="Times New Roman" w:cs="Times New Roman"/>
              </w:rPr>
              <w:t>Tên phương thức</w:t>
            </w:r>
          </w:p>
        </w:tc>
        <w:tc>
          <w:tcPr>
            <w:tcW w:w="674" w:type="pct"/>
            <w:shd w:val="clear" w:color="auto" w:fill="83CAEB" w:themeFill="accent1" w:themeFillTint="66"/>
          </w:tcPr>
          <w:p w14:paraId="3BDE9FB2" w14:textId="77777777" w:rsidR="001F5469" w:rsidRPr="008B0282" w:rsidRDefault="001F5469">
            <w:pPr>
              <w:pStyle w:val="Compact"/>
              <w:jc w:val="center"/>
              <w:rPr>
                <w:rFonts w:ascii="Times New Roman" w:hAnsi="Times New Roman" w:cs="Times New Roman"/>
              </w:rPr>
            </w:pPr>
            <w:r w:rsidRPr="008B0282">
              <w:rPr>
                <w:rFonts w:ascii="Times New Roman" w:hAnsi="Times New Roman" w:cs="Times New Roman"/>
              </w:rPr>
              <w:t>Kiểu trả về</w:t>
            </w:r>
          </w:p>
        </w:tc>
        <w:tc>
          <w:tcPr>
            <w:tcW w:w="572" w:type="pct"/>
            <w:shd w:val="clear" w:color="auto" w:fill="83CAEB" w:themeFill="accent1" w:themeFillTint="66"/>
          </w:tcPr>
          <w:p w14:paraId="66A1399E" w14:textId="77777777" w:rsidR="001F5469" w:rsidRPr="008B0282" w:rsidRDefault="001F5469">
            <w:pPr>
              <w:pStyle w:val="Compact"/>
              <w:jc w:val="center"/>
              <w:rPr>
                <w:rFonts w:ascii="Times New Roman" w:hAnsi="Times New Roman" w:cs="Times New Roman"/>
              </w:rPr>
            </w:pPr>
            <w:r w:rsidRPr="008B0282">
              <w:rPr>
                <w:rFonts w:ascii="Times New Roman" w:hAnsi="Times New Roman" w:cs="Times New Roman"/>
              </w:rPr>
              <w:t>Tham số</w:t>
            </w:r>
          </w:p>
        </w:tc>
        <w:tc>
          <w:tcPr>
            <w:tcW w:w="2217" w:type="pct"/>
            <w:shd w:val="clear" w:color="auto" w:fill="83CAEB" w:themeFill="accent1" w:themeFillTint="66"/>
          </w:tcPr>
          <w:p w14:paraId="522C46F4" w14:textId="77777777" w:rsidR="001F5469" w:rsidRPr="008B0282" w:rsidRDefault="001F5469">
            <w:pPr>
              <w:pStyle w:val="Compact"/>
              <w:jc w:val="center"/>
              <w:rPr>
                <w:rFonts w:ascii="Times New Roman" w:hAnsi="Times New Roman" w:cs="Times New Roman"/>
              </w:rPr>
            </w:pPr>
            <w:r w:rsidRPr="008B0282">
              <w:rPr>
                <w:rFonts w:ascii="Times New Roman" w:hAnsi="Times New Roman" w:cs="Times New Roman"/>
              </w:rPr>
              <w:t>Mô tả</w:t>
            </w:r>
          </w:p>
        </w:tc>
      </w:tr>
      <w:tr w:rsidR="001F5469" w:rsidRPr="008B0282" w14:paraId="4B5ED04A" w14:textId="77777777">
        <w:tc>
          <w:tcPr>
            <w:tcW w:w="1537" w:type="pct"/>
          </w:tcPr>
          <w:p w14:paraId="3EE10822" w14:textId="77777777" w:rsidR="001F5469" w:rsidRPr="008B0282" w:rsidRDefault="001F5469">
            <w:pPr>
              <w:pStyle w:val="Compact"/>
              <w:rPr>
                <w:rFonts w:ascii="Times New Roman" w:hAnsi="Times New Roman" w:cs="Times New Roman"/>
              </w:rPr>
            </w:pPr>
            <w:r w:rsidRPr="008B0282">
              <w:rPr>
                <w:rFonts w:ascii="Times New Roman" w:hAnsi="Times New Roman" w:cs="Times New Roman"/>
              </w:rPr>
              <w:t>createInstructorRequest</w:t>
            </w:r>
          </w:p>
        </w:tc>
        <w:tc>
          <w:tcPr>
            <w:tcW w:w="674" w:type="pct"/>
          </w:tcPr>
          <w:p w14:paraId="5A01DDC9" w14:textId="77777777" w:rsidR="001F5469" w:rsidRPr="008B0282" w:rsidRDefault="001F5469">
            <w:pPr>
              <w:pStyle w:val="Compact"/>
              <w:rPr>
                <w:rFonts w:ascii="Times New Roman" w:hAnsi="Times New Roman" w:cs="Times New Roman"/>
              </w:rPr>
            </w:pPr>
            <w:r w:rsidRPr="008B0282">
              <w:rPr>
                <w:rFonts w:ascii="Times New Roman" w:hAnsi="Times New Roman" w:cs="Times New Roman"/>
              </w:rPr>
              <w:t>void</w:t>
            </w:r>
          </w:p>
        </w:tc>
        <w:tc>
          <w:tcPr>
            <w:tcW w:w="572" w:type="pct"/>
          </w:tcPr>
          <w:p w14:paraId="14A65545" w14:textId="77777777" w:rsidR="001F5469" w:rsidRPr="008B0282" w:rsidRDefault="001F5469">
            <w:pPr>
              <w:pStyle w:val="Compact"/>
              <w:rPr>
                <w:rFonts w:ascii="Times New Roman" w:hAnsi="Times New Roman" w:cs="Times New Roman"/>
              </w:rPr>
            </w:pPr>
            <w:r w:rsidRPr="008B0282">
              <w:rPr>
                <w:rFonts w:ascii="Times New Roman" w:hAnsi="Times New Roman" w:cs="Times New Roman"/>
              </w:rPr>
              <w:t>Không có</w:t>
            </w:r>
          </w:p>
        </w:tc>
        <w:tc>
          <w:tcPr>
            <w:tcW w:w="2217" w:type="pct"/>
          </w:tcPr>
          <w:p w14:paraId="4C21E519" w14:textId="77777777" w:rsidR="001F5469" w:rsidRPr="008B0282" w:rsidRDefault="001F5469">
            <w:pPr>
              <w:pStyle w:val="Compact"/>
              <w:rPr>
                <w:rFonts w:ascii="Times New Roman" w:hAnsi="Times New Roman" w:cs="Times New Roman"/>
              </w:rPr>
            </w:pPr>
            <w:r w:rsidRPr="008B0282">
              <w:rPr>
                <w:rFonts w:ascii="Times New Roman" w:hAnsi="Times New Roman" w:cs="Times New Roman"/>
              </w:rPr>
              <w:t>Tạo một yêu cầu đăng ký làm giảng viên mới.</w:t>
            </w:r>
          </w:p>
        </w:tc>
      </w:tr>
      <w:tr w:rsidR="001F5469" w:rsidRPr="008B0282" w14:paraId="74C26B89" w14:textId="77777777">
        <w:tc>
          <w:tcPr>
            <w:tcW w:w="1537" w:type="pct"/>
          </w:tcPr>
          <w:p w14:paraId="0F69896B" w14:textId="77777777" w:rsidR="001F5469" w:rsidRPr="008B0282" w:rsidRDefault="001F5469">
            <w:pPr>
              <w:pStyle w:val="Compact"/>
              <w:rPr>
                <w:rFonts w:ascii="Times New Roman" w:hAnsi="Times New Roman" w:cs="Times New Roman"/>
              </w:rPr>
            </w:pPr>
            <w:r w:rsidRPr="008B0282">
              <w:rPr>
                <w:rFonts w:ascii="Times New Roman" w:hAnsi="Times New Roman" w:cs="Times New Roman"/>
              </w:rPr>
              <w:t>acceptRequest</w:t>
            </w:r>
          </w:p>
        </w:tc>
        <w:tc>
          <w:tcPr>
            <w:tcW w:w="674" w:type="pct"/>
          </w:tcPr>
          <w:p w14:paraId="5EC97BE0" w14:textId="77777777" w:rsidR="001F5469" w:rsidRPr="008B0282" w:rsidRDefault="001F5469">
            <w:pPr>
              <w:pStyle w:val="Compact"/>
              <w:rPr>
                <w:rFonts w:ascii="Times New Roman" w:hAnsi="Times New Roman" w:cs="Times New Roman"/>
              </w:rPr>
            </w:pPr>
            <w:r w:rsidRPr="008B0282">
              <w:rPr>
                <w:rFonts w:ascii="Times New Roman" w:hAnsi="Times New Roman" w:cs="Times New Roman"/>
              </w:rPr>
              <w:t>void</w:t>
            </w:r>
          </w:p>
        </w:tc>
        <w:tc>
          <w:tcPr>
            <w:tcW w:w="572" w:type="pct"/>
          </w:tcPr>
          <w:p w14:paraId="72A22E71" w14:textId="77777777" w:rsidR="001F5469" w:rsidRPr="008B0282" w:rsidRDefault="001F5469">
            <w:pPr>
              <w:pStyle w:val="Compact"/>
              <w:rPr>
                <w:rFonts w:ascii="Times New Roman" w:hAnsi="Times New Roman" w:cs="Times New Roman"/>
              </w:rPr>
            </w:pPr>
            <w:proofErr w:type="gramStart"/>
            <w:r w:rsidRPr="008B0282">
              <w:rPr>
                <w:rFonts w:ascii="Times New Roman" w:hAnsi="Times New Roman" w:cs="Times New Roman"/>
              </w:rPr>
              <w:t>requestId :</w:t>
            </w:r>
            <w:proofErr w:type="gramEnd"/>
            <w:r w:rsidRPr="008B0282">
              <w:rPr>
                <w:rFonts w:ascii="Times New Roman" w:hAnsi="Times New Roman" w:cs="Times New Roman"/>
              </w:rPr>
              <w:t xml:space="preserve"> int</w:t>
            </w:r>
          </w:p>
        </w:tc>
        <w:tc>
          <w:tcPr>
            <w:tcW w:w="2217" w:type="pct"/>
          </w:tcPr>
          <w:p w14:paraId="52DC9EBC" w14:textId="77777777" w:rsidR="001F5469" w:rsidRPr="008B0282" w:rsidRDefault="001F5469">
            <w:pPr>
              <w:pStyle w:val="Compact"/>
              <w:rPr>
                <w:rFonts w:ascii="Times New Roman" w:hAnsi="Times New Roman" w:cs="Times New Roman"/>
              </w:rPr>
            </w:pPr>
            <w:r w:rsidRPr="008B0282">
              <w:rPr>
                <w:rFonts w:ascii="Times New Roman" w:hAnsi="Times New Roman" w:cs="Times New Roman"/>
              </w:rPr>
              <w:t>Chấp nhận một yêu cầu đăng ký làm giảng viên.</w:t>
            </w:r>
          </w:p>
        </w:tc>
      </w:tr>
      <w:tr w:rsidR="001F5469" w:rsidRPr="008B0282" w14:paraId="62FA0E4D" w14:textId="77777777">
        <w:tc>
          <w:tcPr>
            <w:tcW w:w="1537" w:type="pct"/>
          </w:tcPr>
          <w:p w14:paraId="61A44D6B" w14:textId="77777777" w:rsidR="001F5469" w:rsidRPr="008B0282" w:rsidRDefault="001F5469">
            <w:pPr>
              <w:pStyle w:val="Compact"/>
              <w:rPr>
                <w:rFonts w:ascii="Times New Roman" w:hAnsi="Times New Roman" w:cs="Times New Roman"/>
              </w:rPr>
            </w:pPr>
            <w:r w:rsidRPr="008B0282">
              <w:rPr>
                <w:rFonts w:ascii="Times New Roman" w:hAnsi="Times New Roman" w:cs="Times New Roman"/>
              </w:rPr>
              <w:lastRenderedPageBreak/>
              <w:t>denyRequest</w:t>
            </w:r>
          </w:p>
        </w:tc>
        <w:tc>
          <w:tcPr>
            <w:tcW w:w="674" w:type="pct"/>
          </w:tcPr>
          <w:p w14:paraId="773AFC60" w14:textId="77777777" w:rsidR="001F5469" w:rsidRPr="008B0282" w:rsidRDefault="001F5469">
            <w:pPr>
              <w:pStyle w:val="Compact"/>
              <w:rPr>
                <w:rFonts w:ascii="Times New Roman" w:hAnsi="Times New Roman" w:cs="Times New Roman"/>
              </w:rPr>
            </w:pPr>
            <w:r w:rsidRPr="008B0282">
              <w:rPr>
                <w:rFonts w:ascii="Times New Roman" w:hAnsi="Times New Roman" w:cs="Times New Roman"/>
              </w:rPr>
              <w:t>void</w:t>
            </w:r>
          </w:p>
        </w:tc>
        <w:tc>
          <w:tcPr>
            <w:tcW w:w="572" w:type="pct"/>
          </w:tcPr>
          <w:p w14:paraId="2CF0EE68" w14:textId="77777777" w:rsidR="001F5469" w:rsidRPr="008B0282" w:rsidRDefault="001F5469">
            <w:pPr>
              <w:pStyle w:val="Compact"/>
              <w:rPr>
                <w:rFonts w:ascii="Times New Roman" w:hAnsi="Times New Roman" w:cs="Times New Roman"/>
              </w:rPr>
            </w:pPr>
            <w:proofErr w:type="gramStart"/>
            <w:r w:rsidRPr="008B0282">
              <w:rPr>
                <w:rFonts w:ascii="Times New Roman" w:hAnsi="Times New Roman" w:cs="Times New Roman"/>
              </w:rPr>
              <w:t>requestId :</w:t>
            </w:r>
            <w:proofErr w:type="gramEnd"/>
            <w:r w:rsidRPr="008B0282">
              <w:rPr>
                <w:rFonts w:ascii="Times New Roman" w:hAnsi="Times New Roman" w:cs="Times New Roman"/>
              </w:rPr>
              <w:t xml:space="preserve"> int</w:t>
            </w:r>
          </w:p>
        </w:tc>
        <w:tc>
          <w:tcPr>
            <w:tcW w:w="2217" w:type="pct"/>
          </w:tcPr>
          <w:p w14:paraId="31F6C541" w14:textId="77777777" w:rsidR="001F5469" w:rsidRPr="008B0282" w:rsidRDefault="001F5469">
            <w:pPr>
              <w:pStyle w:val="Compact"/>
              <w:rPr>
                <w:rFonts w:ascii="Times New Roman" w:hAnsi="Times New Roman" w:cs="Times New Roman"/>
              </w:rPr>
            </w:pPr>
            <w:r w:rsidRPr="008B0282">
              <w:rPr>
                <w:rFonts w:ascii="Times New Roman" w:hAnsi="Times New Roman" w:cs="Times New Roman"/>
              </w:rPr>
              <w:t>Từ chối một yêu cầu đăng ký làm giảng viên.</w:t>
            </w:r>
          </w:p>
        </w:tc>
      </w:tr>
      <w:tr w:rsidR="001F5469" w:rsidRPr="008B0282" w14:paraId="74176232" w14:textId="77777777">
        <w:tc>
          <w:tcPr>
            <w:tcW w:w="1537" w:type="pct"/>
          </w:tcPr>
          <w:p w14:paraId="2E0388F3" w14:textId="77777777" w:rsidR="001F5469" w:rsidRPr="008B0282" w:rsidRDefault="001F5469">
            <w:pPr>
              <w:pStyle w:val="Compact"/>
              <w:rPr>
                <w:rFonts w:ascii="Times New Roman" w:hAnsi="Times New Roman" w:cs="Times New Roman"/>
              </w:rPr>
            </w:pPr>
            <w:r w:rsidRPr="008B0282">
              <w:rPr>
                <w:rFonts w:ascii="Times New Roman" w:hAnsi="Times New Roman" w:cs="Times New Roman"/>
              </w:rPr>
              <w:t>assignRole</w:t>
            </w:r>
          </w:p>
        </w:tc>
        <w:tc>
          <w:tcPr>
            <w:tcW w:w="674" w:type="pct"/>
          </w:tcPr>
          <w:p w14:paraId="58A9981C" w14:textId="77777777" w:rsidR="001F5469" w:rsidRPr="008B0282" w:rsidRDefault="001F5469">
            <w:pPr>
              <w:pStyle w:val="Compact"/>
              <w:rPr>
                <w:rFonts w:ascii="Times New Roman" w:hAnsi="Times New Roman" w:cs="Times New Roman"/>
              </w:rPr>
            </w:pPr>
            <w:r w:rsidRPr="008B0282">
              <w:rPr>
                <w:rFonts w:ascii="Times New Roman" w:hAnsi="Times New Roman" w:cs="Times New Roman"/>
              </w:rPr>
              <w:t>void</w:t>
            </w:r>
          </w:p>
        </w:tc>
        <w:tc>
          <w:tcPr>
            <w:tcW w:w="572" w:type="pct"/>
          </w:tcPr>
          <w:p w14:paraId="7D3D4F19" w14:textId="77777777" w:rsidR="001F5469" w:rsidRPr="008B0282" w:rsidRDefault="001F5469">
            <w:pPr>
              <w:pStyle w:val="Compact"/>
              <w:rPr>
                <w:rFonts w:ascii="Times New Roman" w:hAnsi="Times New Roman" w:cs="Times New Roman"/>
              </w:rPr>
            </w:pPr>
            <w:proofErr w:type="gramStart"/>
            <w:r w:rsidRPr="008B0282">
              <w:rPr>
                <w:rFonts w:ascii="Times New Roman" w:hAnsi="Times New Roman" w:cs="Times New Roman"/>
              </w:rPr>
              <w:t>userId :</w:t>
            </w:r>
            <w:proofErr w:type="gramEnd"/>
            <w:r w:rsidRPr="008B0282">
              <w:rPr>
                <w:rFonts w:ascii="Times New Roman" w:hAnsi="Times New Roman" w:cs="Times New Roman"/>
              </w:rPr>
              <w:t xml:space="preserve"> int</w:t>
            </w:r>
          </w:p>
        </w:tc>
        <w:tc>
          <w:tcPr>
            <w:tcW w:w="2217" w:type="pct"/>
          </w:tcPr>
          <w:p w14:paraId="3410659F" w14:textId="77777777" w:rsidR="001F5469" w:rsidRPr="008B0282" w:rsidRDefault="001F5469">
            <w:pPr>
              <w:pStyle w:val="Compact"/>
              <w:rPr>
                <w:rFonts w:ascii="Times New Roman" w:hAnsi="Times New Roman" w:cs="Times New Roman"/>
              </w:rPr>
            </w:pPr>
            <w:r w:rsidRPr="008B0282">
              <w:rPr>
                <w:rFonts w:ascii="Times New Roman" w:hAnsi="Times New Roman" w:cs="Times New Roman"/>
              </w:rPr>
              <w:t>Gán vai trò giảng viên cho một người dùng.</w:t>
            </w:r>
          </w:p>
        </w:tc>
      </w:tr>
    </w:tbl>
    <w:p w14:paraId="401F0569" w14:textId="77777777" w:rsidR="001F5469" w:rsidRPr="008B0282" w:rsidRDefault="001F5469" w:rsidP="001F5469">
      <w:pPr>
        <w:rPr>
          <w:rFonts w:cs="Times New Roman"/>
        </w:rPr>
      </w:pPr>
    </w:p>
    <w:p w14:paraId="58ABFE1D" w14:textId="77777777" w:rsidR="00667DFF" w:rsidRDefault="00667DFF" w:rsidP="0017160C">
      <w:pPr>
        <w:pStyle w:val="Heading4"/>
        <w:rPr>
          <w:rFonts w:cs="Times New Roman"/>
        </w:rPr>
      </w:pPr>
      <w:bookmarkStart w:id="54" w:name="lớp-c_courseenrollmentmanager"/>
      <w:r w:rsidRPr="008B0282">
        <w:rPr>
          <w:rFonts w:cs="Times New Roman"/>
        </w:rPr>
        <w:t>Lớp: C_CourseEnrollmentManager</w:t>
      </w:r>
    </w:p>
    <w:p w14:paraId="2A22AFF5" w14:textId="5FC92879" w:rsidR="00D743E3" w:rsidRDefault="00D743E3" w:rsidP="009A6FBF">
      <w:pPr>
        <w:pStyle w:val="ListParagraph"/>
        <w:numPr>
          <w:ilvl w:val="0"/>
          <w:numId w:val="37"/>
        </w:numPr>
      </w:pPr>
      <w:r>
        <w:t>Mô tả: Lớp quản lý thao tác liên quan đến đăng ký khóa học</w:t>
      </w:r>
    </w:p>
    <w:p w14:paraId="278B6808" w14:textId="5ACDA114" w:rsidR="00D743E3" w:rsidRPr="00D743E3" w:rsidRDefault="00D743E3" w:rsidP="009A6FBF">
      <w:pPr>
        <w:pStyle w:val="ListParagraph"/>
        <w:numPr>
          <w:ilvl w:val="0"/>
          <w:numId w:val="37"/>
        </w:numPr>
      </w:pPr>
      <w:r>
        <w:t>Các thuộc tính/phương thức</w:t>
      </w:r>
    </w:p>
    <w:tbl>
      <w:tblPr>
        <w:tblStyle w:val="Table"/>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1844"/>
        <w:gridCol w:w="1558"/>
        <w:gridCol w:w="1644"/>
        <w:gridCol w:w="4304"/>
      </w:tblGrid>
      <w:tr w:rsidR="00667DFF" w:rsidRPr="008B0282" w14:paraId="6EE197C5" w14:textId="77777777">
        <w:trPr>
          <w:cnfStyle w:val="100000000000" w:firstRow="1" w:lastRow="0" w:firstColumn="0" w:lastColumn="0" w:oddVBand="0" w:evenVBand="0" w:oddHBand="0" w:evenHBand="0" w:firstRowFirstColumn="0" w:firstRowLastColumn="0" w:lastRowFirstColumn="0" w:lastRowLastColumn="0"/>
          <w:tblHeader/>
        </w:trPr>
        <w:tc>
          <w:tcPr>
            <w:tcW w:w="0" w:type="auto"/>
            <w:tcBorders>
              <w:bottom w:val="none" w:sz="0" w:space="0" w:color="auto"/>
            </w:tcBorders>
            <w:shd w:val="clear" w:color="auto" w:fill="83CAEB" w:themeFill="accent1" w:themeFillTint="66"/>
          </w:tcPr>
          <w:p w14:paraId="59408EDA" w14:textId="77777777" w:rsidR="00667DFF" w:rsidRPr="008B0282" w:rsidRDefault="00667DFF">
            <w:pPr>
              <w:pStyle w:val="Compact"/>
              <w:jc w:val="center"/>
              <w:rPr>
                <w:rFonts w:ascii="Times New Roman" w:hAnsi="Times New Roman" w:cs="Times New Roman"/>
              </w:rPr>
            </w:pPr>
            <w:r w:rsidRPr="008B0282">
              <w:rPr>
                <w:rFonts w:ascii="Times New Roman" w:hAnsi="Times New Roman" w:cs="Times New Roman"/>
              </w:rPr>
              <w:t>Tên phương thức</w:t>
            </w:r>
          </w:p>
        </w:tc>
        <w:tc>
          <w:tcPr>
            <w:tcW w:w="833" w:type="pct"/>
            <w:tcBorders>
              <w:bottom w:val="none" w:sz="0" w:space="0" w:color="auto"/>
            </w:tcBorders>
            <w:shd w:val="clear" w:color="auto" w:fill="83CAEB" w:themeFill="accent1" w:themeFillTint="66"/>
          </w:tcPr>
          <w:p w14:paraId="1CB525C0" w14:textId="77777777" w:rsidR="00667DFF" w:rsidRPr="008B0282" w:rsidRDefault="00667DFF">
            <w:pPr>
              <w:pStyle w:val="Compact"/>
              <w:jc w:val="center"/>
              <w:rPr>
                <w:rFonts w:ascii="Times New Roman" w:hAnsi="Times New Roman" w:cs="Times New Roman"/>
              </w:rPr>
            </w:pPr>
            <w:r w:rsidRPr="008B0282">
              <w:rPr>
                <w:rFonts w:ascii="Times New Roman" w:hAnsi="Times New Roman" w:cs="Times New Roman"/>
              </w:rPr>
              <w:t>Kiểu trả về</w:t>
            </w:r>
          </w:p>
        </w:tc>
        <w:tc>
          <w:tcPr>
            <w:tcW w:w="879" w:type="pct"/>
            <w:tcBorders>
              <w:bottom w:val="none" w:sz="0" w:space="0" w:color="auto"/>
            </w:tcBorders>
            <w:shd w:val="clear" w:color="auto" w:fill="83CAEB" w:themeFill="accent1" w:themeFillTint="66"/>
          </w:tcPr>
          <w:p w14:paraId="6C760772" w14:textId="77777777" w:rsidR="00667DFF" w:rsidRPr="008B0282" w:rsidRDefault="00667DFF">
            <w:pPr>
              <w:pStyle w:val="Compact"/>
              <w:jc w:val="center"/>
              <w:rPr>
                <w:rFonts w:ascii="Times New Roman" w:hAnsi="Times New Roman" w:cs="Times New Roman"/>
              </w:rPr>
            </w:pPr>
            <w:r w:rsidRPr="008B0282">
              <w:rPr>
                <w:rFonts w:ascii="Times New Roman" w:hAnsi="Times New Roman" w:cs="Times New Roman"/>
              </w:rPr>
              <w:t>Tham số</w:t>
            </w:r>
          </w:p>
        </w:tc>
        <w:tc>
          <w:tcPr>
            <w:tcW w:w="0" w:type="auto"/>
            <w:tcBorders>
              <w:bottom w:val="none" w:sz="0" w:space="0" w:color="auto"/>
            </w:tcBorders>
            <w:shd w:val="clear" w:color="auto" w:fill="83CAEB" w:themeFill="accent1" w:themeFillTint="66"/>
          </w:tcPr>
          <w:p w14:paraId="0708924F" w14:textId="77777777" w:rsidR="00667DFF" w:rsidRPr="008B0282" w:rsidRDefault="00667DFF">
            <w:pPr>
              <w:pStyle w:val="Compact"/>
              <w:jc w:val="center"/>
              <w:rPr>
                <w:rFonts w:ascii="Times New Roman" w:hAnsi="Times New Roman" w:cs="Times New Roman"/>
              </w:rPr>
            </w:pPr>
            <w:r w:rsidRPr="008B0282">
              <w:rPr>
                <w:rFonts w:ascii="Times New Roman" w:hAnsi="Times New Roman" w:cs="Times New Roman"/>
              </w:rPr>
              <w:t>Mô tả</w:t>
            </w:r>
          </w:p>
        </w:tc>
      </w:tr>
      <w:tr w:rsidR="00667DFF" w:rsidRPr="008B0282" w14:paraId="6A5E5A94" w14:textId="77777777">
        <w:tc>
          <w:tcPr>
            <w:tcW w:w="0" w:type="auto"/>
          </w:tcPr>
          <w:p w14:paraId="5F884DCF" w14:textId="77777777" w:rsidR="00667DFF" w:rsidRPr="008B0282" w:rsidRDefault="00667DFF">
            <w:pPr>
              <w:pStyle w:val="Compact"/>
              <w:rPr>
                <w:rFonts w:ascii="Times New Roman" w:hAnsi="Times New Roman" w:cs="Times New Roman"/>
              </w:rPr>
            </w:pPr>
            <w:r w:rsidRPr="008B0282">
              <w:rPr>
                <w:rFonts w:ascii="Times New Roman" w:hAnsi="Times New Roman" w:cs="Times New Roman"/>
              </w:rPr>
              <w:t>createPayment</w:t>
            </w:r>
          </w:p>
        </w:tc>
        <w:tc>
          <w:tcPr>
            <w:tcW w:w="833" w:type="pct"/>
          </w:tcPr>
          <w:p w14:paraId="0B1DF81C" w14:textId="77777777" w:rsidR="00667DFF" w:rsidRPr="008B0282" w:rsidRDefault="00667DFF">
            <w:pPr>
              <w:pStyle w:val="Compact"/>
              <w:rPr>
                <w:rFonts w:ascii="Times New Roman" w:hAnsi="Times New Roman" w:cs="Times New Roman"/>
              </w:rPr>
            </w:pPr>
            <w:r w:rsidRPr="008B0282">
              <w:rPr>
                <w:rFonts w:ascii="Times New Roman" w:hAnsi="Times New Roman" w:cs="Times New Roman"/>
              </w:rPr>
              <w:t>boolean</w:t>
            </w:r>
          </w:p>
        </w:tc>
        <w:tc>
          <w:tcPr>
            <w:tcW w:w="879" w:type="pct"/>
          </w:tcPr>
          <w:p w14:paraId="17C411F5" w14:textId="77777777" w:rsidR="00667DFF" w:rsidRPr="008B0282" w:rsidRDefault="00667DFF">
            <w:pPr>
              <w:pStyle w:val="Compact"/>
              <w:rPr>
                <w:rFonts w:ascii="Times New Roman" w:hAnsi="Times New Roman" w:cs="Times New Roman"/>
              </w:rPr>
            </w:pPr>
            <w:proofErr w:type="gramStart"/>
            <w:r w:rsidRPr="008B0282">
              <w:rPr>
                <w:rFonts w:ascii="Times New Roman" w:hAnsi="Times New Roman" w:cs="Times New Roman"/>
              </w:rPr>
              <w:t>payment :</w:t>
            </w:r>
            <w:proofErr w:type="gramEnd"/>
            <w:r w:rsidRPr="008B0282">
              <w:rPr>
                <w:rFonts w:ascii="Times New Roman" w:hAnsi="Times New Roman" w:cs="Times New Roman"/>
              </w:rPr>
              <w:t xml:space="preserve"> Payment</w:t>
            </w:r>
          </w:p>
        </w:tc>
        <w:tc>
          <w:tcPr>
            <w:tcW w:w="0" w:type="auto"/>
          </w:tcPr>
          <w:p w14:paraId="57F197EE" w14:textId="77777777" w:rsidR="00667DFF" w:rsidRPr="008B0282" w:rsidRDefault="00667DFF">
            <w:pPr>
              <w:pStyle w:val="Compact"/>
              <w:rPr>
                <w:rFonts w:ascii="Times New Roman" w:hAnsi="Times New Roman" w:cs="Times New Roman"/>
              </w:rPr>
            </w:pPr>
            <w:r w:rsidRPr="008B0282">
              <w:rPr>
                <w:rFonts w:ascii="Times New Roman" w:hAnsi="Times New Roman" w:cs="Times New Roman"/>
              </w:rPr>
              <w:t>Tạo một yêu cầu thanh toán cho việc đăng ký khóa học.</w:t>
            </w:r>
          </w:p>
        </w:tc>
      </w:tr>
      <w:tr w:rsidR="00667DFF" w:rsidRPr="008B0282" w14:paraId="26E52422" w14:textId="77777777">
        <w:tc>
          <w:tcPr>
            <w:tcW w:w="0" w:type="auto"/>
          </w:tcPr>
          <w:p w14:paraId="40C5C6CB" w14:textId="77777777" w:rsidR="00667DFF" w:rsidRPr="008B0282" w:rsidRDefault="00667DFF">
            <w:pPr>
              <w:pStyle w:val="Compact"/>
              <w:rPr>
                <w:rFonts w:ascii="Times New Roman" w:hAnsi="Times New Roman" w:cs="Times New Roman"/>
              </w:rPr>
            </w:pPr>
            <w:r w:rsidRPr="008B0282">
              <w:rPr>
                <w:rFonts w:ascii="Times New Roman" w:hAnsi="Times New Roman" w:cs="Times New Roman"/>
              </w:rPr>
              <w:t>processPayment</w:t>
            </w:r>
          </w:p>
        </w:tc>
        <w:tc>
          <w:tcPr>
            <w:tcW w:w="833" w:type="pct"/>
          </w:tcPr>
          <w:p w14:paraId="7E682A37" w14:textId="77777777" w:rsidR="00667DFF" w:rsidRPr="008B0282" w:rsidRDefault="00667DFF">
            <w:pPr>
              <w:pStyle w:val="Compact"/>
              <w:rPr>
                <w:rFonts w:ascii="Times New Roman" w:hAnsi="Times New Roman" w:cs="Times New Roman"/>
              </w:rPr>
            </w:pPr>
            <w:r w:rsidRPr="008B0282">
              <w:rPr>
                <w:rFonts w:ascii="Times New Roman" w:hAnsi="Times New Roman" w:cs="Times New Roman"/>
              </w:rPr>
              <w:t>boolean</w:t>
            </w:r>
          </w:p>
        </w:tc>
        <w:tc>
          <w:tcPr>
            <w:tcW w:w="879" w:type="pct"/>
          </w:tcPr>
          <w:p w14:paraId="7D288354" w14:textId="77777777" w:rsidR="00667DFF" w:rsidRPr="008B0282" w:rsidRDefault="00667DFF">
            <w:pPr>
              <w:pStyle w:val="Compact"/>
              <w:rPr>
                <w:rFonts w:ascii="Times New Roman" w:hAnsi="Times New Roman" w:cs="Times New Roman"/>
              </w:rPr>
            </w:pPr>
            <w:proofErr w:type="gramStart"/>
            <w:r w:rsidRPr="008B0282">
              <w:rPr>
                <w:rFonts w:ascii="Times New Roman" w:hAnsi="Times New Roman" w:cs="Times New Roman"/>
              </w:rPr>
              <w:t>paymentInfo :</w:t>
            </w:r>
            <w:proofErr w:type="gramEnd"/>
            <w:r w:rsidRPr="008B0282">
              <w:rPr>
                <w:rFonts w:ascii="Times New Roman" w:hAnsi="Times New Roman" w:cs="Times New Roman"/>
              </w:rPr>
              <w:t xml:space="preserve"> Object</w:t>
            </w:r>
          </w:p>
        </w:tc>
        <w:tc>
          <w:tcPr>
            <w:tcW w:w="0" w:type="auto"/>
          </w:tcPr>
          <w:p w14:paraId="16431764" w14:textId="77777777" w:rsidR="00667DFF" w:rsidRPr="008B0282" w:rsidRDefault="00667DFF">
            <w:pPr>
              <w:pStyle w:val="Compact"/>
              <w:rPr>
                <w:rFonts w:ascii="Times New Roman" w:hAnsi="Times New Roman" w:cs="Times New Roman"/>
              </w:rPr>
            </w:pPr>
            <w:r w:rsidRPr="008B0282">
              <w:rPr>
                <w:rFonts w:ascii="Times New Roman" w:hAnsi="Times New Roman" w:cs="Times New Roman"/>
              </w:rPr>
              <w:t>Xử lý thông tin thanh toán đã nhận được.</w:t>
            </w:r>
          </w:p>
        </w:tc>
      </w:tr>
    </w:tbl>
    <w:bookmarkEnd w:id="54"/>
    <w:p w14:paraId="5FF89BA1" w14:textId="77777777" w:rsidR="0017160C" w:rsidRDefault="0017160C" w:rsidP="0017160C">
      <w:pPr>
        <w:pStyle w:val="Heading4"/>
        <w:rPr>
          <w:rFonts w:cs="Times New Roman"/>
        </w:rPr>
      </w:pPr>
      <w:r w:rsidRPr="008B0282">
        <w:rPr>
          <w:rFonts w:cs="Times New Roman"/>
        </w:rPr>
        <w:t>Lớp: C_MaterialManager</w:t>
      </w:r>
    </w:p>
    <w:p w14:paraId="4A267EBE" w14:textId="16A5AE5D" w:rsidR="00D743E3" w:rsidRDefault="00D743E3" w:rsidP="009A6FBF">
      <w:pPr>
        <w:pStyle w:val="ListParagraph"/>
        <w:numPr>
          <w:ilvl w:val="0"/>
          <w:numId w:val="37"/>
        </w:numPr>
      </w:pPr>
      <w:r>
        <w:t>Mô tả: Lớp quản lý thao tác liên quan đến quản lý tài liệu khóa học</w:t>
      </w:r>
    </w:p>
    <w:p w14:paraId="21295820" w14:textId="058D077D" w:rsidR="00D743E3" w:rsidRPr="00D743E3" w:rsidRDefault="00D743E3" w:rsidP="009A6FBF">
      <w:pPr>
        <w:pStyle w:val="ListParagraph"/>
        <w:numPr>
          <w:ilvl w:val="0"/>
          <w:numId w:val="37"/>
        </w:numPr>
      </w:pPr>
      <w:r>
        <w:t>Các thuộc tính/phương thức</w:t>
      </w:r>
    </w:p>
    <w:tbl>
      <w:tblPr>
        <w:tblStyle w:val="Table"/>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2246"/>
        <w:gridCol w:w="1350"/>
        <w:gridCol w:w="1474"/>
        <w:gridCol w:w="4280"/>
      </w:tblGrid>
      <w:tr w:rsidR="0017160C" w:rsidRPr="008B0282" w14:paraId="1F5B1200" w14:textId="77777777">
        <w:trPr>
          <w:cnfStyle w:val="100000000000" w:firstRow="1" w:lastRow="0" w:firstColumn="0" w:lastColumn="0" w:oddVBand="0" w:evenVBand="0" w:oddHBand="0" w:evenHBand="0" w:firstRowFirstColumn="0" w:firstRowLastColumn="0" w:lastRowFirstColumn="0" w:lastRowLastColumn="0"/>
          <w:tblHeader/>
        </w:trPr>
        <w:tc>
          <w:tcPr>
            <w:tcW w:w="1201" w:type="pct"/>
            <w:tcBorders>
              <w:bottom w:val="none" w:sz="0" w:space="0" w:color="auto"/>
            </w:tcBorders>
            <w:shd w:val="clear" w:color="auto" w:fill="83CAEB" w:themeFill="accent1" w:themeFillTint="66"/>
          </w:tcPr>
          <w:p w14:paraId="5F77547D" w14:textId="77777777" w:rsidR="0017160C" w:rsidRPr="008B0282" w:rsidRDefault="0017160C">
            <w:pPr>
              <w:pStyle w:val="Compact"/>
              <w:jc w:val="center"/>
              <w:rPr>
                <w:rFonts w:ascii="Times New Roman" w:hAnsi="Times New Roman" w:cs="Times New Roman"/>
              </w:rPr>
            </w:pPr>
            <w:r w:rsidRPr="008B0282">
              <w:rPr>
                <w:rFonts w:ascii="Times New Roman" w:hAnsi="Times New Roman" w:cs="Times New Roman"/>
              </w:rPr>
              <w:t>Tên phương thức</w:t>
            </w:r>
          </w:p>
        </w:tc>
        <w:tc>
          <w:tcPr>
            <w:tcW w:w="722" w:type="pct"/>
            <w:tcBorders>
              <w:bottom w:val="none" w:sz="0" w:space="0" w:color="auto"/>
            </w:tcBorders>
            <w:shd w:val="clear" w:color="auto" w:fill="83CAEB" w:themeFill="accent1" w:themeFillTint="66"/>
          </w:tcPr>
          <w:p w14:paraId="7FF139EA" w14:textId="77777777" w:rsidR="0017160C" w:rsidRPr="008B0282" w:rsidRDefault="0017160C">
            <w:pPr>
              <w:pStyle w:val="Compact"/>
              <w:jc w:val="center"/>
              <w:rPr>
                <w:rFonts w:ascii="Times New Roman" w:hAnsi="Times New Roman" w:cs="Times New Roman"/>
              </w:rPr>
            </w:pPr>
            <w:r w:rsidRPr="008B0282">
              <w:rPr>
                <w:rFonts w:ascii="Times New Roman" w:hAnsi="Times New Roman" w:cs="Times New Roman"/>
              </w:rPr>
              <w:t>Kiểu trả về</w:t>
            </w:r>
          </w:p>
        </w:tc>
        <w:tc>
          <w:tcPr>
            <w:tcW w:w="788" w:type="pct"/>
            <w:tcBorders>
              <w:bottom w:val="none" w:sz="0" w:space="0" w:color="auto"/>
            </w:tcBorders>
            <w:shd w:val="clear" w:color="auto" w:fill="83CAEB" w:themeFill="accent1" w:themeFillTint="66"/>
          </w:tcPr>
          <w:p w14:paraId="6447C589" w14:textId="77777777" w:rsidR="0017160C" w:rsidRPr="008B0282" w:rsidRDefault="0017160C">
            <w:pPr>
              <w:pStyle w:val="Compact"/>
              <w:jc w:val="center"/>
              <w:rPr>
                <w:rFonts w:ascii="Times New Roman" w:hAnsi="Times New Roman" w:cs="Times New Roman"/>
              </w:rPr>
            </w:pPr>
            <w:r w:rsidRPr="008B0282">
              <w:rPr>
                <w:rFonts w:ascii="Times New Roman" w:hAnsi="Times New Roman" w:cs="Times New Roman"/>
              </w:rPr>
              <w:t>Tham số</w:t>
            </w:r>
          </w:p>
        </w:tc>
        <w:tc>
          <w:tcPr>
            <w:tcW w:w="0" w:type="auto"/>
            <w:tcBorders>
              <w:bottom w:val="none" w:sz="0" w:space="0" w:color="auto"/>
            </w:tcBorders>
            <w:shd w:val="clear" w:color="auto" w:fill="83CAEB" w:themeFill="accent1" w:themeFillTint="66"/>
          </w:tcPr>
          <w:p w14:paraId="3071F89B" w14:textId="77777777" w:rsidR="0017160C" w:rsidRPr="008B0282" w:rsidRDefault="0017160C">
            <w:pPr>
              <w:pStyle w:val="Compact"/>
              <w:jc w:val="center"/>
              <w:rPr>
                <w:rFonts w:ascii="Times New Roman" w:hAnsi="Times New Roman" w:cs="Times New Roman"/>
              </w:rPr>
            </w:pPr>
            <w:r w:rsidRPr="008B0282">
              <w:rPr>
                <w:rFonts w:ascii="Times New Roman" w:hAnsi="Times New Roman" w:cs="Times New Roman"/>
              </w:rPr>
              <w:t>Mô tả</w:t>
            </w:r>
          </w:p>
        </w:tc>
      </w:tr>
      <w:tr w:rsidR="0017160C" w:rsidRPr="008B0282" w14:paraId="4D9A85D6" w14:textId="77777777">
        <w:tc>
          <w:tcPr>
            <w:tcW w:w="1201" w:type="pct"/>
          </w:tcPr>
          <w:p w14:paraId="03CE4C9E" w14:textId="77777777" w:rsidR="0017160C" w:rsidRPr="008B0282" w:rsidRDefault="0017160C">
            <w:pPr>
              <w:pStyle w:val="Compact"/>
              <w:rPr>
                <w:rFonts w:ascii="Times New Roman" w:hAnsi="Times New Roman" w:cs="Times New Roman"/>
              </w:rPr>
            </w:pPr>
            <w:r w:rsidRPr="008B0282">
              <w:rPr>
                <w:rFonts w:ascii="Times New Roman" w:hAnsi="Times New Roman" w:cs="Times New Roman"/>
              </w:rPr>
              <w:t>findMaterial</w:t>
            </w:r>
          </w:p>
        </w:tc>
        <w:tc>
          <w:tcPr>
            <w:tcW w:w="722" w:type="pct"/>
          </w:tcPr>
          <w:p w14:paraId="1C5DE8DF" w14:textId="77777777" w:rsidR="0017160C" w:rsidRPr="008B0282" w:rsidRDefault="0017160C">
            <w:pPr>
              <w:pStyle w:val="Compact"/>
              <w:rPr>
                <w:rFonts w:ascii="Times New Roman" w:hAnsi="Times New Roman" w:cs="Times New Roman"/>
              </w:rPr>
            </w:pPr>
            <w:r w:rsidRPr="008B0282">
              <w:rPr>
                <w:rFonts w:ascii="Times New Roman" w:hAnsi="Times New Roman" w:cs="Times New Roman"/>
              </w:rPr>
              <w:t>List</w:t>
            </w:r>
          </w:p>
        </w:tc>
        <w:tc>
          <w:tcPr>
            <w:tcW w:w="788" w:type="pct"/>
          </w:tcPr>
          <w:p w14:paraId="59BB7193" w14:textId="77777777" w:rsidR="0017160C" w:rsidRPr="008B0282" w:rsidRDefault="0017160C">
            <w:pPr>
              <w:pStyle w:val="Compact"/>
              <w:rPr>
                <w:rFonts w:ascii="Times New Roman" w:hAnsi="Times New Roman" w:cs="Times New Roman"/>
              </w:rPr>
            </w:pPr>
            <w:proofErr w:type="gramStart"/>
            <w:r w:rsidRPr="008B0282">
              <w:rPr>
                <w:rFonts w:ascii="Times New Roman" w:hAnsi="Times New Roman" w:cs="Times New Roman"/>
              </w:rPr>
              <w:t>title :</w:t>
            </w:r>
            <w:proofErr w:type="gramEnd"/>
            <w:r w:rsidRPr="008B0282">
              <w:rPr>
                <w:rFonts w:ascii="Times New Roman" w:hAnsi="Times New Roman" w:cs="Times New Roman"/>
              </w:rPr>
              <w:t xml:space="preserve"> String</w:t>
            </w:r>
          </w:p>
        </w:tc>
        <w:tc>
          <w:tcPr>
            <w:tcW w:w="0" w:type="auto"/>
          </w:tcPr>
          <w:p w14:paraId="070107F2" w14:textId="77777777" w:rsidR="0017160C" w:rsidRPr="008B0282" w:rsidRDefault="0017160C">
            <w:pPr>
              <w:pStyle w:val="Compact"/>
              <w:rPr>
                <w:rFonts w:ascii="Times New Roman" w:hAnsi="Times New Roman" w:cs="Times New Roman"/>
              </w:rPr>
            </w:pPr>
            <w:r w:rsidRPr="008B0282">
              <w:rPr>
                <w:rFonts w:ascii="Times New Roman" w:hAnsi="Times New Roman" w:cs="Times New Roman"/>
              </w:rPr>
              <w:t>Tìm kiếm tài liệu học tập dựa theo tiêu đề.</w:t>
            </w:r>
          </w:p>
        </w:tc>
      </w:tr>
      <w:tr w:rsidR="0017160C" w:rsidRPr="008B0282" w14:paraId="33802148" w14:textId="77777777">
        <w:tc>
          <w:tcPr>
            <w:tcW w:w="1201" w:type="pct"/>
          </w:tcPr>
          <w:p w14:paraId="3C0D420D" w14:textId="77777777" w:rsidR="0017160C" w:rsidRPr="008B0282" w:rsidRDefault="0017160C">
            <w:pPr>
              <w:pStyle w:val="Compact"/>
              <w:rPr>
                <w:rFonts w:ascii="Times New Roman" w:hAnsi="Times New Roman" w:cs="Times New Roman"/>
              </w:rPr>
            </w:pPr>
            <w:r w:rsidRPr="008B0282">
              <w:rPr>
                <w:rFonts w:ascii="Times New Roman" w:hAnsi="Times New Roman" w:cs="Times New Roman"/>
              </w:rPr>
              <w:t>createMaterial</w:t>
            </w:r>
          </w:p>
        </w:tc>
        <w:tc>
          <w:tcPr>
            <w:tcW w:w="722" w:type="pct"/>
          </w:tcPr>
          <w:p w14:paraId="63ABC85C" w14:textId="77777777" w:rsidR="0017160C" w:rsidRPr="008B0282" w:rsidRDefault="0017160C">
            <w:pPr>
              <w:pStyle w:val="Compact"/>
              <w:rPr>
                <w:rFonts w:ascii="Times New Roman" w:hAnsi="Times New Roman" w:cs="Times New Roman"/>
              </w:rPr>
            </w:pPr>
            <w:r w:rsidRPr="008B0282">
              <w:rPr>
                <w:rFonts w:ascii="Times New Roman" w:hAnsi="Times New Roman" w:cs="Times New Roman"/>
              </w:rPr>
              <w:t>void</w:t>
            </w:r>
          </w:p>
        </w:tc>
        <w:tc>
          <w:tcPr>
            <w:tcW w:w="788" w:type="pct"/>
          </w:tcPr>
          <w:p w14:paraId="503250E1" w14:textId="77777777" w:rsidR="0017160C" w:rsidRPr="008B0282" w:rsidRDefault="0017160C">
            <w:pPr>
              <w:pStyle w:val="Compact"/>
              <w:rPr>
                <w:rFonts w:ascii="Times New Roman" w:hAnsi="Times New Roman" w:cs="Times New Roman"/>
              </w:rPr>
            </w:pPr>
            <w:proofErr w:type="gramStart"/>
            <w:r w:rsidRPr="008B0282">
              <w:rPr>
                <w:rFonts w:ascii="Times New Roman" w:hAnsi="Times New Roman" w:cs="Times New Roman"/>
              </w:rPr>
              <w:t>material :</w:t>
            </w:r>
            <w:proofErr w:type="gramEnd"/>
            <w:r w:rsidRPr="008B0282">
              <w:rPr>
                <w:rFonts w:ascii="Times New Roman" w:hAnsi="Times New Roman" w:cs="Times New Roman"/>
              </w:rPr>
              <w:t xml:space="preserve"> MMaterial</w:t>
            </w:r>
          </w:p>
        </w:tc>
        <w:tc>
          <w:tcPr>
            <w:tcW w:w="0" w:type="auto"/>
          </w:tcPr>
          <w:p w14:paraId="3555B150" w14:textId="77777777" w:rsidR="0017160C" w:rsidRPr="008B0282" w:rsidRDefault="0017160C">
            <w:pPr>
              <w:pStyle w:val="Compact"/>
              <w:rPr>
                <w:rFonts w:ascii="Times New Roman" w:hAnsi="Times New Roman" w:cs="Times New Roman"/>
              </w:rPr>
            </w:pPr>
            <w:r w:rsidRPr="008B0282">
              <w:rPr>
                <w:rFonts w:ascii="Times New Roman" w:hAnsi="Times New Roman" w:cs="Times New Roman"/>
              </w:rPr>
              <w:t>Tạo một tài liệu học tập mới cho bài học.</w:t>
            </w:r>
          </w:p>
        </w:tc>
      </w:tr>
      <w:tr w:rsidR="0017160C" w:rsidRPr="008B0282" w14:paraId="4D61B022" w14:textId="77777777">
        <w:tc>
          <w:tcPr>
            <w:tcW w:w="1201" w:type="pct"/>
          </w:tcPr>
          <w:p w14:paraId="55898B1D" w14:textId="77777777" w:rsidR="0017160C" w:rsidRPr="008B0282" w:rsidRDefault="0017160C">
            <w:pPr>
              <w:pStyle w:val="Compact"/>
              <w:rPr>
                <w:rFonts w:ascii="Times New Roman" w:hAnsi="Times New Roman" w:cs="Times New Roman"/>
              </w:rPr>
            </w:pPr>
            <w:r w:rsidRPr="008B0282">
              <w:rPr>
                <w:rFonts w:ascii="Times New Roman" w:hAnsi="Times New Roman" w:cs="Times New Roman"/>
              </w:rPr>
              <w:t>deleteMaterial</w:t>
            </w:r>
          </w:p>
        </w:tc>
        <w:tc>
          <w:tcPr>
            <w:tcW w:w="722" w:type="pct"/>
          </w:tcPr>
          <w:p w14:paraId="18AACE13" w14:textId="77777777" w:rsidR="0017160C" w:rsidRPr="008B0282" w:rsidRDefault="0017160C">
            <w:pPr>
              <w:pStyle w:val="Compact"/>
              <w:rPr>
                <w:rFonts w:ascii="Times New Roman" w:hAnsi="Times New Roman" w:cs="Times New Roman"/>
              </w:rPr>
            </w:pPr>
            <w:r w:rsidRPr="008B0282">
              <w:rPr>
                <w:rFonts w:ascii="Times New Roman" w:hAnsi="Times New Roman" w:cs="Times New Roman"/>
              </w:rPr>
              <w:t>void</w:t>
            </w:r>
          </w:p>
        </w:tc>
        <w:tc>
          <w:tcPr>
            <w:tcW w:w="788" w:type="pct"/>
          </w:tcPr>
          <w:p w14:paraId="6BB07003" w14:textId="77777777" w:rsidR="0017160C" w:rsidRPr="008B0282" w:rsidRDefault="0017160C">
            <w:pPr>
              <w:pStyle w:val="Compact"/>
              <w:rPr>
                <w:rFonts w:ascii="Times New Roman" w:hAnsi="Times New Roman" w:cs="Times New Roman"/>
              </w:rPr>
            </w:pPr>
            <w:proofErr w:type="gramStart"/>
            <w:r w:rsidRPr="008B0282">
              <w:rPr>
                <w:rFonts w:ascii="Times New Roman" w:hAnsi="Times New Roman" w:cs="Times New Roman"/>
              </w:rPr>
              <w:t>materialId :</w:t>
            </w:r>
            <w:proofErr w:type="gramEnd"/>
            <w:r w:rsidRPr="008B0282">
              <w:rPr>
                <w:rFonts w:ascii="Times New Roman" w:hAnsi="Times New Roman" w:cs="Times New Roman"/>
              </w:rPr>
              <w:t xml:space="preserve"> int</w:t>
            </w:r>
          </w:p>
        </w:tc>
        <w:tc>
          <w:tcPr>
            <w:tcW w:w="0" w:type="auto"/>
          </w:tcPr>
          <w:p w14:paraId="6AC61D5F" w14:textId="77777777" w:rsidR="0017160C" w:rsidRPr="008B0282" w:rsidRDefault="0017160C">
            <w:pPr>
              <w:pStyle w:val="Compact"/>
              <w:rPr>
                <w:rFonts w:ascii="Times New Roman" w:hAnsi="Times New Roman" w:cs="Times New Roman"/>
              </w:rPr>
            </w:pPr>
            <w:r w:rsidRPr="008B0282">
              <w:rPr>
                <w:rFonts w:ascii="Times New Roman" w:hAnsi="Times New Roman" w:cs="Times New Roman"/>
              </w:rPr>
              <w:t>Xóa một tài liệu học tập khỏi hệ thống theo ID.</w:t>
            </w:r>
          </w:p>
        </w:tc>
      </w:tr>
    </w:tbl>
    <w:p w14:paraId="784E79EB" w14:textId="77777777" w:rsidR="0004564C" w:rsidRPr="008B0282" w:rsidRDefault="0004564C" w:rsidP="00286087">
      <w:pPr>
        <w:rPr>
          <w:rFonts w:cs="Times New Roman"/>
        </w:rPr>
      </w:pPr>
    </w:p>
    <w:p w14:paraId="06F9E309" w14:textId="6F81A042" w:rsidR="4B9BAB39" w:rsidRDefault="00AF63FC" w:rsidP="0C204B97">
      <w:pPr>
        <w:pStyle w:val="Heading2"/>
      </w:pPr>
      <w:bookmarkStart w:id="55" w:name="_Toc198899115"/>
      <w:r>
        <w:t>Sơ đồ tổng quan gói Model</w:t>
      </w:r>
      <w:bookmarkEnd w:id="55"/>
    </w:p>
    <w:p w14:paraId="34D96EF3" w14:textId="60A4014C" w:rsidR="69EC2DB0" w:rsidRPr="00883E52" w:rsidRDefault="69EC2DB0" w:rsidP="009A6FBF">
      <w:pPr>
        <w:pStyle w:val="Heading3"/>
        <w:numPr>
          <w:ilvl w:val="2"/>
          <w:numId w:val="35"/>
        </w:numPr>
      </w:pPr>
      <w:r w:rsidRPr="00883E52">
        <w:t>Sơ đồ chi tiết lớp cho gói View</w:t>
      </w:r>
    </w:p>
    <w:p w14:paraId="210B9A56" w14:textId="2C7A8F7A" w:rsidR="6781AED4" w:rsidRDefault="6781AED4" w:rsidP="00C076D8">
      <w:r>
        <w:rPr>
          <w:noProof/>
        </w:rPr>
        <w:lastRenderedPageBreak/>
        <w:drawing>
          <wp:inline distT="0" distB="0" distL="0" distR="0" wp14:anchorId="13FCDA79" wp14:editId="751047F4">
            <wp:extent cx="5614900" cy="4224894"/>
            <wp:effectExtent l="0" t="0" r="0" b="0"/>
            <wp:docPr id="2005154026" name="Picture 2005154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5154026"/>
                    <pic:cNvPicPr/>
                  </pic:nvPicPr>
                  <pic:blipFill>
                    <a:blip r:embed="rId69">
                      <a:extLst>
                        <a:ext uri="{28A0092B-C50C-407E-A947-70E740481C1C}">
                          <a14:useLocalDpi xmlns:a14="http://schemas.microsoft.com/office/drawing/2010/main" val="0"/>
                        </a:ext>
                      </a:extLst>
                    </a:blip>
                    <a:stretch>
                      <a:fillRect/>
                    </a:stretch>
                  </pic:blipFill>
                  <pic:spPr>
                    <a:xfrm>
                      <a:off x="0" y="0"/>
                      <a:ext cx="5614900" cy="4224894"/>
                    </a:xfrm>
                    <a:prstGeom prst="rect">
                      <a:avLst/>
                    </a:prstGeom>
                  </pic:spPr>
                </pic:pic>
              </a:graphicData>
            </a:graphic>
          </wp:inline>
        </w:drawing>
      </w:r>
    </w:p>
    <w:p w14:paraId="228E531F" w14:textId="6771B78B" w:rsidR="7FD910ED" w:rsidRDefault="7FD910ED" w:rsidP="00D743E3">
      <w:pPr>
        <w:pStyle w:val="Heading3"/>
      </w:pPr>
      <w:r>
        <w:t>Mô tả lớp</w:t>
      </w:r>
      <w:r>
        <w:tab/>
      </w:r>
    </w:p>
    <w:p w14:paraId="3069D600" w14:textId="2417780F" w:rsidR="6781AED4" w:rsidRPr="00D743E3" w:rsidRDefault="09D58D47" w:rsidP="00D743E3">
      <w:pPr>
        <w:pStyle w:val="Heading4"/>
        <w:rPr>
          <w:rFonts w:eastAsia="Times New Roman" w:cs="Times New Roman"/>
          <w:szCs w:val="26"/>
        </w:rPr>
      </w:pPr>
      <w:r>
        <w:t>Lớp M_User</w:t>
      </w:r>
    </w:p>
    <w:p w14:paraId="1F5FFFF3" w14:textId="09E69B20" w:rsidR="6781AED4" w:rsidRDefault="09D58D47" w:rsidP="009A6FBF">
      <w:pPr>
        <w:pStyle w:val="ListParagraph"/>
        <w:numPr>
          <w:ilvl w:val="0"/>
          <w:numId w:val="38"/>
        </w:numPr>
        <w:spacing w:line="276" w:lineRule="auto"/>
      </w:pPr>
      <w:r w:rsidRPr="00D743E3">
        <w:rPr>
          <w:rFonts w:eastAsia="Times New Roman" w:cs="Times New Roman"/>
          <w:szCs w:val="28"/>
        </w:rPr>
        <w:t>Mô tả: Thông tin tài khoản của người dùng</w:t>
      </w:r>
    </w:p>
    <w:p w14:paraId="39FAAE3D" w14:textId="1FC2AD35" w:rsidR="6781AED4" w:rsidRDefault="09D58D47" w:rsidP="009A6FBF">
      <w:pPr>
        <w:pStyle w:val="ListParagraph"/>
        <w:numPr>
          <w:ilvl w:val="0"/>
          <w:numId w:val="38"/>
        </w:numPr>
        <w:spacing w:line="276" w:lineRule="auto"/>
      </w:pPr>
      <w:r w:rsidRPr="00D743E3">
        <w:rPr>
          <w:rFonts w:eastAsia="Times New Roman" w:cs="Times New Roman"/>
          <w:szCs w:val="28"/>
        </w:rPr>
        <w:t xml:space="preserve">Các thuộc tính: </w:t>
      </w:r>
    </w:p>
    <w:tbl>
      <w:tblPr>
        <w:tblStyle w:val="TableGrid"/>
        <w:tblW w:w="0" w:type="auto"/>
        <w:tblLayout w:type="fixed"/>
        <w:tblLook w:val="04A0" w:firstRow="1" w:lastRow="0" w:firstColumn="1" w:lastColumn="0" w:noHBand="0" w:noVBand="1"/>
      </w:tblPr>
      <w:tblGrid>
        <w:gridCol w:w="1435"/>
        <w:gridCol w:w="1350"/>
        <w:gridCol w:w="1980"/>
        <w:gridCol w:w="4585"/>
      </w:tblGrid>
      <w:tr w:rsidR="09D58D47" w14:paraId="242723EF" w14:textId="77777777" w:rsidTr="09D58D47">
        <w:trPr>
          <w:trHeight w:val="300"/>
        </w:trPr>
        <w:tc>
          <w:tcPr>
            <w:tcW w:w="1435" w:type="dxa"/>
            <w:tcBorders>
              <w:top w:val="single" w:sz="8" w:space="0" w:color="auto"/>
              <w:left w:val="single" w:sz="8" w:space="0" w:color="auto"/>
              <w:bottom w:val="single" w:sz="8" w:space="0" w:color="auto"/>
              <w:right w:val="single" w:sz="8" w:space="0" w:color="auto"/>
            </w:tcBorders>
            <w:shd w:val="clear" w:color="auto" w:fill="83CAEB" w:themeFill="accent1" w:themeFillTint="66"/>
            <w:tcMar>
              <w:left w:w="108" w:type="dxa"/>
              <w:right w:w="108" w:type="dxa"/>
            </w:tcMar>
          </w:tcPr>
          <w:p w14:paraId="131A3C9E" w14:textId="7CD4A0BF" w:rsidR="09D58D47" w:rsidRDefault="09D58D47" w:rsidP="09D58D47">
            <w:pPr>
              <w:jc w:val="center"/>
            </w:pPr>
            <w:r w:rsidRPr="09D58D47">
              <w:rPr>
                <w:rFonts w:eastAsia="Times New Roman" w:cs="Times New Roman"/>
                <w:color w:val="000000" w:themeColor="text1"/>
                <w:szCs w:val="28"/>
              </w:rPr>
              <w:t>Tên thuộc tính</w:t>
            </w:r>
          </w:p>
        </w:tc>
        <w:tc>
          <w:tcPr>
            <w:tcW w:w="1350" w:type="dxa"/>
            <w:tcBorders>
              <w:top w:val="single" w:sz="8" w:space="0" w:color="auto"/>
              <w:left w:val="single" w:sz="8" w:space="0" w:color="auto"/>
              <w:bottom w:val="single" w:sz="8" w:space="0" w:color="auto"/>
              <w:right w:val="single" w:sz="8" w:space="0" w:color="auto"/>
            </w:tcBorders>
            <w:shd w:val="clear" w:color="auto" w:fill="83CAEB" w:themeFill="accent1" w:themeFillTint="66"/>
            <w:tcMar>
              <w:left w:w="108" w:type="dxa"/>
              <w:right w:w="108" w:type="dxa"/>
            </w:tcMar>
          </w:tcPr>
          <w:p w14:paraId="69B2E19D" w14:textId="5EBD1A6C" w:rsidR="09D58D47" w:rsidRDefault="09D58D47" w:rsidP="09D58D47">
            <w:pPr>
              <w:jc w:val="center"/>
            </w:pPr>
            <w:r w:rsidRPr="09D58D47">
              <w:rPr>
                <w:rFonts w:eastAsia="Times New Roman" w:cs="Times New Roman"/>
                <w:color w:val="000000" w:themeColor="text1"/>
                <w:szCs w:val="28"/>
              </w:rPr>
              <w:t>Kiểu dữ liệu</w:t>
            </w:r>
          </w:p>
        </w:tc>
        <w:tc>
          <w:tcPr>
            <w:tcW w:w="1980" w:type="dxa"/>
            <w:tcBorders>
              <w:top w:val="single" w:sz="8" w:space="0" w:color="auto"/>
              <w:left w:val="single" w:sz="8" w:space="0" w:color="auto"/>
              <w:bottom w:val="single" w:sz="8" w:space="0" w:color="auto"/>
              <w:right w:val="single" w:sz="8" w:space="0" w:color="auto"/>
            </w:tcBorders>
            <w:shd w:val="clear" w:color="auto" w:fill="83CAEB" w:themeFill="accent1" w:themeFillTint="66"/>
            <w:tcMar>
              <w:left w:w="108" w:type="dxa"/>
              <w:right w:w="108" w:type="dxa"/>
            </w:tcMar>
          </w:tcPr>
          <w:p w14:paraId="65CFA3CF" w14:textId="6F87BEC5" w:rsidR="09D58D47" w:rsidRDefault="09D58D47" w:rsidP="09D58D47">
            <w:pPr>
              <w:jc w:val="center"/>
            </w:pPr>
            <w:r w:rsidRPr="09D58D47">
              <w:rPr>
                <w:rFonts w:eastAsia="Times New Roman" w:cs="Times New Roman"/>
                <w:color w:val="000000" w:themeColor="text1"/>
                <w:szCs w:val="28"/>
              </w:rPr>
              <w:t>Phạm vi truy cập</w:t>
            </w:r>
          </w:p>
        </w:tc>
        <w:tc>
          <w:tcPr>
            <w:tcW w:w="4585" w:type="dxa"/>
            <w:tcBorders>
              <w:top w:val="single" w:sz="8" w:space="0" w:color="auto"/>
              <w:left w:val="single" w:sz="8" w:space="0" w:color="auto"/>
              <w:bottom w:val="single" w:sz="8" w:space="0" w:color="auto"/>
              <w:right w:val="single" w:sz="8" w:space="0" w:color="auto"/>
            </w:tcBorders>
            <w:shd w:val="clear" w:color="auto" w:fill="83CAEB" w:themeFill="accent1" w:themeFillTint="66"/>
            <w:tcMar>
              <w:left w:w="108" w:type="dxa"/>
              <w:right w:w="108" w:type="dxa"/>
            </w:tcMar>
          </w:tcPr>
          <w:p w14:paraId="58ACBD44" w14:textId="6628D70C" w:rsidR="09D58D47" w:rsidRDefault="09D58D47" w:rsidP="09D58D47">
            <w:pPr>
              <w:jc w:val="center"/>
            </w:pPr>
            <w:r w:rsidRPr="09D58D47">
              <w:rPr>
                <w:rFonts w:eastAsia="Times New Roman" w:cs="Times New Roman"/>
                <w:color w:val="000000" w:themeColor="text1"/>
                <w:szCs w:val="28"/>
              </w:rPr>
              <w:t>Mô tả</w:t>
            </w:r>
          </w:p>
        </w:tc>
      </w:tr>
      <w:tr w:rsidR="09D58D47" w14:paraId="1BC158B5" w14:textId="77777777" w:rsidTr="09D58D47">
        <w:trPr>
          <w:trHeight w:val="300"/>
        </w:trPr>
        <w:tc>
          <w:tcPr>
            <w:tcW w:w="1435" w:type="dxa"/>
            <w:tcBorders>
              <w:top w:val="single" w:sz="8" w:space="0" w:color="auto"/>
              <w:left w:val="single" w:sz="8" w:space="0" w:color="auto"/>
              <w:bottom w:val="single" w:sz="8" w:space="0" w:color="auto"/>
              <w:right w:val="single" w:sz="8" w:space="0" w:color="auto"/>
            </w:tcBorders>
            <w:tcMar>
              <w:left w:w="108" w:type="dxa"/>
              <w:right w:w="108" w:type="dxa"/>
            </w:tcMar>
          </w:tcPr>
          <w:p w14:paraId="2A2A2BFD" w14:textId="73F8BDBB" w:rsidR="09D58D47" w:rsidRDefault="09D58D47" w:rsidP="09D58D47">
            <w:r w:rsidRPr="09D58D47">
              <w:rPr>
                <w:rFonts w:eastAsia="Times New Roman" w:cs="Times New Roman"/>
                <w:szCs w:val="28"/>
              </w:rPr>
              <w:t>id</w:t>
            </w:r>
          </w:p>
        </w:tc>
        <w:tc>
          <w:tcPr>
            <w:tcW w:w="1350" w:type="dxa"/>
            <w:tcBorders>
              <w:top w:val="single" w:sz="8" w:space="0" w:color="auto"/>
              <w:left w:val="single" w:sz="8" w:space="0" w:color="auto"/>
              <w:bottom w:val="single" w:sz="8" w:space="0" w:color="auto"/>
              <w:right w:val="single" w:sz="8" w:space="0" w:color="auto"/>
            </w:tcBorders>
            <w:tcMar>
              <w:left w:w="108" w:type="dxa"/>
              <w:right w:w="108" w:type="dxa"/>
            </w:tcMar>
          </w:tcPr>
          <w:p w14:paraId="158EBE57" w14:textId="7EBF650D" w:rsidR="09D58D47" w:rsidRDefault="09D58D47" w:rsidP="09D58D47">
            <w:r w:rsidRPr="09D58D47">
              <w:rPr>
                <w:rFonts w:eastAsia="Times New Roman" w:cs="Times New Roman"/>
                <w:szCs w:val="28"/>
              </w:rPr>
              <w:t>int</w:t>
            </w:r>
          </w:p>
        </w:tc>
        <w:tc>
          <w:tcPr>
            <w:tcW w:w="1980" w:type="dxa"/>
            <w:tcBorders>
              <w:top w:val="single" w:sz="8" w:space="0" w:color="auto"/>
              <w:left w:val="single" w:sz="8" w:space="0" w:color="auto"/>
              <w:bottom w:val="single" w:sz="8" w:space="0" w:color="auto"/>
              <w:right w:val="single" w:sz="8" w:space="0" w:color="auto"/>
            </w:tcBorders>
            <w:tcMar>
              <w:left w:w="108" w:type="dxa"/>
              <w:right w:w="108" w:type="dxa"/>
            </w:tcMar>
          </w:tcPr>
          <w:p w14:paraId="2771E436" w14:textId="0FBB9AFC" w:rsidR="09D58D47" w:rsidRDefault="09D58D47" w:rsidP="09D58D47">
            <w:r w:rsidRPr="09D58D47">
              <w:rPr>
                <w:rFonts w:eastAsia="Times New Roman" w:cs="Times New Roman"/>
                <w:szCs w:val="28"/>
              </w:rPr>
              <w:t>private</w:t>
            </w:r>
          </w:p>
        </w:tc>
        <w:tc>
          <w:tcPr>
            <w:tcW w:w="4585" w:type="dxa"/>
            <w:tcBorders>
              <w:top w:val="single" w:sz="8" w:space="0" w:color="auto"/>
              <w:left w:val="single" w:sz="8" w:space="0" w:color="auto"/>
              <w:bottom w:val="single" w:sz="8" w:space="0" w:color="auto"/>
              <w:right w:val="single" w:sz="8" w:space="0" w:color="auto"/>
            </w:tcBorders>
            <w:tcMar>
              <w:left w:w="108" w:type="dxa"/>
              <w:right w:w="108" w:type="dxa"/>
            </w:tcMar>
          </w:tcPr>
          <w:p w14:paraId="6AA9C608" w14:textId="0E31322C" w:rsidR="09D58D47" w:rsidRDefault="09D58D47" w:rsidP="09D58D47">
            <w:r w:rsidRPr="09D58D47">
              <w:rPr>
                <w:rFonts w:eastAsia="Times New Roman" w:cs="Times New Roman"/>
                <w:szCs w:val="28"/>
              </w:rPr>
              <w:t>Id người dùng</w:t>
            </w:r>
          </w:p>
        </w:tc>
      </w:tr>
      <w:tr w:rsidR="09D58D47" w14:paraId="5F648B35" w14:textId="77777777" w:rsidTr="09D58D47">
        <w:trPr>
          <w:trHeight w:val="300"/>
        </w:trPr>
        <w:tc>
          <w:tcPr>
            <w:tcW w:w="1435" w:type="dxa"/>
            <w:tcBorders>
              <w:top w:val="single" w:sz="8" w:space="0" w:color="auto"/>
              <w:left w:val="single" w:sz="8" w:space="0" w:color="auto"/>
              <w:bottom w:val="single" w:sz="8" w:space="0" w:color="auto"/>
              <w:right w:val="single" w:sz="8" w:space="0" w:color="auto"/>
            </w:tcBorders>
            <w:tcMar>
              <w:left w:w="108" w:type="dxa"/>
              <w:right w:w="108" w:type="dxa"/>
            </w:tcMar>
          </w:tcPr>
          <w:p w14:paraId="319AFDCC" w14:textId="0C03A724" w:rsidR="09D58D47" w:rsidRDefault="09D58D47" w:rsidP="09D58D47">
            <w:r w:rsidRPr="09D58D47">
              <w:rPr>
                <w:rFonts w:eastAsia="Times New Roman" w:cs="Times New Roman"/>
                <w:szCs w:val="28"/>
              </w:rPr>
              <w:t>email</w:t>
            </w:r>
          </w:p>
        </w:tc>
        <w:tc>
          <w:tcPr>
            <w:tcW w:w="1350" w:type="dxa"/>
            <w:tcBorders>
              <w:top w:val="single" w:sz="8" w:space="0" w:color="auto"/>
              <w:left w:val="single" w:sz="8" w:space="0" w:color="auto"/>
              <w:bottom w:val="single" w:sz="8" w:space="0" w:color="auto"/>
              <w:right w:val="single" w:sz="8" w:space="0" w:color="auto"/>
            </w:tcBorders>
            <w:tcMar>
              <w:left w:w="108" w:type="dxa"/>
              <w:right w:w="108" w:type="dxa"/>
            </w:tcMar>
          </w:tcPr>
          <w:p w14:paraId="1F5BCFC4" w14:textId="6E92EC33" w:rsidR="09D58D47" w:rsidRDefault="09D58D47" w:rsidP="09D58D47">
            <w:r w:rsidRPr="09D58D47">
              <w:rPr>
                <w:rFonts w:eastAsia="Times New Roman" w:cs="Times New Roman"/>
                <w:szCs w:val="28"/>
              </w:rPr>
              <w:t>string</w:t>
            </w:r>
          </w:p>
        </w:tc>
        <w:tc>
          <w:tcPr>
            <w:tcW w:w="1980" w:type="dxa"/>
            <w:tcBorders>
              <w:top w:val="single" w:sz="8" w:space="0" w:color="auto"/>
              <w:left w:val="single" w:sz="8" w:space="0" w:color="auto"/>
              <w:bottom w:val="single" w:sz="8" w:space="0" w:color="auto"/>
              <w:right w:val="single" w:sz="8" w:space="0" w:color="auto"/>
            </w:tcBorders>
            <w:tcMar>
              <w:left w:w="108" w:type="dxa"/>
              <w:right w:w="108" w:type="dxa"/>
            </w:tcMar>
          </w:tcPr>
          <w:p w14:paraId="09D12D52" w14:textId="4FCC9626" w:rsidR="09D58D47" w:rsidRDefault="09D58D47" w:rsidP="09D58D47">
            <w:r w:rsidRPr="09D58D47">
              <w:rPr>
                <w:rFonts w:eastAsia="Times New Roman" w:cs="Times New Roman"/>
                <w:szCs w:val="28"/>
              </w:rPr>
              <w:t>private</w:t>
            </w:r>
          </w:p>
        </w:tc>
        <w:tc>
          <w:tcPr>
            <w:tcW w:w="4585" w:type="dxa"/>
            <w:tcBorders>
              <w:top w:val="single" w:sz="8" w:space="0" w:color="auto"/>
              <w:left w:val="single" w:sz="8" w:space="0" w:color="auto"/>
              <w:bottom w:val="single" w:sz="8" w:space="0" w:color="auto"/>
              <w:right w:val="single" w:sz="8" w:space="0" w:color="auto"/>
            </w:tcBorders>
            <w:tcMar>
              <w:left w:w="108" w:type="dxa"/>
              <w:right w:w="108" w:type="dxa"/>
            </w:tcMar>
          </w:tcPr>
          <w:p w14:paraId="23414240" w14:textId="511D340A" w:rsidR="09D58D47" w:rsidRDefault="09D58D47" w:rsidP="09D58D47">
            <w:r w:rsidRPr="09D58D47">
              <w:rPr>
                <w:rFonts w:eastAsia="Times New Roman" w:cs="Times New Roman"/>
                <w:szCs w:val="28"/>
              </w:rPr>
              <w:t>Email người dùng</w:t>
            </w:r>
          </w:p>
        </w:tc>
      </w:tr>
      <w:tr w:rsidR="09D58D47" w14:paraId="6B6F575F" w14:textId="77777777" w:rsidTr="09D58D47">
        <w:trPr>
          <w:trHeight w:val="300"/>
        </w:trPr>
        <w:tc>
          <w:tcPr>
            <w:tcW w:w="1435" w:type="dxa"/>
            <w:tcBorders>
              <w:top w:val="single" w:sz="8" w:space="0" w:color="auto"/>
              <w:left w:val="single" w:sz="8" w:space="0" w:color="auto"/>
              <w:bottom w:val="single" w:sz="8" w:space="0" w:color="auto"/>
              <w:right w:val="single" w:sz="8" w:space="0" w:color="auto"/>
            </w:tcBorders>
            <w:tcMar>
              <w:left w:w="108" w:type="dxa"/>
              <w:right w:w="108" w:type="dxa"/>
            </w:tcMar>
          </w:tcPr>
          <w:p w14:paraId="395159DE" w14:textId="4B8B7738" w:rsidR="09D58D47" w:rsidRDefault="09D58D47" w:rsidP="09D58D47">
            <w:r w:rsidRPr="09D58D47">
              <w:rPr>
                <w:rFonts w:eastAsia="Times New Roman" w:cs="Times New Roman"/>
                <w:szCs w:val="28"/>
              </w:rPr>
              <w:t>gender</w:t>
            </w:r>
          </w:p>
        </w:tc>
        <w:tc>
          <w:tcPr>
            <w:tcW w:w="1350" w:type="dxa"/>
            <w:tcBorders>
              <w:top w:val="single" w:sz="8" w:space="0" w:color="auto"/>
              <w:left w:val="single" w:sz="8" w:space="0" w:color="auto"/>
              <w:bottom w:val="single" w:sz="8" w:space="0" w:color="auto"/>
              <w:right w:val="single" w:sz="8" w:space="0" w:color="auto"/>
            </w:tcBorders>
            <w:tcMar>
              <w:left w:w="108" w:type="dxa"/>
              <w:right w:w="108" w:type="dxa"/>
            </w:tcMar>
          </w:tcPr>
          <w:p w14:paraId="242198E7" w14:textId="11585D3C" w:rsidR="09D58D47" w:rsidRDefault="09D58D47" w:rsidP="09D58D47">
            <w:r w:rsidRPr="09D58D47">
              <w:rPr>
                <w:rFonts w:eastAsia="Times New Roman" w:cs="Times New Roman"/>
                <w:szCs w:val="28"/>
              </w:rPr>
              <w:t>string</w:t>
            </w:r>
          </w:p>
        </w:tc>
        <w:tc>
          <w:tcPr>
            <w:tcW w:w="1980" w:type="dxa"/>
            <w:tcBorders>
              <w:top w:val="single" w:sz="8" w:space="0" w:color="auto"/>
              <w:left w:val="single" w:sz="8" w:space="0" w:color="auto"/>
              <w:bottom w:val="single" w:sz="8" w:space="0" w:color="auto"/>
              <w:right w:val="single" w:sz="8" w:space="0" w:color="auto"/>
            </w:tcBorders>
            <w:tcMar>
              <w:left w:w="108" w:type="dxa"/>
              <w:right w:w="108" w:type="dxa"/>
            </w:tcMar>
          </w:tcPr>
          <w:p w14:paraId="7D08DF78" w14:textId="697F6715" w:rsidR="09D58D47" w:rsidRDefault="09D58D47" w:rsidP="09D58D47">
            <w:r w:rsidRPr="09D58D47">
              <w:rPr>
                <w:rFonts w:eastAsia="Times New Roman" w:cs="Times New Roman"/>
                <w:szCs w:val="28"/>
              </w:rPr>
              <w:t>private</w:t>
            </w:r>
          </w:p>
        </w:tc>
        <w:tc>
          <w:tcPr>
            <w:tcW w:w="4585" w:type="dxa"/>
            <w:tcBorders>
              <w:top w:val="single" w:sz="8" w:space="0" w:color="auto"/>
              <w:left w:val="single" w:sz="8" w:space="0" w:color="auto"/>
              <w:bottom w:val="single" w:sz="8" w:space="0" w:color="auto"/>
              <w:right w:val="single" w:sz="8" w:space="0" w:color="auto"/>
            </w:tcBorders>
            <w:tcMar>
              <w:left w:w="108" w:type="dxa"/>
              <w:right w:w="108" w:type="dxa"/>
            </w:tcMar>
          </w:tcPr>
          <w:p w14:paraId="050125BD" w14:textId="76CB44CA" w:rsidR="09D58D47" w:rsidRDefault="09D58D47" w:rsidP="09D58D47">
            <w:r w:rsidRPr="09D58D47">
              <w:rPr>
                <w:rFonts w:eastAsia="Times New Roman" w:cs="Times New Roman"/>
                <w:szCs w:val="28"/>
              </w:rPr>
              <w:t>Giới tính người dung: Nam, nữ, khác…</w:t>
            </w:r>
          </w:p>
        </w:tc>
      </w:tr>
      <w:tr w:rsidR="09D58D47" w14:paraId="74ED2381" w14:textId="77777777" w:rsidTr="09D58D47">
        <w:trPr>
          <w:trHeight w:val="300"/>
        </w:trPr>
        <w:tc>
          <w:tcPr>
            <w:tcW w:w="1435" w:type="dxa"/>
            <w:tcBorders>
              <w:top w:val="single" w:sz="8" w:space="0" w:color="auto"/>
              <w:left w:val="single" w:sz="8" w:space="0" w:color="auto"/>
              <w:bottom w:val="single" w:sz="8" w:space="0" w:color="auto"/>
              <w:right w:val="single" w:sz="8" w:space="0" w:color="auto"/>
            </w:tcBorders>
            <w:tcMar>
              <w:left w:w="108" w:type="dxa"/>
              <w:right w:w="108" w:type="dxa"/>
            </w:tcMar>
          </w:tcPr>
          <w:p w14:paraId="35A19A29" w14:textId="53599ED2" w:rsidR="09D58D47" w:rsidRDefault="09D58D47" w:rsidP="09D58D47">
            <w:r w:rsidRPr="09D58D47">
              <w:rPr>
                <w:rFonts w:eastAsia="Times New Roman" w:cs="Times New Roman"/>
                <w:szCs w:val="28"/>
              </w:rPr>
              <w:t>name</w:t>
            </w:r>
          </w:p>
        </w:tc>
        <w:tc>
          <w:tcPr>
            <w:tcW w:w="1350" w:type="dxa"/>
            <w:tcBorders>
              <w:top w:val="single" w:sz="8" w:space="0" w:color="auto"/>
              <w:left w:val="single" w:sz="8" w:space="0" w:color="auto"/>
              <w:bottom w:val="single" w:sz="8" w:space="0" w:color="auto"/>
              <w:right w:val="single" w:sz="8" w:space="0" w:color="auto"/>
            </w:tcBorders>
            <w:tcMar>
              <w:left w:w="108" w:type="dxa"/>
              <w:right w:w="108" w:type="dxa"/>
            </w:tcMar>
          </w:tcPr>
          <w:p w14:paraId="6BCA965C" w14:textId="3C5586C3" w:rsidR="09D58D47" w:rsidRDefault="09D58D47" w:rsidP="09D58D47">
            <w:r w:rsidRPr="09D58D47">
              <w:rPr>
                <w:rFonts w:eastAsia="Times New Roman" w:cs="Times New Roman"/>
                <w:szCs w:val="28"/>
              </w:rPr>
              <w:t>string</w:t>
            </w:r>
          </w:p>
        </w:tc>
        <w:tc>
          <w:tcPr>
            <w:tcW w:w="1980" w:type="dxa"/>
            <w:tcBorders>
              <w:top w:val="single" w:sz="8" w:space="0" w:color="auto"/>
              <w:left w:val="single" w:sz="8" w:space="0" w:color="auto"/>
              <w:bottom w:val="single" w:sz="8" w:space="0" w:color="auto"/>
              <w:right w:val="single" w:sz="8" w:space="0" w:color="auto"/>
            </w:tcBorders>
            <w:tcMar>
              <w:left w:w="108" w:type="dxa"/>
              <w:right w:w="108" w:type="dxa"/>
            </w:tcMar>
          </w:tcPr>
          <w:p w14:paraId="60DB5261" w14:textId="787553D9" w:rsidR="09D58D47" w:rsidRDefault="09D58D47" w:rsidP="09D58D47">
            <w:r w:rsidRPr="09D58D47">
              <w:rPr>
                <w:rFonts w:eastAsia="Times New Roman" w:cs="Times New Roman"/>
                <w:szCs w:val="28"/>
              </w:rPr>
              <w:t>private</w:t>
            </w:r>
          </w:p>
        </w:tc>
        <w:tc>
          <w:tcPr>
            <w:tcW w:w="4585" w:type="dxa"/>
            <w:tcBorders>
              <w:top w:val="single" w:sz="8" w:space="0" w:color="auto"/>
              <w:left w:val="single" w:sz="8" w:space="0" w:color="auto"/>
              <w:bottom w:val="single" w:sz="8" w:space="0" w:color="auto"/>
              <w:right w:val="single" w:sz="8" w:space="0" w:color="auto"/>
            </w:tcBorders>
            <w:tcMar>
              <w:left w:w="108" w:type="dxa"/>
              <w:right w:w="108" w:type="dxa"/>
            </w:tcMar>
          </w:tcPr>
          <w:p w14:paraId="6D64DAF9" w14:textId="47E7B213" w:rsidR="09D58D47" w:rsidRDefault="09D58D47" w:rsidP="09D58D47">
            <w:r w:rsidRPr="09D58D47">
              <w:rPr>
                <w:rFonts w:eastAsia="Times New Roman" w:cs="Times New Roman"/>
                <w:szCs w:val="28"/>
              </w:rPr>
              <w:t>Họ tên người dung</w:t>
            </w:r>
          </w:p>
        </w:tc>
      </w:tr>
      <w:tr w:rsidR="09D58D47" w14:paraId="5AD07C8A" w14:textId="77777777" w:rsidTr="09D58D47">
        <w:trPr>
          <w:trHeight w:val="300"/>
        </w:trPr>
        <w:tc>
          <w:tcPr>
            <w:tcW w:w="1435" w:type="dxa"/>
            <w:tcBorders>
              <w:top w:val="single" w:sz="8" w:space="0" w:color="auto"/>
              <w:left w:val="single" w:sz="8" w:space="0" w:color="auto"/>
              <w:bottom w:val="single" w:sz="8" w:space="0" w:color="auto"/>
              <w:right w:val="single" w:sz="8" w:space="0" w:color="auto"/>
            </w:tcBorders>
            <w:tcMar>
              <w:left w:w="108" w:type="dxa"/>
              <w:right w:w="108" w:type="dxa"/>
            </w:tcMar>
          </w:tcPr>
          <w:p w14:paraId="367EDA69" w14:textId="2E698E9B" w:rsidR="09D58D47" w:rsidRDefault="09D58D47" w:rsidP="09D58D47">
            <w:r w:rsidRPr="09D58D47">
              <w:rPr>
                <w:rFonts w:eastAsia="Times New Roman" w:cs="Times New Roman"/>
                <w:szCs w:val="28"/>
              </w:rPr>
              <w:t>role</w:t>
            </w:r>
          </w:p>
        </w:tc>
        <w:tc>
          <w:tcPr>
            <w:tcW w:w="1350" w:type="dxa"/>
            <w:tcBorders>
              <w:top w:val="single" w:sz="8" w:space="0" w:color="auto"/>
              <w:left w:val="single" w:sz="8" w:space="0" w:color="auto"/>
              <w:bottom w:val="single" w:sz="8" w:space="0" w:color="auto"/>
              <w:right w:val="single" w:sz="8" w:space="0" w:color="auto"/>
            </w:tcBorders>
            <w:tcMar>
              <w:left w:w="108" w:type="dxa"/>
              <w:right w:w="108" w:type="dxa"/>
            </w:tcMar>
          </w:tcPr>
          <w:p w14:paraId="73E623BC" w14:textId="56AAF69C" w:rsidR="09D58D47" w:rsidRDefault="09D58D47" w:rsidP="09D58D47">
            <w:r w:rsidRPr="09D58D47">
              <w:rPr>
                <w:rFonts w:eastAsia="Times New Roman" w:cs="Times New Roman"/>
                <w:szCs w:val="28"/>
              </w:rPr>
              <w:t>string</w:t>
            </w:r>
          </w:p>
        </w:tc>
        <w:tc>
          <w:tcPr>
            <w:tcW w:w="1980" w:type="dxa"/>
            <w:tcBorders>
              <w:top w:val="single" w:sz="8" w:space="0" w:color="auto"/>
              <w:left w:val="single" w:sz="8" w:space="0" w:color="auto"/>
              <w:bottom w:val="single" w:sz="8" w:space="0" w:color="auto"/>
              <w:right w:val="single" w:sz="8" w:space="0" w:color="auto"/>
            </w:tcBorders>
            <w:tcMar>
              <w:left w:w="108" w:type="dxa"/>
              <w:right w:w="108" w:type="dxa"/>
            </w:tcMar>
          </w:tcPr>
          <w:p w14:paraId="38CFDF40" w14:textId="42EB5E21" w:rsidR="09D58D47" w:rsidRDefault="09D58D47" w:rsidP="09D58D47">
            <w:r w:rsidRPr="09D58D47">
              <w:rPr>
                <w:rFonts w:eastAsia="Times New Roman" w:cs="Times New Roman"/>
                <w:szCs w:val="28"/>
              </w:rPr>
              <w:t>private</w:t>
            </w:r>
          </w:p>
        </w:tc>
        <w:tc>
          <w:tcPr>
            <w:tcW w:w="4585" w:type="dxa"/>
            <w:tcBorders>
              <w:top w:val="single" w:sz="8" w:space="0" w:color="auto"/>
              <w:left w:val="single" w:sz="8" w:space="0" w:color="auto"/>
              <w:bottom w:val="single" w:sz="8" w:space="0" w:color="auto"/>
              <w:right w:val="single" w:sz="8" w:space="0" w:color="auto"/>
            </w:tcBorders>
            <w:tcMar>
              <w:left w:w="108" w:type="dxa"/>
              <w:right w:w="108" w:type="dxa"/>
            </w:tcMar>
          </w:tcPr>
          <w:p w14:paraId="331473E0" w14:textId="62A23946" w:rsidR="09D58D47" w:rsidRDefault="09D58D47" w:rsidP="09D58D47">
            <w:r w:rsidRPr="09D58D47">
              <w:rPr>
                <w:rFonts w:eastAsia="Times New Roman" w:cs="Times New Roman"/>
                <w:szCs w:val="28"/>
              </w:rPr>
              <w:t>Vai trò của người dùng trong hệ thống</w:t>
            </w:r>
          </w:p>
        </w:tc>
      </w:tr>
      <w:tr w:rsidR="09D58D47" w14:paraId="36A08531" w14:textId="77777777" w:rsidTr="09D58D47">
        <w:trPr>
          <w:trHeight w:val="300"/>
        </w:trPr>
        <w:tc>
          <w:tcPr>
            <w:tcW w:w="1435" w:type="dxa"/>
            <w:tcBorders>
              <w:top w:val="single" w:sz="8" w:space="0" w:color="auto"/>
              <w:left w:val="single" w:sz="8" w:space="0" w:color="auto"/>
              <w:bottom w:val="single" w:sz="8" w:space="0" w:color="auto"/>
              <w:right w:val="single" w:sz="8" w:space="0" w:color="auto"/>
            </w:tcBorders>
            <w:tcMar>
              <w:left w:w="108" w:type="dxa"/>
              <w:right w:w="108" w:type="dxa"/>
            </w:tcMar>
          </w:tcPr>
          <w:p w14:paraId="64C5B0BB" w14:textId="72B95173" w:rsidR="09D58D47" w:rsidRDefault="09D58D47" w:rsidP="09D58D47">
            <w:r w:rsidRPr="09D58D47">
              <w:rPr>
                <w:rFonts w:eastAsia="Times New Roman" w:cs="Times New Roman"/>
                <w:szCs w:val="28"/>
              </w:rPr>
              <w:t>username</w:t>
            </w:r>
          </w:p>
        </w:tc>
        <w:tc>
          <w:tcPr>
            <w:tcW w:w="1350" w:type="dxa"/>
            <w:tcBorders>
              <w:top w:val="single" w:sz="8" w:space="0" w:color="auto"/>
              <w:left w:val="single" w:sz="8" w:space="0" w:color="auto"/>
              <w:bottom w:val="single" w:sz="8" w:space="0" w:color="auto"/>
              <w:right w:val="single" w:sz="8" w:space="0" w:color="auto"/>
            </w:tcBorders>
            <w:tcMar>
              <w:left w:w="108" w:type="dxa"/>
              <w:right w:w="108" w:type="dxa"/>
            </w:tcMar>
          </w:tcPr>
          <w:p w14:paraId="6706429C" w14:textId="2C756E78" w:rsidR="09D58D47" w:rsidRDefault="09D58D47" w:rsidP="09D58D47">
            <w:r w:rsidRPr="09D58D47">
              <w:rPr>
                <w:rFonts w:eastAsia="Times New Roman" w:cs="Times New Roman"/>
                <w:szCs w:val="28"/>
              </w:rPr>
              <w:t>string</w:t>
            </w:r>
          </w:p>
        </w:tc>
        <w:tc>
          <w:tcPr>
            <w:tcW w:w="1980" w:type="dxa"/>
            <w:tcBorders>
              <w:top w:val="single" w:sz="8" w:space="0" w:color="auto"/>
              <w:left w:val="single" w:sz="8" w:space="0" w:color="auto"/>
              <w:bottom w:val="single" w:sz="8" w:space="0" w:color="auto"/>
              <w:right w:val="single" w:sz="8" w:space="0" w:color="auto"/>
            </w:tcBorders>
            <w:tcMar>
              <w:left w:w="108" w:type="dxa"/>
              <w:right w:w="108" w:type="dxa"/>
            </w:tcMar>
          </w:tcPr>
          <w:p w14:paraId="199A0703" w14:textId="2F862376" w:rsidR="09D58D47" w:rsidRDefault="09D58D47" w:rsidP="09D58D47">
            <w:r w:rsidRPr="09D58D47">
              <w:rPr>
                <w:rFonts w:eastAsia="Times New Roman" w:cs="Times New Roman"/>
                <w:szCs w:val="28"/>
              </w:rPr>
              <w:t>private</w:t>
            </w:r>
          </w:p>
        </w:tc>
        <w:tc>
          <w:tcPr>
            <w:tcW w:w="4585" w:type="dxa"/>
            <w:tcBorders>
              <w:top w:val="single" w:sz="8" w:space="0" w:color="auto"/>
              <w:left w:val="single" w:sz="8" w:space="0" w:color="auto"/>
              <w:bottom w:val="single" w:sz="8" w:space="0" w:color="auto"/>
              <w:right w:val="single" w:sz="8" w:space="0" w:color="auto"/>
            </w:tcBorders>
            <w:tcMar>
              <w:left w:w="108" w:type="dxa"/>
              <w:right w:w="108" w:type="dxa"/>
            </w:tcMar>
          </w:tcPr>
          <w:p w14:paraId="390A64CF" w14:textId="08F45A3D" w:rsidR="09D58D47" w:rsidRDefault="09D58D47" w:rsidP="09D58D47">
            <w:r w:rsidRPr="09D58D47">
              <w:rPr>
                <w:rFonts w:eastAsia="Times New Roman" w:cs="Times New Roman"/>
                <w:szCs w:val="28"/>
              </w:rPr>
              <w:t>Tên đăng nhập của người dùng</w:t>
            </w:r>
          </w:p>
        </w:tc>
      </w:tr>
    </w:tbl>
    <w:p w14:paraId="404C42A4" w14:textId="74C0EBF1" w:rsidR="6781AED4" w:rsidRDefault="09D58D47" w:rsidP="09D58D47">
      <w:pPr>
        <w:spacing w:line="276" w:lineRule="auto"/>
      </w:pPr>
      <w:r w:rsidRPr="09D58D47">
        <w:rPr>
          <w:rFonts w:eastAsia="Times New Roman" w:cs="Times New Roman"/>
          <w:szCs w:val="28"/>
        </w:rPr>
        <w:t xml:space="preserve"> </w:t>
      </w:r>
    </w:p>
    <w:p w14:paraId="79DE3AB5" w14:textId="31B0AD71" w:rsidR="6781AED4" w:rsidRDefault="09D58D47" w:rsidP="09D58D47">
      <w:pPr>
        <w:pStyle w:val="Heading4"/>
        <w:spacing w:before="0" w:after="0" w:line="276" w:lineRule="auto"/>
        <w:rPr>
          <w:rFonts w:eastAsia="Times New Roman" w:cs="Times New Roman"/>
          <w:szCs w:val="26"/>
        </w:rPr>
      </w:pPr>
      <w:r w:rsidRPr="09D58D47">
        <w:rPr>
          <w:rFonts w:eastAsia="Times New Roman" w:cs="Times New Roman"/>
          <w:szCs w:val="26"/>
        </w:rPr>
        <w:lastRenderedPageBreak/>
        <w:t>Lớp M_Course</w:t>
      </w:r>
    </w:p>
    <w:p w14:paraId="50754D8D" w14:textId="0CE0FC0A" w:rsidR="6781AED4" w:rsidRDefault="09D58D47" w:rsidP="009A6FBF">
      <w:pPr>
        <w:pStyle w:val="ListParagraph"/>
        <w:numPr>
          <w:ilvl w:val="0"/>
          <w:numId w:val="39"/>
        </w:numPr>
        <w:spacing w:line="276" w:lineRule="auto"/>
      </w:pPr>
      <w:r w:rsidRPr="00D743E3">
        <w:rPr>
          <w:rFonts w:eastAsia="Times New Roman" w:cs="Times New Roman"/>
          <w:szCs w:val="28"/>
        </w:rPr>
        <w:t>Mô tả: Thông tin về khóa học trong hệ thống</w:t>
      </w:r>
    </w:p>
    <w:p w14:paraId="269DCCAE" w14:textId="0F08B347" w:rsidR="6781AED4" w:rsidRDefault="09D58D47" w:rsidP="009A6FBF">
      <w:pPr>
        <w:pStyle w:val="ListParagraph"/>
        <w:numPr>
          <w:ilvl w:val="0"/>
          <w:numId w:val="39"/>
        </w:numPr>
        <w:spacing w:line="276" w:lineRule="auto"/>
      </w:pPr>
      <w:r w:rsidRPr="00D743E3">
        <w:rPr>
          <w:rFonts w:eastAsia="Times New Roman" w:cs="Times New Roman"/>
          <w:szCs w:val="28"/>
        </w:rPr>
        <w:t xml:space="preserve">Các thuộc tính: </w:t>
      </w:r>
    </w:p>
    <w:tbl>
      <w:tblPr>
        <w:tblStyle w:val="TableGrid"/>
        <w:tblW w:w="0" w:type="auto"/>
        <w:tblLayout w:type="fixed"/>
        <w:tblLook w:val="04A0" w:firstRow="1" w:lastRow="0" w:firstColumn="1" w:lastColumn="0" w:noHBand="0" w:noVBand="1"/>
      </w:tblPr>
      <w:tblGrid>
        <w:gridCol w:w="1435"/>
        <w:gridCol w:w="1350"/>
        <w:gridCol w:w="1980"/>
        <w:gridCol w:w="4585"/>
      </w:tblGrid>
      <w:tr w:rsidR="09D58D47" w14:paraId="18E7754E" w14:textId="77777777" w:rsidTr="09D58D47">
        <w:trPr>
          <w:trHeight w:val="300"/>
        </w:trPr>
        <w:tc>
          <w:tcPr>
            <w:tcW w:w="1435" w:type="dxa"/>
            <w:tcBorders>
              <w:top w:val="single" w:sz="8" w:space="0" w:color="auto"/>
              <w:left w:val="single" w:sz="8" w:space="0" w:color="auto"/>
              <w:bottom w:val="single" w:sz="8" w:space="0" w:color="auto"/>
              <w:right w:val="single" w:sz="8" w:space="0" w:color="auto"/>
            </w:tcBorders>
            <w:shd w:val="clear" w:color="auto" w:fill="83CAEB" w:themeFill="accent1" w:themeFillTint="66"/>
            <w:tcMar>
              <w:left w:w="108" w:type="dxa"/>
              <w:right w:w="108" w:type="dxa"/>
            </w:tcMar>
          </w:tcPr>
          <w:p w14:paraId="2C0480BC" w14:textId="31145F0A" w:rsidR="09D58D47" w:rsidRDefault="09D58D47" w:rsidP="09D58D47">
            <w:pPr>
              <w:jc w:val="center"/>
            </w:pPr>
            <w:r w:rsidRPr="09D58D47">
              <w:rPr>
                <w:rFonts w:eastAsia="Times New Roman" w:cs="Times New Roman"/>
                <w:color w:val="000000" w:themeColor="text1"/>
                <w:szCs w:val="28"/>
              </w:rPr>
              <w:t>Tên thuộc tính</w:t>
            </w:r>
          </w:p>
        </w:tc>
        <w:tc>
          <w:tcPr>
            <w:tcW w:w="1350" w:type="dxa"/>
            <w:tcBorders>
              <w:top w:val="single" w:sz="8" w:space="0" w:color="auto"/>
              <w:left w:val="single" w:sz="8" w:space="0" w:color="auto"/>
              <w:bottom w:val="single" w:sz="8" w:space="0" w:color="auto"/>
              <w:right w:val="single" w:sz="8" w:space="0" w:color="auto"/>
            </w:tcBorders>
            <w:shd w:val="clear" w:color="auto" w:fill="83CAEB" w:themeFill="accent1" w:themeFillTint="66"/>
            <w:tcMar>
              <w:left w:w="108" w:type="dxa"/>
              <w:right w:w="108" w:type="dxa"/>
            </w:tcMar>
          </w:tcPr>
          <w:p w14:paraId="6189F155" w14:textId="698E1AC6" w:rsidR="09D58D47" w:rsidRDefault="09D58D47" w:rsidP="09D58D47">
            <w:pPr>
              <w:jc w:val="center"/>
            </w:pPr>
            <w:r w:rsidRPr="09D58D47">
              <w:rPr>
                <w:rFonts w:eastAsia="Times New Roman" w:cs="Times New Roman"/>
                <w:color w:val="000000" w:themeColor="text1"/>
                <w:szCs w:val="28"/>
              </w:rPr>
              <w:t>Kiểu dữ liệu</w:t>
            </w:r>
          </w:p>
        </w:tc>
        <w:tc>
          <w:tcPr>
            <w:tcW w:w="1980" w:type="dxa"/>
            <w:tcBorders>
              <w:top w:val="single" w:sz="8" w:space="0" w:color="auto"/>
              <w:left w:val="single" w:sz="8" w:space="0" w:color="auto"/>
              <w:bottom w:val="single" w:sz="8" w:space="0" w:color="auto"/>
              <w:right w:val="single" w:sz="8" w:space="0" w:color="auto"/>
            </w:tcBorders>
            <w:shd w:val="clear" w:color="auto" w:fill="83CAEB" w:themeFill="accent1" w:themeFillTint="66"/>
            <w:tcMar>
              <w:left w:w="108" w:type="dxa"/>
              <w:right w:w="108" w:type="dxa"/>
            </w:tcMar>
          </w:tcPr>
          <w:p w14:paraId="1ADC8EFB" w14:textId="5CDA6852" w:rsidR="09D58D47" w:rsidRDefault="09D58D47" w:rsidP="09D58D47">
            <w:pPr>
              <w:jc w:val="center"/>
            </w:pPr>
            <w:r w:rsidRPr="09D58D47">
              <w:rPr>
                <w:rFonts w:eastAsia="Times New Roman" w:cs="Times New Roman"/>
                <w:color w:val="000000" w:themeColor="text1"/>
                <w:szCs w:val="28"/>
              </w:rPr>
              <w:t>Phạm vi truy cập</w:t>
            </w:r>
          </w:p>
        </w:tc>
        <w:tc>
          <w:tcPr>
            <w:tcW w:w="4585" w:type="dxa"/>
            <w:tcBorders>
              <w:top w:val="single" w:sz="8" w:space="0" w:color="auto"/>
              <w:left w:val="single" w:sz="8" w:space="0" w:color="auto"/>
              <w:bottom w:val="single" w:sz="8" w:space="0" w:color="auto"/>
              <w:right w:val="single" w:sz="8" w:space="0" w:color="auto"/>
            </w:tcBorders>
            <w:shd w:val="clear" w:color="auto" w:fill="83CAEB" w:themeFill="accent1" w:themeFillTint="66"/>
            <w:tcMar>
              <w:left w:w="108" w:type="dxa"/>
              <w:right w:w="108" w:type="dxa"/>
            </w:tcMar>
          </w:tcPr>
          <w:p w14:paraId="0FCAD4FE" w14:textId="78B44FB5" w:rsidR="09D58D47" w:rsidRDefault="09D58D47" w:rsidP="09D58D47">
            <w:pPr>
              <w:jc w:val="center"/>
            </w:pPr>
            <w:r w:rsidRPr="09D58D47">
              <w:rPr>
                <w:rFonts w:eastAsia="Times New Roman" w:cs="Times New Roman"/>
                <w:color w:val="000000" w:themeColor="text1"/>
                <w:szCs w:val="28"/>
              </w:rPr>
              <w:t>Mô tả</w:t>
            </w:r>
          </w:p>
        </w:tc>
      </w:tr>
      <w:tr w:rsidR="09D58D47" w14:paraId="683F3EFF" w14:textId="77777777" w:rsidTr="09D58D47">
        <w:trPr>
          <w:trHeight w:val="300"/>
        </w:trPr>
        <w:tc>
          <w:tcPr>
            <w:tcW w:w="1435" w:type="dxa"/>
            <w:tcBorders>
              <w:top w:val="single" w:sz="8" w:space="0" w:color="auto"/>
              <w:left w:val="single" w:sz="8" w:space="0" w:color="auto"/>
              <w:bottom w:val="single" w:sz="8" w:space="0" w:color="auto"/>
              <w:right w:val="single" w:sz="8" w:space="0" w:color="auto"/>
            </w:tcBorders>
            <w:tcMar>
              <w:left w:w="108" w:type="dxa"/>
              <w:right w:w="108" w:type="dxa"/>
            </w:tcMar>
          </w:tcPr>
          <w:p w14:paraId="38475F0A" w14:textId="63137672" w:rsidR="09D58D47" w:rsidRDefault="09D58D47" w:rsidP="09D58D47">
            <w:r w:rsidRPr="09D58D47">
              <w:rPr>
                <w:rFonts w:eastAsia="Times New Roman" w:cs="Times New Roman"/>
                <w:szCs w:val="28"/>
              </w:rPr>
              <w:t>id</w:t>
            </w:r>
          </w:p>
        </w:tc>
        <w:tc>
          <w:tcPr>
            <w:tcW w:w="1350" w:type="dxa"/>
            <w:tcBorders>
              <w:top w:val="single" w:sz="8" w:space="0" w:color="auto"/>
              <w:left w:val="single" w:sz="8" w:space="0" w:color="auto"/>
              <w:bottom w:val="single" w:sz="8" w:space="0" w:color="auto"/>
              <w:right w:val="single" w:sz="8" w:space="0" w:color="auto"/>
            </w:tcBorders>
            <w:tcMar>
              <w:left w:w="108" w:type="dxa"/>
              <w:right w:w="108" w:type="dxa"/>
            </w:tcMar>
          </w:tcPr>
          <w:p w14:paraId="2F86E872" w14:textId="6575F372" w:rsidR="09D58D47" w:rsidRDefault="09D58D47" w:rsidP="09D58D47">
            <w:r w:rsidRPr="09D58D47">
              <w:rPr>
                <w:rFonts w:eastAsia="Times New Roman" w:cs="Times New Roman"/>
                <w:szCs w:val="28"/>
              </w:rPr>
              <w:t>int</w:t>
            </w:r>
          </w:p>
        </w:tc>
        <w:tc>
          <w:tcPr>
            <w:tcW w:w="1980" w:type="dxa"/>
            <w:tcBorders>
              <w:top w:val="single" w:sz="8" w:space="0" w:color="auto"/>
              <w:left w:val="single" w:sz="8" w:space="0" w:color="auto"/>
              <w:bottom w:val="single" w:sz="8" w:space="0" w:color="auto"/>
              <w:right w:val="single" w:sz="8" w:space="0" w:color="auto"/>
            </w:tcBorders>
            <w:tcMar>
              <w:left w:w="108" w:type="dxa"/>
              <w:right w:w="108" w:type="dxa"/>
            </w:tcMar>
          </w:tcPr>
          <w:p w14:paraId="2DA2F951" w14:textId="085222BA" w:rsidR="09D58D47" w:rsidRDefault="09D58D47" w:rsidP="09D58D47">
            <w:r w:rsidRPr="09D58D47">
              <w:rPr>
                <w:rFonts w:eastAsia="Times New Roman" w:cs="Times New Roman"/>
                <w:szCs w:val="28"/>
              </w:rPr>
              <w:t>private</w:t>
            </w:r>
          </w:p>
        </w:tc>
        <w:tc>
          <w:tcPr>
            <w:tcW w:w="4585" w:type="dxa"/>
            <w:tcBorders>
              <w:top w:val="single" w:sz="8" w:space="0" w:color="auto"/>
              <w:left w:val="single" w:sz="8" w:space="0" w:color="auto"/>
              <w:bottom w:val="single" w:sz="8" w:space="0" w:color="auto"/>
              <w:right w:val="single" w:sz="8" w:space="0" w:color="auto"/>
            </w:tcBorders>
            <w:tcMar>
              <w:left w:w="108" w:type="dxa"/>
              <w:right w:w="108" w:type="dxa"/>
            </w:tcMar>
          </w:tcPr>
          <w:p w14:paraId="59530E17" w14:textId="2DE8283D" w:rsidR="09D58D47" w:rsidRDefault="09D58D47" w:rsidP="09D58D47">
            <w:r w:rsidRPr="09D58D47">
              <w:rPr>
                <w:rFonts w:eastAsia="Times New Roman" w:cs="Times New Roman"/>
                <w:szCs w:val="28"/>
              </w:rPr>
              <w:t>Id khóa học</w:t>
            </w:r>
          </w:p>
        </w:tc>
      </w:tr>
      <w:tr w:rsidR="09D58D47" w14:paraId="7A3DE915" w14:textId="77777777" w:rsidTr="09D58D47">
        <w:trPr>
          <w:trHeight w:val="300"/>
        </w:trPr>
        <w:tc>
          <w:tcPr>
            <w:tcW w:w="1435" w:type="dxa"/>
            <w:tcBorders>
              <w:top w:val="single" w:sz="8" w:space="0" w:color="auto"/>
              <w:left w:val="single" w:sz="8" w:space="0" w:color="auto"/>
              <w:bottom w:val="single" w:sz="8" w:space="0" w:color="auto"/>
              <w:right w:val="single" w:sz="8" w:space="0" w:color="auto"/>
            </w:tcBorders>
            <w:tcMar>
              <w:left w:w="108" w:type="dxa"/>
              <w:right w:w="108" w:type="dxa"/>
            </w:tcMar>
          </w:tcPr>
          <w:p w14:paraId="37B147B0" w14:textId="0074FDC3" w:rsidR="09D58D47" w:rsidRDefault="09D58D47" w:rsidP="09D58D47">
            <w:r w:rsidRPr="09D58D47">
              <w:rPr>
                <w:rFonts w:eastAsia="Times New Roman" w:cs="Times New Roman"/>
                <w:szCs w:val="28"/>
              </w:rPr>
              <w:t>name</w:t>
            </w:r>
          </w:p>
        </w:tc>
        <w:tc>
          <w:tcPr>
            <w:tcW w:w="1350" w:type="dxa"/>
            <w:tcBorders>
              <w:top w:val="single" w:sz="8" w:space="0" w:color="auto"/>
              <w:left w:val="single" w:sz="8" w:space="0" w:color="auto"/>
              <w:bottom w:val="single" w:sz="8" w:space="0" w:color="auto"/>
              <w:right w:val="single" w:sz="8" w:space="0" w:color="auto"/>
            </w:tcBorders>
            <w:tcMar>
              <w:left w:w="108" w:type="dxa"/>
              <w:right w:w="108" w:type="dxa"/>
            </w:tcMar>
          </w:tcPr>
          <w:p w14:paraId="4D4FA5A6" w14:textId="16D8DF9E" w:rsidR="09D58D47" w:rsidRDefault="09D58D47" w:rsidP="09D58D47">
            <w:r w:rsidRPr="09D58D47">
              <w:rPr>
                <w:rFonts w:eastAsia="Times New Roman" w:cs="Times New Roman"/>
                <w:szCs w:val="28"/>
              </w:rPr>
              <w:t>string</w:t>
            </w:r>
          </w:p>
        </w:tc>
        <w:tc>
          <w:tcPr>
            <w:tcW w:w="1980" w:type="dxa"/>
            <w:tcBorders>
              <w:top w:val="single" w:sz="8" w:space="0" w:color="auto"/>
              <w:left w:val="single" w:sz="8" w:space="0" w:color="auto"/>
              <w:bottom w:val="single" w:sz="8" w:space="0" w:color="auto"/>
              <w:right w:val="single" w:sz="8" w:space="0" w:color="auto"/>
            </w:tcBorders>
            <w:tcMar>
              <w:left w:w="108" w:type="dxa"/>
              <w:right w:w="108" w:type="dxa"/>
            </w:tcMar>
          </w:tcPr>
          <w:p w14:paraId="0A0C4B01" w14:textId="1962548C" w:rsidR="09D58D47" w:rsidRDefault="09D58D47" w:rsidP="09D58D47">
            <w:r w:rsidRPr="09D58D47">
              <w:rPr>
                <w:rFonts w:eastAsia="Times New Roman" w:cs="Times New Roman"/>
                <w:szCs w:val="28"/>
              </w:rPr>
              <w:t>private</w:t>
            </w:r>
          </w:p>
        </w:tc>
        <w:tc>
          <w:tcPr>
            <w:tcW w:w="4585" w:type="dxa"/>
            <w:tcBorders>
              <w:top w:val="single" w:sz="8" w:space="0" w:color="auto"/>
              <w:left w:val="single" w:sz="8" w:space="0" w:color="auto"/>
              <w:bottom w:val="single" w:sz="8" w:space="0" w:color="auto"/>
              <w:right w:val="single" w:sz="8" w:space="0" w:color="auto"/>
            </w:tcBorders>
            <w:tcMar>
              <w:left w:w="108" w:type="dxa"/>
              <w:right w:w="108" w:type="dxa"/>
            </w:tcMar>
          </w:tcPr>
          <w:p w14:paraId="2BC98539" w14:textId="06314D85" w:rsidR="09D58D47" w:rsidRDefault="09D58D47" w:rsidP="09D58D47">
            <w:r w:rsidRPr="09D58D47">
              <w:rPr>
                <w:rFonts w:eastAsia="Times New Roman" w:cs="Times New Roman"/>
                <w:szCs w:val="28"/>
              </w:rPr>
              <w:t>Tên khóa học</w:t>
            </w:r>
          </w:p>
        </w:tc>
      </w:tr>
      <w:tr w:rsidR="09D58D47" w14:paraId="22C77762" w14:textId="77777777" w:rsidTr="09D58D47">
        <w:trPr>
          <w:trHeight w:val="300"/>
        </w:trPr>
        <w:tc>
          <w:tcPr>
            <w:tcW w:w="1435" w:type="dxa"/>
            <w:tcBorders>
              <w:top w:val="single" w:sz="8" w:space="0" w:color="auto"/>
              <w:left w:val="single" w:sz="8" w:space="0" w:color="auto"/>
              <w:bottom w:val="single" w:sz="8" w:space="0" w:color="auto"/>
              <w:right w:val="single" w:sz="8" w:space="0" w:color="auto"/>
            </w:tcBorders>
            <w:tcMar>
              <w:left w:w="108" w:type="dxa"/>
              <w:right w:w="108" w:type="dxa"/>
            </w:tcMar>
          </w:tcPr>
          <w:p w14:paraId="18A503CB" w14:textId="2D573D55" w:rsidR="09D58D47" w:rsidRDefault="09D58D47" w:rsidP="09D58D47">
            <w:r w:rsidRPr="09D58D47">
              <w:rPr>
                <w:rFonts w:eastAsia="Times New Roman" w:cs="Times New Roman"/>
                <w:szCs w:val="28"/>
              </w:rPr>
              <w:t>price</w:t>
            </w:r>
          </w:p>
        </w:tc>
        <w:tc>
          <w:tcPr>
            <w:tcW w:w="1350" w:type="dxa"/>
            <w:tcBorders>
              <w:top w:val="single" w:sz="8" w:space="0" w:color="auto"/>
              <w:left w:val="single" w:sz="8" w:space="0" w:color="auto"/>
              <w:bottom w:val="single" w:sz="8" w:space="0" w:color="auto"/>
              <w:right w:val="single" w:sz="8" w:space="0" w:color="auto"/>
            </w:tcBorders>
            <w:tcMar>
              <w:left w:w="108" w:type="dxa"/>
              <w:right w:w="108" w:type="dxa"/>
            </w:tcMar>
          </w:tcPr>
          <w:p w14:paraId="4C1B6B6C" w14:textId="5BC5F7F9" w:rsidR="09D58D47" w:rsidRDefault="09D58D47" w:rsidP="09D58D47">
            <w:r w:rsidRPr="09D58D47">
              <w:rPr>
                <w:rFonts w:eastAsia="Times New Roman" w:cs="Times New Roman"/>
                <w:szCs w:val="28"/>
              </w:rPr>
              <w:t>float</w:t>
            </w:r>
          </w:p>
        </w:tc>
        <w:tc>
          <w:tcPr>
            <w:tcW w:w="1980" w:type="dxa"/>
            <w:tcBorders>
              <w:top w:val="single" w:sz="8" w:space="0" w:color="auto"/>
              <w:left w:val="single" w:sz="8" w:space="0" w:color="auto"/>
              <w:bottom w:val="single" w:sz="8" w:space="0" w:color="auto"/>
              <w:right w:val="single" w:sz="8" w:space="0" w:color="auto"/>
            </w:tcBorders>
            <w:tcMar>
              <w:left w:w="108" w:type="dxa"/>
              <w:right w:w="108" w:type="dxa"/>
            </w:tcMar>
          </w:tcPr>
          <w:p w14:paraId="7BBE3528" w14:textId="2E1B09FD" w:rsidR="09D58D47" w:rsidRDefault="09D58D47" w:rsidP="09D58D47">
            <w:r w:rsidRPr="09D58D47">
              <w:rPr>
                <w:rFonts w:eastAsia="Times New Roman" w:cs="Times New Roman"/>
                <w:szCs w:val="28"/>
              </w:rPr>
              <w:t>private</w:t>
            </w:r>
          </w:p>
        </w:tc>
        <w:tc>
          <w:tcPr>
            <w:tcW w:w="4585" w:type="dxa"/>
            <w:tcBorders>
              <w:top w:val="single" w:sz="8" w:space="0" w:color="auto"/>
              <w:left w:val="single" w:sz="8" w:space="0" w:color="auto"/>
              <w:bottom w:val="single" w:sz="8" w:space="0" w:color="auto"/>
              <w:right w:val="single" w:sz="8" w:space="0" w:color="auto"/>
            </w:tcBorders>
            <w:tcMar>
              <w:left w:w="108" w:type="dxa"/>
              <w:right w:w="108" w:type="dxa"/>
            </w:tcMar>
          </w:tcPr>
          <w:p w14:paraId="05C986CC" w14:textId="631DD8EE" w:rsidR="09D58D47" w:rsidRDefault="09D58D47" w:rsidP="09D58D47">
            <w:r w:rsidRPr="09D58D47">
              <w:rPr>
                <w:rFonts w:eastAsia="Times New Roman" w:cs="Times New Roman"/>
                <w:szCs w:val="28"/>
              </w:rPr>
              <w:t>Giá tiền khóa học</w:t>
            </w:r>
          </w:p>
        </w:tc>
      </w:tr>
      <w:tr w:rsidR="09D58D47" w14:paraId="39A3CFC3" w14:textId="77777777" w:rsidTr="09D58D47">
        <w:trPr>
          <w:trHeight w:val="300"/>
        </w:trPr>
        <w:tc>
          <w:tcPr>
            <w:tcW w:w="1435" w:type="dxa"/>
            <w:tcBorders>
              <w:top w:val="single" w:sz="8" w:space="0" w:color="auto"/>
              <w:left w:val="single" w:sz="8" w:space="0" w:color="auto"/>
              <w:bottom w:val="single" w:sz="8" w:space="0" w:color="auto"/>
              <w:right w:val="single" w:sz="8" w:space="0" w:color="auto"/>
            </w:tcBorders>
            <w:tcMar>
              <w:left w:w="108" w:type="dxa"/>
              <w:right w:w="108" w:type="dxa"/>
            </w:tcMar>
          </w:tcPr>
          <w:p w14:paraId="2106FDB5" w14:textId="746D4418" w:rsidR="09D58D47" w:rsidRDefault="09D58D47" w:rsidP="09D58D47">
            <w:r w:rsidRPr="09D58D47">
              <w:rPr>
                <w:rFonts w:eastAsia="Times New Roman" w:cs="Times New Roman"/>
                <w:szCs w:val="28"/>
              </w:rPr>
              <w:t>categoryId</w:t>
            </w:r>
          </w:p>
        </w:tc>
        <w:tc>
          <w:tcPr>
            <w:tcW w:w="1350" w:type="dxa"/>
            <w:tcBorders>
              <w:top w:val="single" w:sz="8" w:space="0" w:color="auto"/>
              <w:left w:val="single" w:sz="8" w:space="0" w:color="auto"/>
              <w:bottom w:val="single" w:sz="8" w:space="0" w:color="auto"/>
              <w:right w:val="single" w:sz="8" w:space="0" w:color="auto"/>
            </w:tcBorders>
            <w:tcMar>
              <w:left w:w="108" w:type="dxa"/>
              <w:right w:w="108" w:type="dxa"/>
            </w:tcMar>
          </w:tcPr>
          <w:p w14:paraId="3EE5BA91" w14:textId="56F1A652" w:rsidR="09D58D47" w:rsidRDefault="09D58D47" w:rsidP="09D58D47">
            <w:r w:rsidRPr="09D58D47">
              <w:rPr>
                <w:rFonts w:eastAsia="Times New Roman" w:cs="Times New Roman"/>
                <w:szCs w:val="28"/>
              </w:rPr>
              <w:t>int</w:t>
            </w:r>
          </w:p>
        </w:tc>
        <w:tc>
          <w:tcPr>
            <w:tcW w:w="1980" w:type="dxa"/>
            <w:tcBorders>
              <w:top w:val="single" w:sz="8" w:space="0" w:color="auto"/>
              <w:left w:val="single" w:sz="8" w:space="0" w:color="auto"/>
              <w:bottom w:val="single" w:sz="8" w:space="0" w:color="auto"/>
              <w:right w:val="single" w:sz="8" w:space="0" w:color="auto"/>
            </w:tcBorders>
            <w:tcMar>
              <w:left w:w="108" w:type="dxa"/>
              <w:right w:w="108" w:type="dxa"/>
            </w:tcMar>
          </w:tcPr>
          <w:p w14:paraId="5A69F5AC" w14:textId="1E510B70" w:rsidR="09D58D47" w:rsidRDefault="09D58D47" w:rsidP="09D58D47">
            <w:r w:rsidRPr="09D58D47">
              <w:rPr>
                <w:rFonts w:eastAsia="Times New Roman" w:cs="Times New Roman"/>
                <w:szCs w:val="28"/>
              </w:rPr>
              <w:t>private</w:t>
            </w:r>
          </w:p>
        </w:tc>
        <w:tc>
          <w:tcPr>
            <w:tcW w:w="4585" w:type="dxa"/>
            <w:tcBorders>
              <w:top w:val="single" w:sz="8" w:space="0" w:color="auto"/>
              <w:left w:val="single" w:sz="8" w:space="0" w:color="auto"/>
              <w:bottom w:val="single" w:sz="8" w:space="0" w:color="auto"/>
              <w:right w:val="single" w:sz="8" w:space="0" w:color="auto"/>
            </w:tcBorders>
            <w:tcMar>
              <w:left w:w="108" w:type="dxa"/>
              <w:right w:w="108" w:type="dxa"/>
            </w:tcMar>
          </w:tcPr>
          <w:p w14:paraId="3938749B" w14:textId="453A7A7B" w:rsidR="09D58D47" w:rsidRDefault="09D58D47" w:rsidP="09D58D47">
            <w:r w:rsidRPr="09D58D47">
              <w:rPr>
                <w:rFonts w:eastAsia="Times New Roman" w:cs="Times New Roman"/>
                <w:szCs w:val="28"/>
              </w:rPr>
              <w:t>Id danh mục của khóa học</w:t>
            </w:r>
          </w:p>
        </w:tc>
      </w:tr>
      <w:tr w:rsidR="09D58D47" w14:paraId="223D1F73" w14:textId="77777777" w:rsidTr="09D58D47">
        <w:trPr>
          <w:trHeight w:val="300"/>
        </w:trPr>
        <w:tc>
          <w:tcPr>
            <w:tcW w:w="1435" w:type="dxa"/>
            <w:tcBorders>
              <w:top w:val="single" w:sz="8" w:space="0" w:color="auto"/>
              <w:left w:val="single" w:sz="8" w:space="0" w:color="auto"/>
              <w:bottom w:val="single" w:sz="8" w:space="0" w:color="auto"/>
              <w:right w:val="single" w:sz="8" w:space="0" w:color="auto"/>
            </w:tcBorders>
            <w:tcMar>
              <w:left w:w="108" w:type="dxa"/>
              <w:right w:w="108" w:type="dxa"/>
            </w:tcMar>
          </w:tcPr>
          <w:p w14:paraId="6CD35523" w14:textId="066B126B" w:rsidR="09D58D47" w:rsidRDefault="09D58D47" w:rsidP="09D58D47">
            <w:r w:rsidRPr="09D58D47">
              <w:rPr>
                <w:rFonts w:eastAsia="Times New Roman" w:cs="Times New Roman"/>
                <w:szCs w:val="28"/>
              </w:rPr>
              <w:t>description</w:t>
            </w:r>
          </w:p>
        </w:tc>
        <w:tc>
          <w:tcPr>
            <w:tcW w:w="1350" w:type="dxa"/>
            <w:tcBorders>
              <w:top w:val="single" w:sz="8" w:space="0" w:color="auto"/>
              <w:left w:val="single" w:sz="8" w:space="0" w:color="auto"/>
              <w:bottom w:val="single" w:sz="8" w:space="0" w:color="auto"/>
              <w:right w:val="single" w:sz="8" w:space="0" w:color="auto"/>
            </w:tcBorders>
            <w:tcMar>
              <w:left w:w="108" w:type="dxa"/>
              <w:right w:w="108" w:type="dxa"/>
            </w:tcMar>
          </w:tcPr>
          <w:p w14:paraId="1A3B6BF3" w14:textId="27018362" w:rsidR="09D58D47" w:rsidRDefault="09D58D47" w:rsidP="09D58D47">
            <w:r w:rsidRPr="09D58D47">
              <w:rPr>
                <w:rFonts w:eastAsia="Times New Roman" w:cs="Times New Roman"/>
                <w:szCs w:val="28"/>
              </w:rPr>
              <w:t>string</w:t>
            </w:r>
          </w:p>
        </w:tc>
        <w:tc>
          <w:tcPr>
            <w:tcW w:w="1980" w:type="dxa"/>
            <w:tcBorders>
              <w:top w:val="single" w:sz="8" w:space="0" w:color="auto"/>
              <w:left w:val="single" w:sz="8" w:space="0" w:color="auto"/>
              <w:bottom w:val="single" w:sz="8" w:space="0" w:color="auto"/>
              <w:right w:val="single" w:sz="8" w:space="0" w:color="auto"/>
            </w:tcBorders>
            <w:tcMar>
              <w:left w:w="108" w:type="dxa"/>
              <w:right w:w="108" w:type="dxa"/>
            </w:tcMar>
          </w:tcPr>
          <w:p w14:paraId="4E12729D" w14:textId="71E63B65" w:rsidR="09D58D47" w:rsidRDefault="09D58D47" w:rsidP="09D58D47">
            <w:r w:rsidRPr="09D58D47">
              <w:rPr>
                <w:rFonts w:eastAsia="Times New Roman" w:cs="Times New Roman"/>
                <w:szCs w:val="28"/>
              </w:rPr>
              <w:t>private</w:t>
            </w:r>
          </w:p>
        </w:tc>
        <w:tc>
          <w:tcPr>
            <w:tcW w:w="4585" w:type="dxa"/>
            <w:tcBorders>
              <w:top w:val="single" w:sz="8" w:space="0" w:color="auto"/>
              <w:left w:val="single" w:sz="8" w:space="0" w:color="auto"/>
              <w:bottom w:val="single" w:sz="8" w:space="0" w:color="auto"/>
              <w:right w:val="single" w:sz="8" w:space="0" w:color="auto"/>
            </w:tcBorders>
            <w:tcMar>
              <w:left w:w="108" w:type="dxa"/>
              <w:right w:w="108" w:type="dxa"/>
            </w:tcMar>
          </w:tcPr>
          <w:p w14:paraId="05A5595E" w14:textId="44DCE9CE" w:rsidR="09D58D47" w:rsidRDefault="09D58D47" w:rsidP="09D58D47">
            <w:r w:rsidRPr="09D58D47">
              <w:rPr>
                <w:rFonts w:eastAsia="Times New Roman" w:cs="Times New Roman"/>
                <w:szCs w:val="28"/>
              </w:rPr>
              <w:t>Mô tả về khóa học</w:t>
            </w:r>
          </w:p>
        </w:tc>
      </w:tr>
      <w:tr w:rsidR="09D58D47" w14:paraId="7C1ED4CF" w14:textId="77777777" w:rsidTr="09D58D47">
        <w:trPr>
          <w:trHeight w:val="300"/>
        </w:trPr>
        <w:tc>
          <w:tcPr>
            <w:tcW w:w="1435" w:type="dxa"/>
            <w:tcBorders>
              <w:top w:val="single" w:sz="8" w:space="0" w:color="auto"/>
              <w:left w:val="single" w:sz="8" w:space="0" w:color="auto"/>
              <w:bottom w:val="single" w:sz="8" w:space="0" w:color="auto"/>
              <w:right w:val="single" w:sz="8" w:space="0" w:color="auto"/>
            </w:tcBorders>
            <w:tcMar>
              <w:left w:w="108" w:type="dxa"/>
              <w:right w:w="108" w:type="dxa"/>
            </w:tcMar>
          </w:tcPr>
          <w:p w14:paraId="7AB1E646" w14:textId="74A4DF50" w:rsidR="09D58D47" w:rsidRDefault="09D58D47" w:rsidP="09D58D47">
            <w:r w:rsidRPr="09D58D47">
              <w:rPr>
                <w:rFonts w:eastAsia="Times New Roman" w:cs="Times New Roman"/>
                <w:szCs w:val="28"/>
              </w:rPr>
              <w:t>instructorId</w:t>
            </w:r>
          </w:p>
        </w:tc>
        <w:tc>
          <w:tcPr>
            <w:tcW w:w="1350" w:type="dxa"/>
            <w:tcBorders>
              <w:top w:val="single" w:sz="8" w:space="0" w:color="auto"/>
              <w:left w:val="single" w:sz="8" w:space="0" w:color="auto"/>
              <w:bottom w:val="single" w:sz="8" w:space="0" w:color="auto"/>
              <w:right w:val="single" w:sz="8" w:space="0" w:color="auto"/>
            </w:tcBorders>
            <w:tcMar>
              <w:left w:w="108" w:type="dxa"/>
              <w:right w:w="108" w:type="dxa"/>
            </w:tcMar>
          </w:tcPr>
          <w:p w14:paraId="2ECF3DE3" w14:textId="764D3F71" w:rsidR="09D58D47" w:rsidRDefault="09D58D47" w:rsidP="09D58D47">
            <w:r w:rsidRPr="09D58D47">
              <w:rPr>
                <w:rFonts w:eastAsia="Times New Roman" w:cs="Times New Roman"/>
                <w:szCs w:val="28"/>
              </w:rPr>
              <w:t>int</w:t>
            </w:r>
          </w:p>
        </w:tc>
        <w:tc>
          <w:tcPr>
            <w:tcW w:w="1980" w:type="dxa"/>
            <w:tcBorders>
              <w:top w:val="single" w:sz="8" w:space="0" w:color="auto"/>
              <w:left w:val="single" w:sz="8" w:space="0" w:color="auto"/>
              <w:bottom w:val="single" w:sz="8" w:space="0" w:color="auto"/>
              <w:right w:val="single" w:sz="8" w:space="0" w:color="auto"/>
            </w:tcBorders>
            <w:tcMar>
              <w:left w:w="108" w:type="dxa"/>
              <w:right w:w="108" w:type="dxa"/>
            </w:tcMar>
          </w:tcPr>
          <w:p w14:paraId="21D8FC72" w14:textId="7D796E2E" w:rsidR="09D58D47" w:rsidRDefault="09D58D47" w:rsidP="09D58D47">
            <w:r w:rsidRPr="09D58D47">
              <w:rPr>
                <w:rFonts w:eastAsia="Times New Roman" w:cs="Times New Roman"/>
                <w:szCs w:val="28"/>
              </w:rPr>
              <w:t>private</w:t>
            </w:r>
          </w:p>
        </w:tc>
        <w:tc>
          <w:tcPr>
            <w:tcW w:w="4585" w:type="dxa"/>
            <w:tcBorders>
              <w:top w:val="single" w:sz="8" w:space="0" w:color="auto"/>
              <w:left w:val="single" w:sz="8" w:space="0" w:color="auto"/>
              <w:bottom w:val="single" w:sz="8" w:space="0" w:color="auto"/>
              <w:right w:val="single" w:sz="8" w:space="0" w:color="auto"/>
            </w:tcBorders>
            <w:tcMar>
              <w:left w:w="108" w:type="dxa"/>
              <w:right w:w="108" w:type="dxa"/>
            </w:tcMar>
          </w:tcPr>
          <w:p w14:paraId="5F4A2999" w14:textId="4AB0D146" w:rsidR="09D58D47" w:rsidRDefault="09D58D47" w:rsidP="09D58D47">
            <w:r w:rsidRPr="09D58D47">
              <w:rPr>
                <w:rFonts w:eastAsia="Times New Roman" w:cs="Times New Roman"/>
                <w:szCs w:val="28"/>
              </w:rPr>
              <w:t>Id của giảng viên trong khóa học</w:t>
            </w:r>
          </w:p>
        </w:tc>
      </w:tr>
      <w:tr w:rsidR="09D58D47" w14:paraId="4909B12E" w14:textId="77777777" w:rsidTr="09D58D47">
        <w:trPr>
          <w:trHeight w:val="300"/>
        </w:trPr>
        <w:tc>
          <w:tcPr>
            <w:tcW w:w="1435" w:type="dxa"/>
            <w:tcBorders>
              <w:top w:val="single" w:sz="8" w:space="0" w:color="auto"/>
              <w:left w:val="single" w:sz="8" w:space="0" w:color="auto"/>
              <w:bottom w:val="single" w:sz="8" w:space="0" w:color="auto"/>
              <w:right w:val="single" w:sz="8" w:space="0" w:color="auto"/>
            </w:tcBorders>
            <w:tcMar>
              <w:left w:w="108" w:type="dxa"/>
              <w:right w:w="108" w:type="dxa"/>
            </w:tcMar>
          </w:tcPr>
          <w:p w14:paraId="61B8BB85" w14:textId="031A3C34" w:rsidR="09D58D47" w:rsidRDefault="09D58D47" w:rsidP="09D58D47">
            <w:r w:rsidRPr="09D58D47">
              <w:rPr>
                <w:rFonts w:eastAsia="Times New Roman" w:cs="Times New Roman"/>
                <w:szCs w:val="28"/>
              </w:rPr>
              <w:t>createdAt</w:t>
            </w:r>
          </w:p>
        </w:tc>
        <w:tc>
          <w:tcPr>
            <w:tcW w:w="1350" w:type="dxa"/>
            <w:tcBorders>
              <w:top w:val="single" w:sz="8" w:space="0" w:color="auto"/>
              <w:left w:val="single" w:sz="8" w:space="0" w:color="auto"/>
              <w:bottom w:val="single" w:sz="8" w:space="0" w:color="auto"/>
              <w:right w:val="single" w:sz="8" w:space="0" w:color="auto"/>
            </w:tcBorders>
            <w:tcMar>
              <w:left w:w="108" w:type="dxa"/>
              <w:right w:w="108" w:type="dxa"/>
            </w:tcMar>
          </w:tcPr>
          <w:p w14:paraId="49CE85FD" w14:textId="6B464250" w:rsidR="09D58D47" w:rsidRDefault="09D58D47" w:rsidP="09D58D47">
            <w:r w:rsidRPr="09D58D47">
              <w:rPr>
                <w:rFonts w:eastAsia="Times New Roman" w:cs="Times New Roman"/>
                <w:szCs w:val="28"/>
              </w:rPr>
              <w:t>DateTime</w:t>
            </w:r>
          </w:p>
        </w:tc>
        <w:tc>
          <w:tcPr>
            <w:tcW w:w="1980" w:type="dxa"/>
            <w:tcBorders>
              <w:top w:val="single" w:sz="8" w:space="0" w:color="auto"/>
              <w:left w:val="single" w:sz="8" w:space="0" w:color="auto"/>
              <w:bottom w:val="single" w:sz="8" w:space="0" w:color="auto"/>
              <w:right w:val="single" w:sz="8" w:space="0" w:color="auto"/>
            </w:tcBorders>
            <w:tcMar>
              <w:left w:w="108" w:type="dxa"/>
              <w:right w:w="108" w:type="dxa"/>
            </w:tcMar>
          </w:tcPr>
          <w:p w14:paraId="5ABB12F8" w14:textId="4B185833" w:rsidR="09D58D47" w:rsidRDefault="09D58D47" w:rsidP="09D58D47">
            <w:r w:rsidRPr="09D58D47">
              <w:rPr>
                <w:rFonts w:eastAsia="Times New Roman" w:cs="Times New Roman"/>
                <w:szCs w:val="28"/>
              </w:rPr>
              <w:t>private</w:t>
            </w:r>
          </w:p>
        </w:tc>
        <w:tc>
          <w:tcPr>
            <w:tcW w:w="4585" w:type="dxa"/>
            <w:tcBorders>
              <w:top w:val="single" w:sz="8" w:space="0" w:color="auto"/>
              <w:left w:val="single" w:sz="8" w:space="0" w:color="auto"/>
              <w:bottom w:val="single" w:sz="8" w:space="0" w:color="auto"/>
              <w:right w:val="single" w:sz="8" w:space="0" w:color="auto"/>
            </w:tcBorders>
            <w:tcMar>
              <w:left w:w="108" w:type="dxa"/>
              <w:right w:w="108" w:type="dxa"/>
            </w:tcMar>
          </w:tcPr>
          <w:p w14:paraId="0A9D4FE0" w14:textId="21158F45" w:rsidR="09D58D47" w:rsidRDefault="09D58D47" w:rsidP="09D58D47">
            <w:r w:rsidRPr="09D58D47">
              <w:rPr>
                <w:rFonts w:eastAsia="Times New Roman" w:cs="Times New Roman"/>
                <w:szCs w:val="28"/>
              </w:rPr>
              <w:t>Thời gian tạo lập khóa học</w:t>
            </w:r>
          </w:p>
        </w:tc>
      </w:tr>
      <w:tr w:rsidR="09D58D47" w14:paraId="1C72AB53" w14:textId="77777777" w:rsidTr="09D58D47">
        <w:trPr>
          <w:trHeight w:val="300"/>
        </w:trPr>
        <w:tc>
          <w:tcPr>
            <w:tcW w:w="1435" w:type="dxa"/>
            <w:tcBorders>
              <w:top w:val="single" w:sz="8" w:space="0" w:color="auto"/>
              <w:left w:val="single" w:sz="8" w:space="0" w:color="auto"/>
              <w:bottom w:val="single" w:sz="8" w:space="0" w:color="auto"/>
              <w:right w:val="single" w:sz="8" w:space="0" w:color="auto"/>
            </w:tcBorders>
            <w:tcMar>
              <w:left w:w="108" w:type="dxa"/>
              <w:right w:w="108" w:type="dxa"/>
            </w:tcMar>
          </w:tcPr>
          <w:p w14:paraId="0C78439A" w14:textId="3A9259D6" w:rsidR="09D58D47" w:rsidRDefault="09D58D47" w:rsidP="09D58D47">
            <w:r w:rsidRPr="09D58D47">
              <w:rPr>
                <w:rFonts w:eastAsia="Times New Roman" w:cs="Times New Roman"/>
                <w:szCs w:val="28"/>
              </w:rPr>
              <w:t>status</w:t>
            </w:r>
          </w:p>
        </w:tc>
        <w:tc>
          <w:tcPr>
            <w:tcW w:w="1350" w:type="dxa"/>
            <w:tcBorders>
              <w:top w:val="single" w:sz="8" w:space="0" w:color="auto"/>
              <w:left w:val="single" w:sz="8" w:space="0" w:color="auto"/>
              <w:bottom w:val="single" w:sz="8" w:space="0" w:color="auto"/>
              <w:right w:val="single" w:sz="8" w:space="0" w:color="auto"/>
            </w:tcBorders>
            <w:tcMar>
              <w:left w:w="108" w:type="dxa"/>
              <w:right w:w="108" w:type="dxa"/>
            </w:tcMar>
          </w:tcPr>
          <w:p w14:paraId="30C0A9F0" w14:textId="463F63C1" w:rsidR="09D58D47" w:rsidRDefault="09D58D47" w:rsidP="09D58D47">
            <w:r w:rsidRPr="09D58D47">
              <w:rPr>
                <w:rFonts w:eastAsia="Times New Roman" w:cs="Times New Roman"/>
                <w:szCs w:val="28"/>
              </w:rPr>
              <w:t>string</w:t>
            </w:r>
          </w:p>
        </w:tc>
        <w:tc>
          <w:tcPr>
            <w:tcW w:w="1980" w:type="dxa"/>
            <w:tcBorders>
              <w:top w:val="single" w:sz="8" w:space="0" w:color="auto"/>
              <w:left w:val="single" w:sz="8" w:space="0" w:color="auto"/>
              <w:bottom w:val="single" w:sz="8" w:space="0" w:color="auto"/>
              <w:right w:val="single" w:sz="8" w:space="0" w:color="auto"/>
            </w:tcBorders>
            <w:tcMar>
              <w:left w:w="108" w:type="dxa"/>
              <w:right w:w="108" w:type="dxa"/>
            </w:tcMar>
          </w:tcPr>
          <w:p w14:paraId="00401E6E" w14:textId="543D06D9" w:rsidR="09D58D47" w:rsidRDefault="09D58D47" w:rsidP="09D58D47">
            <w:r w:rsidRPr="09D58D47">
              <w:rPr>
                <w:rFonts w:eastAsia="Times New Roman" w:cs="Times New Roman"/>
                <w:szCs w:val="28"/>
              </w:rPr>
              <w:t>private</w:t>
            </w:r>
          </w:p>
        </w:tc>
        <w:tc>
          <w:tcPr>
            <w:tcW w:w="4585" w:type="dxa"/>
            <w:tcBorders>
              <w:top w:val="single" w:sz="8" w:space="0" w:color="auto"/>
              <w:left w:val="single" w:sz="8" w:space="0" w:color="auto"/>
              <w:bottom w:val="single" w:sz="8" w:space="0" w:color="auto"/>
              <w:right w:val="single" w:sz="8" w:space="0" w:color="auto"/>
            </w:tcBorders>
            <w:tcMar>
              <w:left w:w="108" w:type="dxa"/>
              <w:right w:w="108" w:type="dxa"/>
            </w:tcMar>
          </w:tcPr>
          <w:p w14:paraId="275EBA4E" w14:textId="7008C063" w:rsidR="09D58D47" w:rsidRDefault="09D58D47" w:rsidP="09D58D47">
            <w:r w:rsidRPr="09D58D47">
              <w:rPr>
                <w:rFonts w:eastAsia="Times New Roman" w:cs="Times New Roman"/>
                <w:szCs w:val="28"/>
              </w:rPr>
              <w:t>Trạng thái khóa học</w:t>
            </w:r>
          </w:p>
        </w:tc>
      </w:tr>
    </w:tbl>
    <w:p w14:paraId="3E71DEF5" w14:textId="745A568B" w:rsidR="6781AED4" w:rsidRDefault="6781AED4" w:rsidP="09D58D47">
      <w:pPr>
        <w:spacing w:line="276" w:lineRule="auto"/>
      </w:pPr>
    </w:p>
    <w:p w14:paraId="0E196881" w14:textId="6B720E01" w:rsidR="6781AED4" w:rsidRDefault="09D58D47" w:rsidP="09D58D47">
      <w:pPr>
        <w:pStyle w:val="Heading4"/>
        <w:spacing w:before="0" w:after="0" w:line="276" w:lineRule="auto"/>
        <w:rPr>
          <w:rFonts w:eastAsia="Times New Roman" w:cs="Times New Roman"/>
          <w:szCs w:val="26"/>
        </w:rPr>
      </w:pPr>
      <w:r w:rsidRPr="09D58D47">
        <w:rPr>
          <w:rFonts w:eastAsia="Times New Roman" w:cs="Times New Roman"/>
          <w:szCs w:val="26"/>
        </w:rPr>
        <w:t>Lớp M_Payment</w:t>
      </w:r>
    </w:p>
    <w:p w14:paraId="00AC8413" w14:textId="11806897" w:rsidR="6781AED4" w:rsidRDefault="09D58D47" w:rsidP="009A6FBF">
      <w:pPr>
        <w:pStyle w:val="ListParagraph"/>
        <w:numPr>
          <w:ilvl w:val="0"/>
          <w:numId w:val="40"/>
        </w:numPr>
        <w:spacing w:line="276" w:lineRule="auto"/>
      </w:pPr>
      <w:r w:rsidRPr="00D743E3">
        <w:rPr>
          <w:rFonts w:eastAsia="Times New Roman" w:cs="Times New Roman"/>
          <w:szCs w:val="28"/>
        </w:rPr>
        <w:t>Mô tả: Thông tin thanh toán trong hệ thống</w:t>
      </w:r>
    </w:p>
    <w:p w14:paraId="3C9756DA" w14:textId="23457157" w:rsidR="6781AED4" w:rsidRDefault="09D58D47" w:rsidP="009A6FBF">
      <w:pPr>
        <w:pStyle w:val="ListParagraph"/>
        <w:numPr>
          <w:ilvl w:val="0"/>
          <w:numId w:val="40"/>
        </w:numPr>
        <w:spacing w:line="276" w:lineRule="auto"/>
      </w:pPr>
      <w:r w:rsidRPr="00D743E3">
        <w:rPr>
          <w:rFonts w:eastAsia="Times New Roman" w:cs="Times New Roman"/>
          <w:szCs w:val="28"/>
        </w:rPr>
        <w:t xml:space="preserve">Các thuộc tính: </w:t>
      </w:r>
    </w:p>
    <w:tbl>
      <w:tblPr>
        <w:tblStyle w:val="TableGrid"/>
        <w:tblW w:w="0" w:type="auto"/>
        <w:tblLayout w:type="fixed"/>
        <w:tblLook w:val="04A0" w:firstRow="1" w:lastRow="0" w:firstColumn="1" w:lastColumn="0" w:noHBand="0" w:noVBand="1"/>
      </w:tblPr>
      <w:tblGrid>
        <w:gridCol w:w="1435"/>
        <w:gridCol w:w="1350"/>
        <w:gridCol w:w="1980"/>
        <w:gridCol w:w="4585"/>
      </w:tblGrid>
      <w:tr w:rsidR="09D58D47" w14:paraId="14F107BE" w14:textId="77777777" w:rsidTr="09D58D47">
        <w:trPr>
          <w:trHeight w:val="300"/>
        </w:trPr>
        <w:tc>
          <w:tcPr>
            <w:tcW w:w="1435" w:type="dxa"/>
            <w:tcBorders>
              <w:top w:val="single" w:sz="8" w:space="0" w:color="auto"/>
              <w:left w:val="single" w:sz="8" w:space="0" w:color="auto"/>
              <w:bottom w:val="single" w:sz="8" w:space="0" w:color="auto"/>
              <w:right w:val="single" w:sz="8" w:space="0" w:color="auto"/>
            </w:tcBorders>
            <w:shd w:val="clear" w:color="auto" w:fill="83CAEB" w:themeFill="accent1" w:themeFillTint="66"/>
            <w:tcMar>
              <w:left w:w="108" w:type="dxa"/>
              <w:right w:w="108" w:type="dxa"/>
            </w:tcMar>
          </w:tcPr>
          <w:p w14:paraId="3E1B7C03" w14:textId="63646CF0" w:rsidR="09D58D47" w:rsidRDefault="09D58D47" w:rsidP="09D58D47">
            <w:pPr>
              <w:jc w:val="center"/>
            </w:pPr>
            <w:r w:rsidRPr="09D58D47">
              <w:rPr>
                <w:rFonts w:eastAsia="Times New Roman" w:cs="Times New Roman"/>
                <w:color w:val="000000" w:themeColor="text1"/>
                <w:szCs w:val="28"/>
              </w:rPr>
              <w:t>Tên thuộc tính</w:t>
            </w:r>
          </w:p>
        </w:tc>
        <w:tc>
          <w:tcPr>
            <w:tcW w:w="1350" w:type="dxa"/>
            <w:tcBorders>
              <w:top w:val="single" w:sz="8" w:space="0" w:color="auto"/>
              <w:left w:val="single" w:sz="8" w:space="0" w:color="auto"/>
              <w:bottom w:val="single" w:sz="8" w:space="0" w:color="auto"/>
              <w:right w:val="single" w:sz="8" w:space="0" w:color="auto"/>
            </w:tcBorders>
            <w:shd w:val="clear" w:color="auto" w:fill="83CAEB" w:themeFill="accent1" w:themeFillTint="66"/>
            <w:tcMar>
              <w:left w:w="108" w:type="dxa"/>
              <w:right w:w="108" w:type="dxa"/>
            </w:tcMar>
          </w:tcPr>
          <w:p w14:paraId="10F79666" w14:textId="4AE9D26A" w:rsidR="09D58D47" w:rsidRDefault="09D58D47" w:rsidP="09D58D47">
            <w:pPr>
              <w:jc w:val="center"/>
            </w:pPr>
            <w:r w:rsidRPr="09D58D47">
              <w:rPr>
                <w:rFonts w:eastAsia="Times New Roman" w:cs="Times New Roman"/>
                <w:color w:val="000000" w:themeColor="text1"/>
                <w:szCs w:val="28"/>
              </w:rPr>
              <w:t>Kiểu dữ liệu</w:t>
            </w:r>
          </w:p>
        </w:tc>
        <w:tc>
          <w:tcPr>
            <w:tcW w:w="1980" w:type="dxa"/>
            <w:tcBorders>
              <w:top w:val="single" w:sz="8" w:space="0" w:color="auto"/>
              <w:left w:val="single" w:sz="8" w:space="0" w:color="auto"/>
              <w:bottom w:val="single" w:sz="8" w:space="0" w:color="auto"/>
              <w:right w:val="single" w:sz="8" w:space="0" w:color="auto"/>
            </w:tcBorders>
            <w:shd w:val="clear" w:color="auto" w:fill="83CAEB" w:themeFill="accent1" w:themeFillTint="66"/>
            <w:tcMar>
              <w:left w:w="108" w:type="dxa"/>
              <w:right w:w="108" w:type="dxa"/>
            </w:tcMar>
          </w:tcPr>
          <w:p w14:paraId="51AE7848" w14:textId="2026DAD0" w:rsidR="09D58D47" w:rsidRDefault="09D58D47" w:rsidP="09D58D47">
            <w:pPr>
              <w:jc w:val="center"/>
            </w:pPr>
            <w:r w:rsidRPr="09D58D47">
              <w:rPr>
                <w:rFonts w:eastAsia="Times New Roman" w:cs="Times New Roman"/>
                <w:color w:val="000000" w:themeColor="text1"/>
                <w:szCs w:val="28"/>
              </w:rPr>
              <w:t>Phạm vi truy cập</w:t>
            </w:r>
          </w:p>
        </w:tc>
        <w:tc>
          <w:tcPr>
            <w:tcW w:w="4585" w:type="dxa"/>
            <w:tcBorders>
              <w:top w:val="single" w:sz="8" w:space="0" w:color="auto"/>
              <w:left w:val="single" w:sz="8" w:space="0" w:color="auto"/>
              <w:bottom w:val="single" w:sz="8" w:space="0" w:color="auto"/>
              <w:right w:val="single" w:sz="8" w:space="0" w:color="auto"/>
            </w:tcBorders>
            <w:shd w:val="clear" w:color="auto" w:fill="83CAEB" w:themeFill="accent1" w:themeFillTint="66"/>
            <w:tcMar>
              <w:left w:w="108" w:type="dxa"/>
              <w:right w:w="108" w:type="dxa"/>
            </w:tcMar>
          </w:tcPr>
          <w:p w14:paraId="58BF8DBA" w14:textId="1F93DC5A" w:rsidR="09D58D47" w:rsidRDefault="09D58D47" w:rsidP="09D58D47">
            <w:pPr>
              <w:jc w:val="center"/>
            </w:pPr>
            <w:r w:rsidRPr="09D58D47">
              <w:rPr>
                <w:rFonts w:eastAsia="Times New Roman" w:cs="Times New Roman"/>
                <w:color w:val="000000" w:themeColor="text1"/>
                <w:szCs w:val="28"/>
              </w:rPr>
              <w:t>Mô tả</w:t>
            </w:r>
          </w:p>
        </w:tc>
      </w:tr>
      <w:tr w:rsidR="09D58D47" w14:paraId="400608EF" w14:textId="77777777" w:rsidTr="09D58D47">
        <w:trPr>
          <w:trHeight w:val="300"/>
        </w:trPr>
        <w:tc>
          <w:tcPr>
            <w:tcW w:w="1435" w:type="dxa"/>
            <w:tcBorders>
              <w:top w:val="single" w:sz="8" w:space="0" w:color="auto"/>
              <w:left w:val="single" w:sz="8" w:space="0" w:color="auto"/>
              <w:bottom w:val="single" w:sz="8" w:space="0" w:color="auto"/>
              <w:right w:val="single" w:sz="8" w:space="0" w:color="auto"/>
            </w:tcBorders>
            <w:tcMar>
              <w:left w:w="108" w:type="dxa"/>
              <w:right w:w="108" w:type="dxa"/>
            </w:tcMar>
          </w:tcPr>
          <w:p w14:paraId="49EDF700" w14:textId="5AD99EF6" w:rsidR="09D58D47" w:rsidRDefault="09D58D47" w:rsidP="09D58D47">
            <w:r w:rsidRPr="09D58D47">
              <w:rPr>
                <w:rFonts w:eastAsia="Times New Roman" w:cs="Times New Roman"/>
                <w:szCs w:val="28"/>
              </w:rPr>
              <w:t>id</w:t>
            </w:r>
          </w:p>
        </w:tc>
        <w:tc>
          <w:tcPr>
            <w:tcW w:w="1350" w:type="dxa"/>
            <w:tcBorders>
              <w:top w:val="single" w:sz="8" w:space="0" w:color="auto"/>
              <w:left w:val="single" w:sz="8" w:space="0" w:color="auto"/>
              <w:bottom w:val="single" w:sz="8" w:space="0" w:color="auto"/>
              <w:right w:val="single" w:sz="8" w:space="0" w:color="auto"/>
            </w:tcBorders>
            <w:tcMar>
              <w:left w:w="108" w:type="dxa"/>
              <w:right w:w="108" w:type="dxa"/>
            </w:tcMar>
          </w:tcPr>
          <w:p w14:paraId="2E61AADB" w14:textId="192CE61A" w:rsidR="09D58D47" w:rsidRDefault="09D58D47" w:rsidP="09D58D47">
            <w:r w:rsidRPr="09D58D47">
              <w:rPr>
                <w:rFonts w:eastAsia="Times New Roman" w:cs="Times New Roman"/>
                <w:szCs w:val="28"/>
              </w:rPr>
              <w:t>int</w:t>
            </w:r>
          </w:p>
        </w:tc>
        <w:tc>
          <w:tcPr>
            <w:tcW w:w="1980" w:type="dxa"/>
            <w:tcBorders>
              <w:top w:val="single" w:sz="8" w:space="0" w:color="auto"/>
              <w:left w:val="single" w:sz="8" w:space="0" w:color="auto"/>
              <w:bottom w:val="single" w:sz="8" w:space="0" w:color="auto"/>
              <w:right w:val="single" w:sz="8" w:space="0" w:color="auto"/>
            </w:tcBorders>
            <w:tcMar>
              <w:left w:w="108" w:type="dxa"/>
              <w:right w:w="108" w:type="dxa"/>
            </w:tcMar>
          </w:tcPr>
          <w:p w14:paraId="54BD45D4" w14:textId="55606E80" w:rsidR="09D58D47" w:rsidRDefault="09D58D47" w:rsidP="09D58D47">
            <w:r w:rsidRPr="09D58D47">
              <w:rPr>
                <w:rFonts w:eastAsia="Times New Roman" w:cs="Times New Roman"/>
                <w:szCs w:val="28"/>
              </w:rPr>
              <w:t>private</w:t>
            </w:r>
          </w:p>
        </w:tc>
        <w:tc>
          <w:tcPr>
            <w:tcW w:w="4585" w:type="dxa"/>
            <w:tcBorders>
              <w:top w:val="single" w:sz="8" w:space="0" w:color="auto"/>
              <w:left w:val="single" w:sz="8" w:space="0" w:color="auto"/>
              <w:bottom w:val="single" w:sz="8" w:space="0" w:color="auto"/>
              <w:right w:val="single" w:sz="8" w:space="0" w:color="auto"/>
            </w:tcBorders>
            <w:tcMar>
              <w:left w:w="108" w:type="dxa"/>
              <w:right w:w="108" w:type="dxa"/>
            </w:tcMar>
          </w:tcPr>
          <w:p w14:paraId="388D9726" w14:textId="49BB890B" w:rsidR="09D58D47" w:rsidRDefault="09D58D47" w:rsidP="09D58D47">
            <w:r w:rsidRPr="09D58D47">
              <w:rPr>
                <w:rFonts w:eastAsia="Times New Roman" w:cs="Times New Roman"/>
                <w:szCs w:val="28"/>
              </w:rPr>
              <w:t>Id giao dịch thanh toán</w:t>
            </w:r>
          </w:p>
        </w:tc>
      </w:tr>
      <w:tr w:rsidR="09D58D47" w14:paraId="4D0C7E34" w14:textId="77777777" w:rsidTr="09D58D47">
        <w:trPr>
          <w:trHeight w:val="300"/>
        </w:trPr>
        <w:tc>
          <w:tcPr>
            <w:tcW w:w="1435" w:type="dxa"/>
            <w:tcBorders>
              <w:top w:val="single" w:sz="8" w:space="0" w:color="auto"/>
              <w:left w:val="single" w:sz="8" w:space="0" w:color="auto"/>
              <w:bottom w:val="single" w:sz="8" w:space="0" w:color="auto"/>
              <w:right w:val="single" w:sz="8" w:space="0" w:color="auto"/>
            </w:tcBorders>
            <w:tcMar>
              <w:left w:w="108" w:type="dxa"/>
              <w:right w:w="108" w:type="dxa"/>
            </w:tcMar>
          </w:tcPr>
          <w:p w14:paraId="02061ACB" w14:textId="501F2F35" w:rsidR="09D58D47" w:rsidRDefault="09D58D47" w:rsidP="09D58D47">
            <w:r w:rsidRPr="09D58D47">
              <w:rPr>
                <w:rFonts w:eastAsia="Times New Roman" w:cs="Times New Roman"/>
                <w:szCs w:val="28"/>
              </w:rPr>
              <w:t>courseId</w:t>
            </w:r>
          </w:p>
        </w:tc>
        <w:tc>
          <w:tcPr>
            <w:tcW w:w="1350" w:type="dxa"/>
            <w:tcBorders>
              <w:top w:val="single" w:sz="8" w:space="0" w:color="auto"/>
              <w:left w:val="single" w:sz="8" w:space="0" w:color="auto"/>
              <w:bottom w:val="single" w:sz="8" w:space="0" w:color="auto"/>
              <w:right w:val="single" w:sz="8" w:space="0" w:color="auto"/>
            </w:tcBorders>
            <w:tcMar>
              <w:left w:w="108" w:type="dxa"/>
              <w:right w:w="108" w:type="dxa"/>
            </w:tcMar>
          </w:tcPr>
          <w:p w14:paraId="478E1B54" w14:textId="08585250" w:rsidR="09D58D47" w:rsidRDefault="09D58D47" w:rsidP="09D58D47">
            <w:r w:rsidRPr="09D58D47">
              <w:rPr>
                <w:rFonts w:eastAsia="Times New Roman" w:cs="Times New Roman"/>
                <w:szCs w:val="28"/>
              </w:rPr>
              <w:t>int</w:t>
            </w:r>
          </w:p>
        </w:tc>
        <w:tc>
          <w:tcPr>
            <w:tcW w:w="1980" w:type="dxa"/>
            <w:tcBorders>
              <w:top w:val="single" w:sz="8" w:space="0" w:color="auto"/>
              <w:left w:val="single" w:sz="8" w:space="0" w:color="auto"/>
              <w:bottom w:val="single" w:sz="8" w:space="0" w:color="auto"/>
              <w:right w:val="single" w:sz="8" w:space="0" w:color="auto"/>
            </w:tcBorders>
            <w:tcMar>
              <w:left w:w="108" w:type="dxa"/>
              <w:right w:w="108" w:type="dxa"/>
            </w:tcMar>
          </w:tcPr>
          <w:p w14:paraId="72267846" w14:textId="4213AFB5" w:rsidR="09D58D47" w:rsidRDefault="09D58D47" w:rsidP="09D58D47">
            <w:r w:rsidRPr="09D58D47">
              <w:rPr>
                <w:rFonts w:eastAsia="Times New Roman" w:cs="Times New Roman"/>
                <w:szCs w:val="28"/>
              </w:rPr>
              <w:t>private</w:t>
            </w:r>
          </w:p>
        </w:tc>
        <w:tc>
          <w:tcPr>
            <w:tcW w:w="4585" w:type="dxa"/>
            <w:tcBorders>
              <w:top w:val="single" w:sz="8" w:space="0" w:color="auto"/>
              <w:left w:val="single" w:sz="8" w:space="0" w:color="auto"/>
              <w:bottom w:val="single" w:sz="8" w:space="0" w:color="auto"/>
              <w:right w:val="single" w:sz="8" w:space="0" w:color="auto"/>
            </w:tcBorders>
            <w:tcMar>
              <w:left w:w="108" w:type="dxa"/>
              <w:right w:w="108" w:type="dxa"/>
            </w:tcMar>
          </w:tcPr>
          <w:p w14:paraId="1D082717" w14:textId="576552F9" w:rsidR="09D58D47" w:rsidRDefault="09D58D47" w:rsidP="09D58D47">
            <w:r w:rsidRPr="09D58D47">
              <w:rPr>
                <w:rFonts w:eastAsia="Times New Roman" w:cs="Times New Roman"/>
                <w:szCs w:val="28"/>
              </w:rPr>
              <w:t>Id khóa học được thanh toán</w:t>
            </w:r>
          </w:p>
        </w:tc>
      </w:tr>
      <w:tr w:rsidR="09D58D47" w14:paraId="7E9713E7" w14:textId="77777777" w:rsidTr="09D58D47">
        <w:trPr>
          <w:trHeight w:val="300"/>
        </w:trPr>
        <w:tc>
          <w:tcPr>
            <w:tcW w:w="1435" w:type="dxa"/>
            <w:tcBorders>
              <w:top w:val="single" w:sz="8" w:space="0" w:color="auto"/>
              <w:left w:val="single" w:sz="8" w:space="0" w:color="auto"/>
              <w:bottom w:val="single" w:sz="8" w:space="0" w:color="auto"/>
              <w:right w:val="single" w:sz="8" w:space="0" w:color="auto"/>
            </w:tcBorders>
            <w:tcMar>
              <w:left w:w="108" w:type="dxa"/>
              <w:right w:w="108" w:type="dxa"/>
            </w:tcMar>
          </w:tcPr>
          <w:p w14:paraId="58DDB86B" w14:textId="52D66827" w:rsidR="09D58D47" w:rsidRDefault="09D58D47" w:rsidP="09D58D47">
            <w:r w:rsidRPr="09D58D47">
              <w:rPr>
                <w:rFonts w:eastAsia="Times New Roman" w:cs="Times New Roman"/>
                <w:szCs w:val="28"/>
              </w:rPr>
              <w:t>userId</w:t>
            </w:r>
          </w:p>
        </w:tc>
        <w:tc>
          <w:tcPr>
            <w:tcW w:w="1350" w:type="dxa"/>
            <w:tcBorders>
              <w:top w:val="single" w:sz="8" w:space="0" w:color="auto"/>
              <w:left w:val="single" w:sz="8" w:space="0" w:color="auto"/>
              <w:bottom w:val="single" w:sz="8" w:space="0" w:color="auto"/>
              <w:right w:val="single" w:sz="8" w:space="0" w:color="auto"/>
            </w:tcBorders>
            <w:tcMar>
              <w:left w:w="108" w:type="dxa"/>
              <w:right w:w="108" w:type="dxa"/>
            </w:tcMar>
          </w:tcPr>
          <w:p w14:paraId="06F3A9C2" w14:textId="7A01A7B7" w:rsidR="09D58D47" w:rsidRDefault="09D58D47" w:rsidP="09D58D47">
            <w:r w:rsidRPr="09D58D47">
              <w:rPr>
                <w:rFonts w:eastAsia="Times New Roman" w:cs="Times New Roman"/>
                <w:szCs w:val="28"/>
              </w:rPr>
              <w:t>int</w:t>
            </w:r>
          </w:p>
        </w:tc>
        <w:tc>
          <w:tcPr>
            <w:tcW w:w="1980" w:type="dxa"/>
            <w:tcBorders>
              <w:top w:val="single" w:sz="8" w:space="0" w:color="auto"/>
              <w:left w:val="single" w:sz="8" w:space="0" w:color="auto"/>
              <w:bottom w:val="single" w:sz="8" w:space="0" w:color="auto"/>
              <w:right w:val="single" w:sz="8" w:space="0" w:color="auto"/>
            </w:tcBorders>
            <w:tcMar>
              <w:left w:w="108" w:type="dxa"/>
              <w:right w:w="108" w:type="dxa"/>
            </w:tcMar>
          </w:tcPr>
          <w:p w14:paraId="218D077E" w14:textId="7937679D" w:rsidR="09D58D47" w:rsidRDefault="09D58D47" w:rsidP="09D58D47">
            <w:r w:rsidRPr="09D58D47">
              <w:rPr>
                <w:rFonts w:eastAsia="Times New Roman" w:cs="Times New Roman"/>
                <w:szCs w:val="28"/>
              </w:rPr>
              <w:t>private</w:t>
            </w:r>
          </w:p>
        </w:tc>
        <w:tc>
          <w:tcPr>
            <w:tcW w:w="4585" w:type="dxa"/>
            <w:tcBorders>
              <w:top w:val="single" w:sz="8" w:space="0" w:color="auto"/>
              <w:left w:val="single" w:sz="8" w:space="0" w:color="auto"/>
              <w:bottom w:val="single" w:sz="8" w:space="0" w:color="auto"/>
              <w:right w:val="single" w:sz="8" w:space="0" w:color="auto"/>
            </w:tcBorders>
            <w:tcMar>
              <w:left w:w="108" w:type="dxa"/>
              <w:right w:w="108" w:type="dxa"/>
            </w:tcMar>
          </w:tcPr>
          <w:p w14:paraId="75C6A73E" w14:textId="63C30EFF" w:rsidR="09D58D47" w:rsidRDefault="09D58D47" w:rsidP="09D58D47">
            <w:r w:rsidRPr="09D58D47">
              <w:rPr>
                <w:rFonts w:eastAsia="Times New Roman" w:cs="Times New Roman"/>
                <w:szCs w:val="28"/>
              </w:rPr>
              <w:t>Id của user thực hiện thanh toán</w:t>
            </w:r>
          </w:p>
        </w:tc>
      </w:tr>
      <w:tr w:rsidR="09D58D47" w14:paraId="06976F6B" w14:textId="77777777" w:rsidTr="09D58D47">
        <w:trPr>
          <w:trHeight w:val="300"/>
        </w:trPr>
        <w:tc>
          <w:tcPr>
            <w:tcW w:w="1435" w:type="dxa"/>
            <w:tcBorders>
              <w:top w:val="single" w:sz="8" w:space="0" w:color="auto"/>
              <w:left w:val="single" w:sz="8" w:space="0" w:color="auto"/>
              <w:bottom w:val="single" w:sz="8" w:space="0" w:color="auto"/>
              <w:right w:val="single" w:sz="8" w:space="0" w:color="auto"/>
            </w:tcBorders>
            <w:tcMar>
              <w:left w:w="108" w:type="dxa"/>
              <w:right w:w="108" w:type="dxa"/>
            </w:tcMar>
          </w:tcPr>
          <w:p w14:paraId="45E8298B" w14:textId="1F847A1D" w:rsidR="09D58D47" w:rsidRDefault="09D58D47" w:rsidP="09D58D47">
            <w:r w:rsidRPr="09D58D47">
              <w:rPr>
                <w:rFonts w:eastAsia="Times New Roman" w:cs="Times New Roman"/>
                <w:szCs w:val="28"/>
              </w:rPr>
              <w:t>status</w:t>
            </w:r>
          </w:p>
        </w:tc>
        <w:tc>
          <w:tcPr>
            <w:tcW w:w="1350" w:type="dxa"/>
            <w:tcBorders>
              <w:top w:val="single" w:sz="8" w:space="0" w:color="auto"/>
              <w:left w:val="single" w:sz="8" w:space="0" w:color="auto"/>
              <w:bottom w:val="single" w:sz="8" w:space="0" w:color="auto"/>
              <w:right w:val="single" w:sz="8" w:space="0" w:color="auto"/>
            </w:tcBorders>
            <w:tcMar>
              <w:left w:w="108" w:type="dxa"/>
              <w:right w:w="108" w:type="dxa"/>
            </w:tcMar>
          </w:tcPr>
          <w:p w14:paraId="3683FE3E" w14:textId="3909AFA4" w:rsidR="09D58D47" w:rsidRDefault="09D58D47" w:rsidP="09D58D47">
            <w:r w:rsidRPr="09D58D47">
              <w:rPr>
                <w:rFonts w:eastAsia="Times New Roman" w:cs="Times New Roman"/>
                <w:szCs w:val="28"/>
              </w:rPr>
              <w:t>string</w:t>
            </w:r>
          </w:p>
        </w:tc>
        <w:tc>
          <w:tcPr>
            <w:tcW w:w="1980" w:type="dxa"/>
            <w:tcBorders>
              <w:top w:val="single" w:sz="8" w:space="0" w:color="auto"/>
              <w:left w:val="single" w:sz="8" w:space="0" w:color="auto"/>
              <w:bottom w:val="single" w:sz="8" w:space="0" w:color="auto"/>
              <w:right w:val="single" w:sz="8" w:space="0" w:color="auto"/>
            </w:tcBorders>
            <w:tcMar>
              <w:left w:w="108" w:type="dxa"/>
              <w:right w:w="108" w:type="dxa"/>
            </w:tcMar>
          </w:tcPr>
          <w:p w14:paraId="0710A6BF" w14:textId="7FC649A0" w:rsidR="09D58D47" w:rsidRDefault="09D58D47" w:rsidP="09D58D47">
            <w:r w:rsidRPr="09D58D47">
              <w:rPr>
                <w:rFonts w:eastAsia="Times New Roman" w:cs="Times New Roman"/>
                <w:szCs w:val="28"/>
              </w:rPr>
              <w:t>private</w:t>
            </w:r>
          </w:p>
        </w:tc>
        <w:tc>
          <w:tcPr>
            <w:tcW w:w="4585" w:type="dxa"/>
            <w:tcBorders>
              <w:top w:val="single" w:sz="8" w:space="0" w:color="auto"/>
              <w:left w:val="single" w:sz="8" w:space="0" w:color="auto"/>
              <w:bottom w:val="single" w:sz="8" w:space="0" w:color="auto"/>
              <w:right w:val="single" w:sz="8" w:space="0" w:color="auto"/>
            </w:tcBorders>
            <w:tcMar>
              <w:left w:w="108" w:type="dxa"/>
              <w:right w:w="108" w:type="dxa"/>
            </w:tcMar>
          </w:tcPr>
          <w:p w14:paraId="5CD84215" w14:textId="231F8A0B" w:rsidR="09D58D47" w:rsidRDefault="09D58D47" w:rsidP="09D58D47">
            <w:r w:rsidRPr="09D58D47">
              <w:rPr>
                <w:rFonts w:eastAsia="Times New Roman" w:cs="Times New Roman"/>
                <w:szCs w:val="28"/>
              </w:rPr>
              <w:t>Trạng thái của giao dịch thanh toán</w:t>
            </w:r>
          </w:p>
        </w:tc>
      </w:tr>
      <w:tr w:rsidR="09D58D47" w14:paraId="3C93F689" w14:textId="77777777" w:rsidTr="09D58D47">
        <w:trPr>
          <w:trHeight w:val="300"/>
        </w:trPr>
        <w:tc>
          <w:tcPr>
            <w:tcW w:w="1435" w:type="dxa"/>
            <w:tcBorders>
              <w:top w:val="single" w:sz="8" w:space="0" w:color="auto"/>
              <w:left w:val="single" w:sz="8" w:space="0" w:color="auto"/>
              <w:bottom w:val="single" w:sz="8" w:space="0" w:color="auto"/>
              <w:right w:val="single" w:sz="8" w:space="0" w:color="auto"/>
            </w:tcBorders>
            <w:tcMar>
              <w:left w:w="108" w:type="dxa"/>
              <w:right w:w="108" w:type="dxa"/>
            </w:tcMar>
          </w:tcPr>
          <w:p w14:paraId="48985744" w14:textId="32B5A572" w:rsidR="09D58D47" w:rsidRDefault="09D58D47" w:rsidP="09D58D47">
            <w:r w:rsidRPr="09D58D47">
              <w:rPr>
                <w:rFonts w:eastAsia="Times New Roman" w:cs="Times New Roman"/>
                <w:szCs w:val="28"/>
              </w:rPr>
              <w:t>createdAt</w:t>
            </w:r>
          </w:p>
        </w:tc>
        <w:tc>
          <w:tcPr>
            <w:tcW w:w="1350" w:type="dxa"/>
            <w:tcBorders>
              <w:top w:val="single" w:sz="8" w:space="0" w:color="auto"/>
              <w:left w:val="single" w:sz="8" w:space="0" w:color="auto"/>
              <w:bottom w:val="single" w:sz="8" w:space="0" w:color="auto"/>
              <w:right w:val="single" w:sz="8" w:space="0" w:color="auto"/>
            </w:tcBorders>
            <w:tcMar>
              <w:left w:w="108" w:type="dxa"/>
              <w:right w:w="108" w:type="dxa"/>
            </w:tcMar>
          </w:tcPr>
          <w:p w14:paraId="70F62C44" w14:textId="0F50B66D" w:rsidR="09D58D47" w:rsidRDefault="09D58D47" w:rsidP="09D58D47">
            <w:r w:rsidRPr="09D58D47">
              <w:rPr>
                <w:rFonts w:eastAsia="Times New Roman" w:cs="Times New Roman"/>
                <w:szCs w:val="28"/>
              </w:rPr>
              <w:t>DateTime</w:t>
            </w:r>
          </w:p>
        </w:tc>
        <w:tc>
          <w:tcPr>
            <w:tcW w:w="1980" w:type="dxa"/>
            <w:tcBorders>
              <w:top w:val="single" w:sz="8" w:space="0" w:color="auto"/>
              <w:left w:val="single" w:sz="8" w:space="0" w:color="auto"/>
              <w:bottom w:val="single" w:sz="8" w:space="0" w:color="auto"/>
              <w:right w:val="single" w:sz="8" w:space="0" w:color="auto"/>
            </w:tcBorders>
            <w:tcMar>
              <w:left w:w="108" w:type="dxa"/>
              <w:right w:w="108" w:type="dxa"/>
            </w:tcMar>
          </w:tcPr>
          <w:p w14:paraId="628280A6" w14:textId="15823506" w:rsidR="09D58D47" w:rsidRDefault="09D58D47" w:rsidP="09D58D47">
            <w:r w:rsidRPr="09D58D47">
              <w:rPr>
                <w:rFonts w:eastAsia="Times New Roman" w:cs="Times New Roman"/>
                <w:szCs w:val="28"/>
              </w:rPr>
              <w:t>private</w:t>
            </w:r>
          </w:p>
        </w:tc>
        <w:tc>
          <w:tcPr>
            <w:tcW w:w="4585" w:type="dxa"/>
            <w:tcBorders>
              <w:top w:val="single" w:sz="8" w:space="0" w:color="auto"/>
              <w:left w:val="single" w:sz="8" w:space="0" w:color="auto"/>
              <w:bottom w:val="single" w:sz="8" w:space="0" w:color="auto"/>
              <w:right w:val="single" w:sz="8" w:space="0" w:color="auto"/>
            </w:tcBorders>
            <w:tcMar>
              <w:left w:w="108" w:type="dxa"/>
              <w:right w:w="108" w:type="dxa"/>
            </w:tcMar>
          </w:tcPr>
          <w:p w14:paraId="2CFA0E0C" w14:textId="4F8DF3A0" w:rsidR="09D58D47" w:rsidRDefault="09D58D47" w:rsidP="09D58D47">
            <w:r w:rsidRPr="09D58D47">
              <w:rPr>
                <w:rFonts w:eastAsia="Times New Roman" w:cs="Times New Roman"/>
                <w:szCs w:val="28"/>
              </w:rPr>
              <w:t>Thời gian thực hiện thanh toán</w:t>
            </w:r>
          </w:p>
        </w:tc>
      </w:tr>
      <w:tr w:rsidR="09D58D47" w14:paraId="5A25CCC0" w14:textId="77777777" w:rsidTr="09D58D47">
        <w:trPr>
          <w:trHeight w:val="300"/>
        </w:trPr>
        <w:tc>
          <w:tcPr>
            <w:tcW w:w="1435" w:type="dxa"/>
            <w:tcBorders>
              <w:top w:val="single" w:sz="8" w:space="0" w:color="auto"/>
              <w:left w:val="single" w:sz="8" w:space="0" w:color="auto"/>
              <w:bottom w:val="single" w:sz="8" w:space="0" w:color="auto"/>
              <w:right w:val="single" w:sz="8" w:space="0" w:color="auto"/>
            </w:tcBorders>
            <w:tcMar>
              <w:left w:w="108" w:type="dxa"/>
              <w:right w:w="108" w:type="dxa"/>
            </w:tcMar>
          </w:tcPr>
          <w:p w14:paraId="737CABB7" w14:textId="3E3598B9" w:rsidR="09D58D47" w:rsidRDefault="09D58D47" w:rsidP="09D58D47">
            <w:r w:rsidRPr="09D58D47">
              <w:rPr>
                <w:rFonts w:eastAsia="Times New Roman" w:cs="Times New Roman"/>
                <w:szCs w:val="28"/>
              </w:rPr>
              <w:t>amount</w:t>
            </w:r>
          </w:p>
        </w:tc>
        <w:tc>
          <w:tcPr>
            <w:tcW w:w="1350" w:type="dxa"/>
            <w:tcBorders>
              <w:top w:val="single" w:sz="8" w:space="0" w:color="auto"/>
              <w:left w:val="single" w:sz="8" w:space="0" w:color="auto"/>
              <w:bottom w:val="single" w:sz="8" w:space="0" w:color="auto"/>
              <w:right w:val="single" w:sz="8" w:space="0" w:color="auto"/>
            </w:tcBorders>
            <w:tcMar>
              <w:left w:w="108" w:type="dxa"/>
              <w:right w:w="108" w:type="dxa"/>
            </w:tcMar>
          </w:tcPr>
          <w:p w14:paraId="55470589" w14:textId="4E88539F" w:rsidR="09D58D47" w:rsidRDefault="09D58D47" w:rsidP="09D58D47">
            <w:r w:rsidRPr="09D58D47">
              <w:rPr>
                <w:rFonts w:eastAsia="Times New Roman" w:cs="Times New Roman"/>
                <w:szCs w:val="28"/>
              </w:rPr>
              <w:t>float</w:t>
            </w:r>
          </w:p>
        </w:tc>
        <w:tc>
          <w:tcPr>
            <w:tcW w:w="1980" w:type="dxa"/>
            <w:tcBorders>
              <w:top w:val="single" w:sz="8" w:space="0" w:color="auto"/>
              <w:left w:val="single" w:sz="8" w:space="0" w:color="auto"/>
              <w:bottom w:val="single" w:sz="8" w:space="0" w:color="auto"/>
              <w:right w:val="single" w:sz="8" w:space="0" w:color="auto"/>
            </w:tcBorders>
            <w:tcMar>
              <w:left w:w="108" w:type="dxa"/>
              <w:right w:w="108" w:type="dxa"/>
            </w:tcMar>
          </w:tcPr>
          <w:p w14:paraId="428E29E1" w14:textId="75AE9A38" w:rsidR="09D58D47" w:rsidRDefault="09D58D47" w:rsidP="09D58D47">
            <w:r w:rsidRPr="09D58D47">
              <w:rPr>
                <w:rFonts w:eastAsia="Times New Roman" w:cs="Times New Roman"/>
                <w:szCs w:val="28"/>
              </w:rPr>
              <w:t>private</w:t>
            </w:r>
          </w:p>
        </w:tc>
        <w:tc>
          <w:tcPr>
            <w:tcW w:w="4585" w:type="dxa"/>
            <w:tcBorders>
              <w:top w:val="single" w:sz="8" w:space="0" w:color="auto"/>
              <w:left w:val="single" w:sz="8" w:space="0" w:color="auto"/>
              <w:bottom w:val="single" w:sz="8" w:space="0" w:color="auto"/>
              <w:right w:val="single" w:sz="8" w:space="0" w:color="auto"/>
            </w:tcBorders>
            <w:tcMar>
              <w:left w:w="108" w:type="dxa"/>
              <w:right w:w="108" w:type="dxa"/>
            </w:tcMar>
          </w:tcPr>
          <w:p w14:paraId="1FFE7E6B" w14:textId="0492C579" w:rsidR="09D58D47" w:rsidRDefault="09D58D47" w:rsidP="09D58D47">
            <w:r w:rsidRPr="09D58D47">
              <w:rPr>
                <w:rFonts w:eastAsia="Times New Roman" w:cs="Times New Roman"/>
                <w:szCs w:val="28"/>
              </w:rPr>
              <w:t>Giá trị của giao dịch thanh toán</w:t>
            </w:r>
          </w:p>
        </w:tc>
      </w:tr>
      <w:tr w:rsidR="09D58D47" w14:paraId="200A2F8E" w14:textId="77777777" w:rsidTr="09D58D47">
        <w:trPr>
          <w:trHeight w:val="300"/>
        </w:trPr>
        <w:tc>
          <w:tcPr>
            <w:tcW w:w="1435" w:type="dxa"/>
            <w:tcBorders>
              <w:top w:val="single" w:sz="8" w:space="0" w:color="auto"/>
              <w:left w:val="single" w:sz="8" w:space="0" w:color="auto"/>
              <w:bottom w:val="single" w:sz="8" w:space="0" w:color="auto"/>
              <w:right w:val="single" w:sz="8" w:space="0" w:color="auto"/>
            </w:tcBorders>
            <w:tcMar>
              <w:left w:w="108" w:type="dxa"/>
              <w:right w:w="108" w:type="dxa"/>
            </w:tcMar>
          </w:tcPr>
          <w:p w14:paraId="2546258E" w14:textId="37B25CE6" w:rsidR="09D58D47" w:rsidRDefault="09D58D47" w:rsidP="09D58D47">
            <w:r w:rsidRPr="09D58D47">
              <w:rPr>
                <w:rFonts w:eastAsia="Times New Roman" w:cs="Times New Roman"/>
                <w:szCs w:val="28"/>
              </w:rPr>
              <w:t>type</w:t>
            </w:r>
          </w:p>
        </w:tc>
        <w:tc>
          <w:tcPr>
            <w:tcW w:w="1350" w:type="dxa"/>
            <w:tcBorders>
              <w:top w:val="single" w:sz="8" w:space="0" w:color="auto"/>
              <w:left w:val="single" w:sz="8" w:space="0" w:color="auto"/>
              <w:bottom w:val="single" w:sz="8" w:space="0" w:color="auto"/>
              <w:right w:val="single" w:sz="8" w:space="0" w:color="auto"/>
            </w:tcBorders>
            <w:tcMar>
              <w:left w:w="108" w:type="dxa"/>
              <w:right w:w="108" w:type="dxa"/>
            </w:tcMar>
          </w:tcPr>
          <w:p w14:paraId="1B3E98EB" w14:textId="27D45FB3" w:rsidR="09D58D47" w:rsidRDefault="09D58D47" w:rsidP="09D58D47">
            <w:r w:rsidRPr="09D58D47">
              <w:rPr>
                <w:rFonts w:eastAsia="Times New Roman" w:cs="Times New Roman"/>
                <w:szCs w:val="28"/>
              </w:rPr>
              <w:t>string</w:t>
            </w:r>
          </w:p>
        </w:tc>
        <w:tc>
          <w:tcPr>
            <w:tcW w:w="1980" w:type="dxa"/>
            <w:tcBorders>
              <w:top w:val="single" w:sz="8" w:space="0" w:color="auto"/>
              <w:left w:val="single" w:sz="8" w:space="0" w:color="auto"/>
              <w:bottom w:val="single" w:sz="8" w:space="0" w:color="auto"/>
              <w:right w:val="single" w:sz="8" w:space="0" w:color="auto"/>
            </w:tcBorders>
            <w:tcMar>
              <w:left w:w="108" w:type="dxa"/>
              <w:right w:w="108" w:type="dxa"/>
            </w:tcMar>
          </w:tcPr>
          <w:p w14:paraId="4F4805C3" w14:textId="6F16AF16" w:rsidR="09D58D47" w:rsidRDefault="09D58D47" w:rsidP="09D58D47">
            <w:r w:rsidRPr="09D58D47">
              <w:rPr>
                <w:rFonts w:eastAsia="Times New Roman" w:cs="Times New Roman"/>
                <w:szCs w:val="28"/>
              </w:rPr>
              <w:t>private</w:t>
            </w:r>
          </w:p>
        </w:tc>
        <w:tc>
          <w:tcPr>
            <w:tcW w:w="4585" w:type="dxa"/>
            <w:tcBorders>
              <w:top w:val="single" w:sz="8" w:space="0" w:color="auto"/>
              <w:left w:val="single" w:sz="8" w:space="0" w:color="auto"/>
              <w:bottom w:val="single" w:sz="8" w:space="0" w:color="auto"/>
              <w:right w:val="single" w:sz="8" w:space="0" w:color="auto"/>
            </w:tcBorders>
            <w:tcMar>
              <w:left w:w="108" w:type="dxa"/>
              <w:right w:w="108" w:type="dxa"/>
            </w:tcMar>
          </w:tcPr>
          <w:p w14:paraId="16553D38" w14:textId="5BC6EA04" w:rsidR="09D58D47" w:rsidRDefault="09D58D47" w:rsidP="09D58D47">
            <w:r w:rsidRPr="09D58D47">
              <w:rPr>
                <w:rFonts w:eastAsia="Times New Roman" w:cs="Times New Roman"/>
                <w:szCs w:val="28"/>
              </w:rPr>
              <w:t>Loại của giao dịch thanh toán</w:t>
            </w:r>
          </w:p>
        </w:tc>
      </w:tr>
    </w:tbl>
    <w:p w14:paraId="4C149491" w14:textId="51F2CF9C" w:rsidR="6781AED4" w:rsidRDefault="6781AED4" w:rsidP="09D58D47">
      <w:pPr>
        <w:spacing w:line="276" w:lineRule="auto"/>
      </w:pPr>
    </w:p>
    <w:p w14:paraId="4E8E2B8C" w14:textId="02BD3FF0" w:rsidR="6781AED4" w:rsidRDefault="09D58D47" w:rsidP="09D58D47">
      <w:pPr>
        <w:pStyle w:val="Heading4"/>
        <w:spacing w:before="0" w:after="0" w:line="276" w:lineRule="auto"/>
        <w:rPr>
          <w:rFonts w:eastAsia="Times New Roman" w:cs="Times New Roman"/>
          <w:szCs w:val="26"/>
        </w:rPr>
      </w:pPr>
      <w:r w:rsidRPr="09D58D47">
        <w:rPr>
          <w:rFonts w:eastAsia="Times New Roman" w:cs="Times New Roman"/>
          <w:szCs w:val="26"/>
        </w:rPr>
        <w:t>Lớp M_Review</w:t>
      </w:r>
    </w:p>
    <w:p w14:paraId="6C3EE942" w14:textId="5E475609" w:rsidR="6781AED4" w:rsidRDefault="09D58D47" w:rsidP="009A6FBF">
      <w:pPr>
        <w:pStyle w:val="ListParagraph"/>
        <w:numPr>
          <w:ilvl w:val="0"/>
          <w:numId w:val="41"/>
        </w:numPr>
        <w:spacing w:line="276" w:lineRule="auto"/>
      </w:pPr>
      <w:r w:rsidRPr="00D743E3">
        <w:rPr>
          <w:rFonts w:eastAsia="Times New Roman" w:cs="Times New Roman"/>
          <w:szCs w:val="28"/>
        </w:rPr>
        <w:t>Mô tả: Các đánh giá của người dung về khóa học</w:t>
      </w:r>
    </w:p>
    <w:p w14:paraId="1EB3304A" w14:textId="34844FF1" w:rsidR="6781AED4" w:rsidRDefault="09D58D47" w:rsidP="009A6FBF">
      <w:pPr>
        <w:pStyle w:val="ListParagraph"/>
        <w:numPr>
          <w:ilvl w:val="0"/>
          <w:numId w:val="41"/>
        </w:numPr>
        <w:spacing w:line="276" w:lineRule="auto"/>
      </w:pPr>
      <w:r w:rsidRPr="00D743E3">
        <w:rPr>
          <w:rFonts w:eastAsia="Times New Roman" w:cs="Times New Roman"/>
          <w:szCs w:val="28"/>
        </w:rPr>
        <w:t xml:space="preserve">Các thuộc tính: </w:t>
      </w:r>
    </w:p>
    <w:tbl>
      <w:tblPr>
        <w:tblStyle w:val="TableGrid"/>
        <w:tblW w:w="0" w:type="auto"/>
        <w:tblLayout w:type="fixed"/>
        <w:tblLook w:val="04A0" w:firstRow="1" w:lastRow="0" w:firstColumn="1" w:lastColumn="0" w:noHBand="0" w:noVBand="1"/>
      </w:tblPr>
      <w:tblGrid>
        <w:gridCol w:w="1435"/>
        <w:gridCol w:w="1350"/>
        <w:gridCol w:w="1980"/>
        <w:gridCol w:w="4585"/>
      </w:tblGrid>
      <w:tr w:rsidR="09D58D47" w14:paraId="06A014B7" w14:textId="77777777" w:rsidTr="09D58D47">
        <w:trPr>
          <w:trHeight w:val="300"/>
        </w:trPr>
        <w:tc>
          <w:tcPr>
            <w:tcW w:w="1435" w:type="dxa"/>
            <w:tcBorders>
              <w:top w:val="single" w:sz="8" w:space="0" w:color="auto"/>
              <w:left w:val="single" w:sz="8" w:space="0" w:color="auto"/>
              <w:bottom w:val="single" w:sz="8" w:space="0" w:color="auto"/>
              <w:right w:val="single" w:sz="8" w:space="0" w:color="auto"/>
            </w:tcBorders>
            <w:shd w:val="clear" w:color="auto" w:fill="83CAEB" w:themeFill="accent1" w:themeFillTint="66"/>
            <w:tcMar>
              <w:left w:w="108" w:type="dxa"/>
              <w:right w:w="108" w:type="dxa"/>
            </w:tcMar>
          </w:tcPr>
          <w:p w14:paraId="241F1904" w14:textId="7F48E38C" w:rsidR="09D58D47" w:rsidRDefault="09D58D47" w:rsidP="09D58D47">
            <w:pPr>
              <w:jc w:val="center"/>
            </w:pPr>
            <w:r w:rsidRPr="09D58D47">
              <w:rPr>
                <w:rFonts w:eastAsia="Times New Roman" w:cs="Times New Roman"/>
                <w:color w:val="000000" w:themeColor="text1"/>
                <w:szCs w:val="28"/>
              </w:rPr>
              <w:t>Tên thuộc tính</w:t>
            </w:r>
          </w:p>
        </w:tc>
        <w:tc>
          <w:tcPr>
            <w:tcW w:w="1350" w:type="dxa"/>
            <w:tcBorders>
              <w:top w:val="single" w:sz="8" w:space="0" w:color="auto"/>
              <w:left w:val="single" w:sz="8" w:space="0" w:color="auto"/>
              <w:bottom w:val="single" w:sz="8" w:space="0" w:color="auto"/>
              <w:right w:val="single" w:sz="8" w:space="0" w:color="auto"/>
            </w:tcBorders>
            <w:shd w:val="clear" w:color="auto" w:fill="83CAEB" w:themeFill="accent1" w:themeFillTint="66"/>
            <w:tcMar>
              <w:left w:w="108" w:type="dxa"/>
              <w:right w:w="108" w:type="dxa"/>
            </w:tcMar>
          </w:tcPr>
          <w:p w14:paraId="49D26F5D" w14:textId="31E19C01" w:rsidR="09D58D47" w:rsidRDefault="09D58D47" w:rsidP="09D58D47">
            <w:pPr>
              <w:jc w:val="center"/>
            </w:pPr>
            <w:r w:rsidRPr="09D58D47">
              <w:rPr>
                <w:rFonts w:eastAsia="Times New Roman" w:cs="Times New Roman"/>
                <w:color w:val="000000" w:themeColor="text1"/>
                <w:szCs w:val="28"/>
              </w:rPr>
              <w:t>Kiểu dữ liệu</w:t>
            </w:r>
          </w:p>
        </w:tc>
        <w:tc>
          <w:tcPr>
            <w:tcW w:w="1980" w:type="dxa"/>
            <w:tcBorders>
              <w:top w:val="single" w:sz="8" w:space="0" w:color="auto"/>
              <w:left w:val="single" w:sz="8" w:space="0" w:color="auto"/>
              <w:bottom w:val="single" w:sz="8" w:space="0" w:color="auto"/>
              <w:right w:val="single" w:sz="8" w:space="0" w:color="auto"/>
            </w:tcBorders>
            <w:shd w:val="clear" w:color="auto" w:fill="83CAEB" w:themeFill="accent1" w:themeFillTint="66"/>
            <w:tcMar>
              <w:left w:w="108" w:type="dxa"/>
              <w:right w:w="108" w:type="dxa"/>
            </w:tcMar>
          </w:tcPr>
          <w:p w14:paraId="22E470B4" w14:textId="78D64781" w:rsidR="09D58D47" w:rsidRDefault="09D58D47" w:rsidP="09D58D47">
            <w:pPr>
              <w:jc w:val="center"/>
            </w:pPr>
            <w:r w:rsidRPr="09D58D47">
              <w:rPr>
                <w:rFonts w:eastAsia="Times New Roman" w:cs="Times New Roman"/>
                <w:color w:val="000000" w:themeColor="text1"/>
                <w:szCs w:val="28"/>
              </w:rPr>
              <w:t>Phạm vi truy cập</w:t>
            </w:r>
          </w:p>
        </w:tc>
        <w:tc>
          <w:tcPr>
            <w:tcW w:w="4585" w:type="dxa"/>
            <w:tcBorders>
              <w:top w:val="single" w:sz="8" w:space="0" w:color="auto"/>
              <w:left w:val="single" w:sz="8" w:space="0" w:color="auto"/>
              <w:bottom w:val="single" w:sz="8" w:space="0" w:color="auto"/>
              <w:right w:val="single" w:sz="8" w:space="0" w:color="auto"/>
            </w:tcBorders>
            <w:shd w:val="clear" w:color="auto" w:fill="83CAEB" w:themeFill="accent1" w:themeFillTint="66"/>
            <w:tcMar>
              <w:left w:w="108" w:type="dxa"/>
              <w:right w:w="108" w:type="dxa"/>
            </w:tcMar>
          </w:tcPr>
          <w:p w14:paraId="4DE14436" w14:textId="5937292D" w:rsidR="09D58D47" w:rsidRDefault="09D58D47" w:rsidP="09D58D47">
            <w:pPr>
              <w:jc w:val="center"/>
            </w:pPr>
            <w:r w:rsidRPr="09D58D47">
              <w:rPr>
                <w:rFonts w:eastAsia="Times New Roman" w:cs="Times New Roman"/>
                <w:color w:val="000000" w:themeColor="text1"/>
                <w:szCs w:val="28"/>
              </w:rPr>
              <w:t>Mô tả</w:t>
            </w:r>
          </w:p>
        </w:tc>
      </w:tr>
      <w:tr w:rsidR="09D58D47" w14:paraId="1E4C3359" w14:textId="77777777" w:rsidTr="09D58D47">
        <w:trPr>
          <w:trHeight w:val="300"/>
        </w:trPr>
        <w:tc>
          <w:tcPr>
            <w:tcW w:w="1435" w:type="dxa"/>
            <w:tcBorders>
              <w:top w:val="single" w:sz="8" w:space="0" w:color="auto"/>
              <w:left w:val="single" w:sz="8" w:space="0" w:color="auto"/>
              <w:bottom w:val="single" w:sz="8" w:space="0" w:color="auto"/>
              <w:right w:val="single" w:sz="8" w:space="0" w:color="auto"/>
            </w:tcBorders>
            <w:tcMar>
              <w:left w:w="108" w:type="dxa"/>
              <w:right w:w="108" w:type="dxa"/>
            </w:tcMar>
          </w:tcPr>
          <w:p w14:paraId="478C683B" w14:textId="4FBB6108" w:rsidR="09D58D47" w:rsidRDefault="09D58D47" w:rsidP="09D58D47">
            <w:r w:rsidRPr="09D58D47">
              <w:rPr>
                <w:rFonts w:eastAsia="Times New Roman" w:cs="Times New Roman"/>
                <w:szCs w:val="28"/>
              </w:rPr>
              <w:lastRenderedPageBreak/>
              <w:t>id</w:t>
            </w:r>
          </w:p>
        </w:tc>
        <w:tc>
          <w:tcPr>
            <w:tcW w:w="1350" w:type="dxa"/>
            <w:tcBorders>
              <w:top w:val="single" w:sz="8" w:space="0" w:color="auto"/>
              <w:left w:val="single" w:sz="8" w:space="0" w:color="auto"/>
              <w:bottom w:val="single" w:sz="8" w:space="0" w:color="auto"/>
              <w:right w:val="single" w:sz="8" w:space="0" w:color="auto"/>
            </w:tcBorders>
            <w:tcMar>
              <w:left w:w="108" w:type="dxa"/>
              <w:right w:w="108" w:type="dxa"/>
            </w:tcMar>
          </w:tcPr>
          <w:p w14:paraId="7A7CF0CF" w14:textId="5D710AB9" w:rsidR="09D58D47" w:rsidRDefault="09D58D47" w:rsidP="09D58D47">
            <w:r w:rsidRPr="09D58D47">
              <w:rPr>
                <w:rFonts w:eastAsia="Times New Roman" w:cs="Times New Roman"/>
                <w:szCs w:val="28"/>
              </w:rPr>
              <w:t>int</w:t>
            </w:r>
          </w:p>
        </w:tc>
        <w:tc>
          <w:tcPr>
            <w:tcW w:w="1980" w:type="dxa"/>
            <w:tcBorders>
              <w:top w:val="single" w:sz="8" w:space="0" w:color="auto"/>
              <w:left w:val="single" w:sz="8" w:space="0" w:color="auto"/>
              <w:bottom w:val="single" w:sz="8" w:space="0" w:color="auto"/>
              <w:right w:val="single" w:sz="8" w:space="0" w:color="auto"/>
            </w:tcBorders>
            <w:tcMar>
              <w:left w:w="108" w:type="dxa"/>
              <w:right w:w="108" w:type="dxa"/>
            </w:tcMar>
          </w:tcPr>
          <w:p w14:paraId="7661DB6E" w14:textId="697BC94C" w:rsidR="09D58D47" w:rsidRDefault="09D58D47" w:rsidP="09D58D47">
            <w:r w:rsidRPr="09D58D47">
              <w:rPr>
                <w:rFonts w:eastAsia="Times New Roman" w:cs="Times New Roman"/>
                <w:szCs w:val="28"/>
              </w:rPr>
              <w:t>private</w:t>
            </w:r>
          </w:p>
        </w:tc>
        <w:tc>
          <w:tcPr>
            <w:tcW w:w="4585" w:type="dxa"/>
            <w:tcBorders>
              <w:top w:val="single" w:sz="8" w:space="0" w:color="auto"/>
              <w:left w:val="single" w:sz="8" w:space="0" w:color="auto"/>
              <w:bottom w:val="single" w:sz="8" w:space="0" w:color="auto"/>
              <w:right w:val="single" w:sz="8" w:space="0" w:color="auto"/>
            </w:tcBorders>
            <w:tcMar>
              <w:left w:w="108" w:type="dxa"/>
              <w:right w:w="108" w:type="dxa"/>
            </w:tcMar>
          </w:tcPr>
          <w:p w14:paraId="2F3440B3" w14:textId="68977902" w:rsidR="09D58D47" w:rsidRDefault="09D58D47" w:rsidP="09D58D47">
            <w:r w:rsidRPr="09D58D47">
              <w:rPr>
                <w:rFonts w:eastAsia="Times New Roman" w:cs="Times New Roman"/>
                <w:szCs w:val="28"/>
              </w:rPr>
              <w:t>Id của review</w:t>
            </w:r>
          </w:p>
        </w:tc>
      </w:tr>
      <w:tr w:rsidR="09D58D47" w14:paraId="114FD714" w14:textId="77777777" w:rsidTr="09D58D47">
        <w:trPr>
          <w:trHeight w:val="300"/>
        </w:trPr>
        <w:tc>
          <w:tcPr>
            <w:tcW w:w="1435" w:type="dxa"/>
            <w:tcBorders>
              <w:top w:val="single" w:sz="8" w:space="0" w:color="auto"/>
              <w:left w:val="single" w:sz="8" w:space="0" w:color="auto"/>
              <w:bottom w:val="single" w:sz="8" w:space="0" w:color="auto"/>
              <w:right w:val="single" w:sz="8" w:space="0" w:color="auto"/>
            </w:tcBorders>
            <w:tcMar>
              <w:left w:w="108" w:type="dxa"/>
              <w:right w:w="108" w:type="dxa"/>
            </w:tcMar>
          </w:tcPr>
          <w:p w14:paraId="4130D2B2" w14:textId="7D16DF8B" w:rsidR="09D58D47" w:rsidRDefault="09D58D47" w:rsidP="09D58D47">
            <w:r w:rsidRPr="09D58D47">
              <w:rPr>
                <w:rFonts w:eastAsia="Times New Roman" w:cs="Times New Roman"/>
                <w:szCs w:val="28"/>
              </w:rPr>
              <w:t>userId</w:t>
            </w:r>
          </w:p>
        </w:tc>
        <w:tc>
          <w:tcPr>
            <w:tcW w:w="1350" w:type="dxa"/>
            <w:tcBorders>
              <w:top w:val="single" w:sz="8" w:space="0" w:color="auto"/>
              <w:left w:val="single" w:sz="8" w:space="0" w:color="auto"/>
              <w:bottom w:val="single" w:sz="8" w:space="0" w:color="auto"/>
              <w:right w:val="single" w:sz="8" w:space="0" w:color="auto"/>
            </w:tcBorders>
            <w:tcMar>
              <w:left w:w="108" w:type="dxa"/>
              <w:right w:w="108" w:type="dxa"/>
            </w:tcMar>
          </w:tcPr>
          <w:p w14:paraId="5259FB67" w14:textId="713178DE" w:rsidR="09D58D47" w:rsidRDefault="09D58D47" w:rsidP="09D58D47">
            <w:r w:rsidRPr="09D58D47">
              <w:rPr>
                <w:rFonts w:eastAsia="Times New Roman" w:cs="Times New Roman"/>
                <w:szCs w:val="28"/>
              </w:rPr>
              <w:t>int</w:t>
            </w:r>
          </w:p>
        </w:tc>
        <w:tc>
          <w:tcPr>
            <w:tcW w:w="1980" w:type="dxa"/>
            <w:tcBorders>
              <w:top w:val="single" w:sz="8" w:space="0" w:color="auto"/>
              <w:left w:val="single" w:sz="8" w:space="0" w:color="auto"/>
              <w:bottom w:val="single" w:sz="8" w:space="0" w:color="auto"/>
              <w:right w:val="single" w:sz="8" w:space="0" w:color="auto"/>
            </w:tcBorders>
            <w:tcMar>
              <w:left w:w="108" w:type="dxa"/>
              <w:right w:w="108" w:type="dxa"/>
            </w:tcMar>
          </w:tcPr>
          <w:p w14:paraId="530DB615" w14:textId="2B8802C6" w:rsidR="09D58D47" w:rsidRDefault="09D58D47" w:rsidP="09D58D47">
            <w:r w:rsidRPr="09D58D47">
              <w:rPr>
                <w:rFonts w:eastAsia="Times New Roman" w:cs="Times New Roman"/>
                <w:szCs w:val="28"/>
              </w:rPr>
              <w:t>private</w:t>
            </w:r>
          </w:p>
        </w:tc>
        <w:tc>
          <w:tcPr>
            <w:tcW w:w="4585" w:type="dxa"/>
            <w:tcBorders>
              <w:top w:val="single" w:sz="8" w:space="0" w:color="auto"/>
              <w:left w:val="single" w:sz="8" w:space="0" w:color="auto"/>
              <w:bottom w:val="single" w:sz="8" w:space="0" w:color="auto"/>
              <w:right w:val="single" w:sz="8" w:space="0" w:color="auto"/>
            </w:tcBorders>
            <w:tcMar>
              <w:left w:w="108" w:type="dxa"/>
              <w:right w:w="108" w:type="dxa"/>
            </w:tcMar>
          </w:tcPr>
          <w:p w14:paraId="0C6D9220" w14:textId="499B62D1" w:rsidR="09D58D47" w:rsidRDefault="09D58D47" w:rsidP="09D58D47">
            <w:r w:rsidRPr="09D58D47">
              <w:rPr>
                <w:rFonts w:eastAsia="Times New Roman" w:cs="Times New Roman"/>
                <w:szCs w:val="28"/>
              </w:rPr>
              <w:t>Id của user đưa ra đánh giá</w:t>
            </w:r>
          </w:p>
        </w:tc>
      </w:tr>
      <w:tr w:rsidR="09D58D47" w14:paraId="1F786721" w14:textId="77777777" w:rsidTr="09D58D47">
        <w:trPr>
          <w:trHeight w:val="300"/>
        </w:trPr>
        <w:tc>
          <w:tcPr>
            <w:tcW w:w="1435" w:type="dxa"/>
            <w:tcBorders>
              <w:top w:val="single" w:sz="8" w:space="0" w:color="auto"/>
              <w:left w:val="single" w:sz="8" w:space="0" w:color="auto"/>
              <w:bottom w:val="single" w:sz="8" w:space="0" w:color="auto"/>
              <w:right w:val="single" w:sz="8" w:space="0" w:color="auto"/>
            </w:tcBorders>
            <w:tcMar>
              <w:left w:w="108" w:type="dxa"/>
              <w:right w:w="108" w:type="dxa"/>
            </w:tcMar>
          </w:tcPr>
          <w:p w14:paraId="27E917A5" w14:textId="4FDD94BC" w:rsidR="09D58D47" w:rsidRDefault="09D58D47" w:rsidP="09D58D47">
            <w:r w:rsidRPr="09D58D47">
              <w:rPr>
                <w:rFonts w:eastAsia="Times New Roman" w:cs="Times New Roman"/>
                <w:szCs w:val="28"/>
              </w:rPr>
              <w:t>courseId</w:t>
            </w:r>
          </w:p>
        </w:tc>
        <w:tc>
          <w:tcPr>
            <w:tcW w:w="1350" w:type="dxa"/>
            <w:tcBorders>
              <w:top w:val="single" w:sz="8" w:space="0" w:color="auto"/>
              <w:left w:val="single" w:sz="8" w:space="0" w:color="auto"/>
              <w:bottom w:val="single" w:sz="8" w:space="0" w:color="auto"/>
              <w:right w:val="single" w:sz="8" w:space="0" w:color="auto"/>
            </w:tcBorders>
            <w:tcMar>
              <w:left w:w="108" w:type="dxa"/>
              <w:right w:w="108" w:type="dxa"/>
            </w:tcMar>
          </w:tcPr>
          <w:p w14:paraId="31317071" w14:textId="32DECDBD" w:rsidR="09D58D47" w:rsidRDefault="09D58D47" w:rsidP="09D58D47">
            <w:r w:rsidRPr="09D58D47">
              <w:rPr>
                <w:rFonts w:eastAsia="Times New Roman" w:cs="Times New Roman"/>
                <w:szCs w:val="28"/>
              </w:rPr>
              <w:t>int</w:t>
            </w:r>
          </w:p>
        </w:tc>
        <w:tc>
          <w:tcPr>
            <w:tcW w:w="1980" w:type="dxa"/>
            <w:tcBorders>
              <w:top w:val="single" w:sz="8" w:space="0" w:color="auto"/>
              <w:left w:val="single" w:sz="8" w:space="0" w:color="auto"/>
              <w:bottom w:val="single" w:sz="8" w:space="0" w:color="auto"/>
              <w:right w:val="single" w:sz="8" w:space="0" w:color="auto"/>
            </w:tcBorders>
            <w:tcMar>
              <w:left w:w="108" w:type="dxa"/>
              <w:right w:w="108" w:type="dxa"/>
            </w:tcMar>
          </w:tcPr>
          <w:p w14:paraId="48124197" w14:textId="1567457B" w:rsidR="09D58D47" w:rsidRDefault="09D58D47" w:rsidP="09D58D47">
            <w:r w:rsidRPr="09D58D47">
              <w:rPr>
                <w:rFonts w:eastAsia="Times New Roman" w:cs="Times New Roman"/>
                <w:szCs w:val="28"/>
              </w:rPr>
              <w:t>private</w:t>
            </w:r>
          </w:p>
        </w:tc>
        <w:tc>
          <w:tcPr>
            <w:tcW w:w="4585" w:type="dxa"/>
            <w:tcBorders>
              <w:top w:val="single" w:sz="8" w:space="0" w:color="auto"/>
              <w:left w:val="single" w:sz="8" w:space="0" w:color="auto"/>
              <w:bottom w:val="single" w:sz="8" w:space="0" w:color="auto"/>
              <w:right w:val="single" w:sz="8" w:space="0" w:color="auto"/>
            </w:tcBorders>
            <w:tcMar>
              <w:left w:w="108" w:type="dxa"/>
              <w:right w:w="108" w:type="dxa"/>
            </w:tcMar>
          </w:tcPr>
          <w:p w14:paraId="41A6ABC0" w14:textId="224E137B" w:rsidR="09D58D47" w:rsidRDefault="09D58D47" w:rsidP="09D58D47">
            <w:r w:rsidRPr="09D58D47">
              <w:rPr>
                <w:rFonts w:eastAsia="Times New Roman" w:cs="Times New Roman"/>
                <w:szCs w:val="28"/>
              </w:rPr>
              <w:t>Id của khóa học được đánh giá</w:t>
            </w:r>
          </w:p>
        </w:tc>
      </w:tr>
      <w:tr w:rsidR="09D58D47" w14:paraId="2C3BC844" w14:textId="77777777" w:rsidTr="09D58D47">
        <w:trPr>
          <w:trHeight w:val="300"/>
        </w:trPr>
        <w:tc>
          <w:tcPr>
            <w:tcW w:w="1435" w:type="dxa"/>
            <w:tcBorders>
              <w:top w:val="single" w:sz="8" w:space="0" w:color="auto"/>
              <w:left w:val="single" w:sz="8" w:space="0" w:color="auto"/>
              <w:bottom w:val="single" w:sz="8" w:space="0" w:color="auto"/>
              <w:right w:val="single" w:sz="8" w:space="0" w:color="auto"/>
            </w:tcBorders>
            <w:tcMar>
              <w:left w:w="108" w:type="dxa"/>
              <w:right w:w="108" w:type="dxa"/>
            </w:tcMar>
          </w:tcPr>
          <w:p w14:paraId="4DE5D4BD" w14:textId="1A94B81C" w:rsidR="09D58D47" w:rsidRDefault="09D58D47" w:rsidP="09D58D47">
            <w:r w:rsidRPr="09D58D47">
              <w:rPr>
                <w:rFonts w:eastAsia="Times New Roman" w:cs="Times New Roman"/>
                <w:szCs w:val="28"/>
              </w:rPr>
              <w:t>content</w:t>
            </w:r>
          </w:p>
        </w:tc>
        <w:tc>
          <w:tcPr>
            <w:tcW w:w="1350" w:type="dxa"/>
            <w:tcBorders>
              <w:top w:val="single" w:sz="8" w:space="0" w:color="auto"/>
              <w:left w:val="single" w:sz="8" w:space="0" w:color="auto"/>
              <w:bottom w:val="single" w:sz="8" w:space="0" w:color="auto"/>
              <w:right w:val="single" w:sz="8" w:space="0" w:color="auto"/>
            </w:tcBorders>
            <w:tcMar>
              <w:left w:w="108" w:type="dxa"/>
              <w:right w:w="108" w:type="dxa"/>
            </w:tcMar>
          </w:tcPr>
          <w:p w14:paraId="162BAB48" w14:textId="558B33C0" w:rsidR="09D58D47" w:rsidRDefault="09D58D47" w:rsidP="09D58D47">
            <w:r w:rsidRPr="09D58D47">
              <w:rPr>
                <w:rFonts w:eastAsia="Times New Roman" w:cs="Times New Roman"/>
                <w:szCs w:val="28"/>
              </w:rPr>
              <w:t>string</w:t>
            </w:r>
          </w:p>
        </w:tc>
        <w:tc>
          <w:tcPr>
            <w:tcW w:w="1980" w:type="dxa"/>
            <w:tcBorders>
              <w:top w:val="single" w:sz="8" w:space="0" w:color="auto"/>
              <w:left w:val="single" w:sz="8" w:space="0" w:color="auto"/>
              <w:bottom w:val="single" w:sz="8" w:space="0" w:color="auto"/>
              <w:right w:val="single" w:sz="8" w:space="0" w:color="auto"/>
            </w:tcBorders>
            <w:tcMar>
              <w:left w:w="108" w:type="dxa"/>
              <w:right w:w="108" w:type="dxa"/>
            </w:tcMar>
          </w:tcPr>
          <w:p w14:paraId="717D7A6F" w14:textId="04D35D86" w:rsidR="09D58D47" w:rsidRDefault="09D58D47" w:rsidP="09D58D47">
            <w:r w:rsidRPr="09D58D47">
              <w:rPr>
                <w:rFonts w:eastAsia="Times New Roman" w:cs="Times New Roman"/>
                <w:szCs w:val="28"/>
              </w:rPr>
              <w:t>private</w:t>
            </w:r>
          </w:p>
        </w:tc>
        <w:tc>
          <w:tcPr>
            <w:tcW w:w="4585" w:type="dxa"/>
            <w:tcBorders>
              <w:top w:val="single" w:sz="8" w:space="0" w:color="auto"/>
              <w:left w:val="single" w:sz="8" w:space="0" w:color="auto"/>
              <w:bottom w:val="single" w:sz="8" w:space="0" w:color="auto"/>
              <w:right w:val="single" w:sz="8" w:space="0" w:color="auto"/>
            </w:tcBorders>
            <w:tcMar>
              <w:left w:w="108" w:type="dxa"/>
              <w:right w:w="108" w:type="dxa"/>
            </w:tcMar>
          </w:tcPr>
          <w:p w14:paraId="40E11546" w14:textId="70B519D4" w:rsidR="09D58D47" w:rsidRDefault="09D58D47" w:rsidP="09D58D47">
            <w:r w:rsidRPr="09D58D47">
              <w:rPr>
                <w:rFonts w:eastAsia="Times New Roman" w:cs="Times New Roman"/>
                <w:szCs w:val="28"/>
              </w:rPr>
              <w:t>Nội dung của đánh giá</w:t>
            </w:r>
          </w:p>
        </w:tc>
      </w:tr>
    </w:tbl>
    <w:p w14:paraId="0295F236" w14:textId="761FB7CC" w:rsidR="6781AED4" w:rsidRDefault="6781AED4" w:rsidP="09D58D47">
      <w:pPr>
        <w:spacing w:line="276" w:lineRule="auto"/>
      </w:pPr>
    </w:p>
    <w:p w14:paraId="7A76240A" w14:textId="7FD04628" w:rsidR="6781AED4" w:rsidRDefault="09D58D47" w:rsidP="09D58D47">
      <w:pPr>
        <w:pStyle w:val="Heading4"/>
        <w:spacing w:before="0" w:after="0" w:line="276" w:lineRule="auto"/>
        <w:rPr>
          <w:rFonts w:eastAsia="Times New Roman" w:cs="Times New Roman"/>
          <w:szCs w:val="26"/>
        </w:rPr>
      </w:pPr>
      <w:r w:rsidRPr="09D58D47">
        <w:rPr>
          <w:rFonts w:eastAsia="Times New Roman" w:cs="Times New Roman"/>
          <w:szCs w:val="26"/>
        </w:rPr>
        <w:t>Lớp M_Category</w:t>
      </w:r>
    </w:p>
    <w:p w14:paraId="6F8A4A23" w14:textId="52ADF6A9" w:rsidR="6781AED4" w:rsidRDefault="09D58D47" w:rsidP="009A6FBF">
      <w:pPr>
        <w:pStyle w:val="ListParagraph"/>
        <w:numPr>
          <w:ilvl w:val="0"/>
          <w:numId w:val="42"/>
        </w:numPr>
        <w:spacing w:line="276" w:lineRule="auto"/>
      </w:pPr>
      <w:r w:rsidRPr="00D743E3">
        <w:rPr>
          <w:rFonts w:eastAsia="Times New Roman" w:cs="Times New Roman"/>
          <w:szCs w:val="28"/>
        </w:rPr>
        <w:t>Mô tả: Biểu diễn cho danh mục của các khóa học trong hệ thống</w:t>
      </w:r>
    </w:p>
    <w:p w14:paraId="7B2F28DA" w14:textId="03FC7493" w:rsidR="6781AED4" w:rsidRDefault="09D58D47" w:rsidP="009A6FBF">
      <w:pPr>
        <w:pStyle w:val="ListParagraph"/>
        <w:numPr>
          <w:ilvl w:val="0"/>
          <w:numId w:val="42"/>
        </w:numPr>
        <w:spacing w:line="276" w:lineRule="auto"/>
      </w:pPr>
      <w:r w:rsidRPr="00D743E3">
        <w:rPr>
          <w:rFonts w:eastAsia="Times New Roman" w:cs="Times New Roman"/>
          <w:szCs w:val="28"/>
        </w:rPr>
        <w:t xml:space="preserve">Các thuộc tính: </w:t>
      </w:r>
    </w:p>
    <w:tbl>
      <w:tblPr>
        <w:tblStyle w:val="TableGrid"/>
        <w:tblW w:w="0" w:type="auto"/>
        <w:tblLayout w:type="fixed"/>
        <w:tblLook w:val="04A0" w:firstRow="1" w:lastRow="0" w:firstColumn="1" w:lastColumn="0" w:noHBand="0" w:noVBand="1"/>
      </w:tblPr>
      <w:tblGrid>
        <w:gridCol w:w="1435"/>
        <w:gridCol w:w="1350"/>
        <w:gridCol w:w="1980"/>
        <w:gridCol w:w="4585"/>
      </w:tblGrid>
      <w:tr w:rsidR="09D58D47" w14:paraId="681671F6" w14:textId="77777777" w:rsidTr="09D58D47">
        <w:trPr>
          <w:trHeight w:val="300"/>
        </w:trPr>
        <w:tc>
          <w:tcPr>
            <w:tcW w:w="1435" w:type="dxa"/>
            <w:tcBorders>
              <w:top w:val="single" w:sz="8" w:space="0" w:color="auto"/>
              <w:left w:val="single" w:sz="8" w:space="0" w:color="auto"/>
              <w:bottom w:val="single" w:sz="8" w:space="0" w:color="auto"/>
              <w:right w:val="single" w:sz="8" w:space="0" w:color="auto"/>
            </w:tcBorders>
            <w:shd w:val="clear" w:color="auto" w:fill="83CAEB" w:themeFill="accent1" w:themeFillTint="66"/>
            <w:tcMar>
              <w:left w:w="108" w:type="dxa"/>
              <w:right w:w="108" w:type="dxa"/>
            </w:tcMar>
          </w:tcPr>
          <w:p w14:paraId="21EC9CCD" w14:textId="2D2FE31A" w:rsidR="09D58D47" w:rsidRDefault="09D58D47" w:rsidP="09D58D47">
            <w:pPr>
              <w:jc w:val="center"/>
            </w:pPr>
            <w:r w:rsidRPr="09D58D47">
              <w:rPr>
                <w:rFonts w:eastAsia="Times New Roman" w:cs="Times New Roman"/>
                <w:color w:val="000000" w:themeColor="text1"/>
                <w:szCs w:val="28"/>
              </w:rPr>
              <w:t>Tên thuộc tính</w:t>
            </w:r>
          </w:p>
        </w:tc>
        <w:tc>
          <w:tcPr>
            <w:tcW w:w="1350" w:type="dxa"/>
            <w:tcBorders>
              <w:top w:val="single" w:sz="8" w:space="0" w:color="auto"/>
              <w:left w:val="single" w:sz="8" w:space="0" w:color="auto"/>
              <w:bottom w:val="single" w:sz="8" w:space="0" w:color="auto"/>
              <w:right w:val="single" w:sz="8" w:space="0" w:color="auto"/>
            </w:tcBorders>
            <w:shd w:val="clear" w:color="auto" w:fill="83CAEB" w:themeFill="accent1" w:themeFillTint="66"/>
            <w:tcMar>
              <w:left w:w="108" w:type="dxa"/>
              <w:right w:w="108" w:type="dxa"/>
            </w:tcMar>
          </w:tcPr>
          <w:p w14:paraId="2CA55C45" w14:textId="47241E1F" w:rsidR="09D58D47" w:rsidRDefault="09D58D47" w:rsidP="09D58D47">
            <w:pPr>
              <w:jc w:val="center"/>
            </w:pPr>
            <w:r w:rsidRPr="09D58D47">
              <w:rPr>
                <w:rFonts w:eastAsia="Times New Roman" w:cs="Times New Roman"/>
                <w:color w:val="000000" w:themeColor="text1"/>
                <w:szCs w:val="28"/>
              </w:rPr>
              <w:t>Kiểu dữ liệu</w:t>
            </w:r>
          </w:p>
        </w:tc>
        <w:tc>
          <w:tcPr>
            <w:tcW w:w="1980" w:type="dxa"/>
            <w:tcBorders>
              <w:top w:val="single" w:sz="8" w:space="0" w:color="auto"/>
              <w:left w:val="single" w:sz="8" w:space="0" w:color="auto"/>
              <w:bottom w:val="single" w:sz="8" w:space="0" w:color="auto"/>
              <w:right w:val="single" w:sz="8" w:space="0" w:color="auto"/>
            </w:tcBorders>
            <w:shd w:val="clear" w:color="auto" w:fill="83CAEB" w:themeFill="accent1" w:themeFillTint="66"/>
            <w:tcMar>
              <w:left w:w="108" w:type="dxa"/>
              <w:right w:w="108" w:type="dxa"/>
            </w:tcMar>
          </w:tcPr>
          <w:p w14:paraId="4B0B7662" w14:textId="2246B753" w:rsidR="09D58D47" w:rsidRDefault="09D58D47" w:rsidP="09D58D47">
            <w:pPr>
              <w:jc w:val="center"/>
            </w:pPr>
            <w:r w:rsidRPr="09D58D47">
              <w:rPr>
                <w:rFonts w:eastAsia="Times New Roman" w:cs="Times New Roman"/>
                <w:color w:val="000000" w:themeColor="text1"/>
                <w:szCs w:val="28"/>
              </w:rPr>
              <w:t>Phạm vi truy cập</w:t>
            </w:r>
          </w:p>
        </w:tc>
        <w:tc>
          <w:tcPr>
            <w:tcW w:w="4585" w:type="dxa"/>
            <w:tcBorders>
              <w:top w:val="single" w:sz="8" w:space="0" w:color="auto"/>
              <w:left w:val="single" w:sz="8" w:space="0" w:color="auto"/>
              <w:bottom w:val="single" w:sz="8" w:space="0" w:color="auto"/>
              <w:right w:val="single" w:sz="8" w:space="0" w:color="auto"/>
            </w:tcBorders>
            <w:shd w:val="clear" w:color="auto" w:fill="83CAEB" w:themeFill="accent1" w:themeFillTint="66"/>
            <w:tcMar>
              <w:left w:w="108" w:type="dxa"/>
              <w:right w:w="108" w:type="dxa"/>
            </w:tcMar>
          </w:tcPr>
          <w:p w14:paraId="5206C384" w14:textId="752CD15D" w:rsidR="09D58D47" w:rsidRDefault="09D58D47" w:rsidP="09D58D47">
            <w:pPr>
              <w:jc w:val="center"/>
            </w:pPr>
            <w:r w:rsidRPr="09D58D47">
              <w:rPr>
                <w:rFonts w:eastAsia="Times New Roman" w:cs="Times New Roman"/>
                <w:color w:val="000000" w:themeColor="text1"/>
                <w:szCs w:val="28"/>
              </w:rPr>
              <w:t>Mô tả</w:t>
            </w:r>
          </w:p>
        </w:tc>
      </w:tr>
      <w:tr w:rsidR="09D58D47" w14:paraId="22890893" w14:textId="77777777" w:rsidTr="09D58D47">
        <w:trPr>
          <w:trHeight w:val="300"/>
        </w:trPr>
        <w:tc>
          <w:tcPr>
            <w:tcW w:w="1435" w:type="dxa"/>
            <w:tcBorders>
              <w:top w:val="single" w:sz="8" w:space="0" w:color="auto"/>
              <w:left w:val="single" w:sz="8" w:space="0" w:color="auto"/>
              <w:bottom w:val="single" w:sz="8" w:space="0" w:color="auto"/>
              <w:right w:val="single" w:sz="8" w:space="0" w:color="auto"/>
            </w:tcBorders>
            <w:tcMar>
              <w:left w:w="108" w:type="dxa"/>
              <w:right w:w="108" w:type="dxa"/>
            </w:tcMar>
          </w:tcPr>
          <w:p w14:paraId="5D98E177" w14:textId="2444611D" w:rsidR="09D58D47" w:rsidRDefault="09D58D47" w:rsidP="09D58D47">
            <w:r w:rsidRPr="09D58D47">
              <w:rPr>
                <w:rFonts w:eastAsia="Times New Roman" w:cs="Times New Roman"/>
                <w:szCs w:val="28"/>
              </w:rPr>
              <w:t>id</w:t>
            </w:r>
          </w:p>
        </w:tc>
        <w:tc>
          <w:tcPr>
            <w:tcW w:w="1350" w:type="dxa"/>
            <w:tcBorders>
              <w:top w:val="single" w:sz="8" w:space="0" w:color="auto"/>
              <w:left w:val="single" w:sz="8" w:space="0" w:color="auto"/>
              <w:bottom w:val="single" w:sz="8" w:space="0" w:color="auto"/>
              <w:right w:val="single" w:sz="8" w:space="0" w:color="auto"/>
            </w:tcBorders>
            <w:tcMar>
              <w:left w:w="108" w:type="dxa"/>
              <w:right w:w="108" w:type="dxa"/>
            </w:tcMar>
          </w:tcPr>
          <w:p w14:paraId="114DCF40" w14:textId="554903E9" w:rsidR="09D58D47" w:rsidRDefault="09D58D47" w:rsidP="09D58D47">
            <w:r w:rsidRPr="09D58D47">
              <w:rPr>
                <w:rFonts w:eastAsia="Times New Roman" w:cs="Times New Roman"/>
                <w:szCs w:val="28"/>
              </w:rPr>
              <w:t>int</w:t>
            </w:r>
          </w:p>
        </w:tc>
        <w:tc>
          <w:tcPr>
            <w:tcW w:w="1980" w:type="dxa"/>
            <w:tcBorders>
              <w:top w:val="single" w:sz="8" w:space="0" w:color="auto"/>
              <w:left w:val="single" w:sz="8" w:space="0" w:color="auto"/>
              <w:bottom w:val="single" w:sz="8" w:space="0" w:color="auto"/>
              <w:right w:val="single" w:sz="8" w:space="0" w:color="auto"/>
            </w:tcBorders>
            <w:tcMar>
              <w:left w:w="108" w:type="dxa"/>
              <w:right w:w="108" w:type="dxa"/>
            </w:tcMar>
          </w:tcPr>
          <w:p w14:paraId="44412E85" w14:textId="2A81D311" w:rsidR="09D58D47" w:rsidRDefault="09D58D47" w:rsidP="09D58D47">
            <w:r w:rsidRPr="09D58D47">
              <w:rPr>
                <w:rFonts w:eastAsia="Times New Roman" w:cs="Times New Roman"/>
                <w:szCs w:val="28"/>
              </w:rPr>
              <w:t>private</w:t>
            </w:r>
          </w:p>
        </w:tc>
        <w:tc>
          <w:tcPr>
            <w:tcW w:w="4585" w:type="dxa"/>
            <w:tcBorders>
              <w:top w:val="single" w:sz="8" w:space="0" w:color="auto"/>
              <w:left w:val="single" w:sz="8" w:space="0" w:color="auto"/>
              <w:bottom w:val="single" w:sz="8" w:space="0" w:color="auto"/>
              <w:right w:val="single" w:sz="8" w:space="0" w:color="auto"/>
            </w:tcBorders>
            <w:tcMar>
              <w:left w:w="108" w:type="dxa"/>
              <w:right w:w="108" w:type="dxa"/>
            </w:tcMar>
          </w:tcPr>
          <w:p w14:paraId="082F4AC5" w14:textId="674792E3" w:rsidR="09D58D47" w:rsidRDefault="09D58D47" w:rsidP="09D58D47">
            <w:r w:rsidRPr="09D58D47">
              <w:rPr>
                <w:rFonts w:eastAsia="Times New Roman" w:cs="Times New Roman"/>
                <w:szCs w:val="28"/>
              </w:rPr>
              <w:t>Id của danh mục</w:t>
            </w:r>
          </w:p>
        </w:tc>
      </w:tr>
      <w:tr w:rsidR="09D58D47" w14:paraId="61D93C56" w14:textId="77777777" w:rsidTr="09D58D47">
        <w:trPr>
          <w:trHeight w:val="300"/>
        </w:trPr>
        <w:tc>
          <w:tcPr>
            <w:tcW w:w="1435" w:type="dxa"/>
            <w:tcBorders>
              <w:top w:val="single" w:sz="8" w:space="0" w:color="auto"/>
              <w:left w:val="single" w:sz="8" w:space="0" w:color="auto"/>
              <w:bottom w:val="single" w:sz="8" w:space="0" w:color="auto"/>
              <w:right w:val="single" w:sz="8" w:space="0" w:color="auto"/>
            </w:tcBorders>
            <w:tcMar>
              <w:left w:w="108" w:type="dxa"/>
              <w:right w:w="108" w:type="dxa"/>
            </w:tcMar>
          </w:tcPr>
          <w:p w14:paraId="0DAB175A" w14:textId="129D8C19" w:rsidR="09D58D47" w:rsidRDefault="09D58D47" w:rsidP="09D58D47">
            <w:r w:rsidRPr="09D58D47">
              <w:rPr>
                <w:rFonts w:eastAsia="Times New Roman" w:cs="Times New Roman"/>
                <w:szCs w:val="28"/>
              </w:rPr>
              <w:t>name</w:t>
            </w:r>
          </w:p>
        </w:tc>
        <w:tc>
          <w:tcPr>
            <w:tcW w:w="1350" w:type="dxa"/>
            <w:tcBorders>
              <w:top w:val="single" w:sz="8" w:space="0" w:color="auto"/>
              <w:left w:val="single" w:sz="8" w:space="0" w:color="auto"/>
              <w:bottom w:val="single" w:sz="8" w:space="0" w:color="auto"/>
              <w:right w:val="single" w:sz="8" w:space="0" w:color="auto"/>
            </w:tcBorders>
            <w:tcMar>
              <w:left w:w="108" w:type="dxa"/>
              <w:right w:w="108" w:type="dxa"/>
            </w:tcMar>
          </w:tcPr>
          <w:p w14:paraId="5EB556DC" w14:textId="098EE482" w:rsidR="09D58D47" w:rsidRDefault="09D58D47" w:rsidP="09D58D47">
            <w:r w:rsidRPr="09D58D47">
              <w:rPr>
                <w:rFonts w:eastAsia="Times New Roman" w:cs="Times New Roman"/>
                <w:szCs w:val="28"/>
              </w:rPr>
              <w:t>string</w:t>
            </w:r>
          </w:p>
        </w:tc>
        <w:tc>
          <w:tcPr>
            <w:tcW w:w="1980" w:type="dxa"/>
            <w:tcBorders>
              <w:top w:val="single" w:sz="8" w:space="0" w:color="auto"/>
              <w:left w:val="single" w:sz="8" w:space="0" w:color="auto"/>
              <w:bottom w:val="single" w:sz="8" w:space="0" w:color="auto"/>
              <w:right w:val="single" w:sz="8" w:space="0" w:color="auto"/>
            </w:tcBorders>
            <w:tcMar>
              <w:left w:w="108" w:type="dxa"/>
              <w:right w:w="108" w:type="dxa"/>
            </w:tcMar>
          </w:tcPr>
          <w:p w14:paraId="2F1B07C1" w14:textId="78B5BD77" w:rsidR="09D58D47" w:rsidRDefault="09D58D47" w:rsidP="09D58D47">
            <w:r w:rsidRPr="09D58D47">
              <w:rPr>
                <w:rFonts w:eastAsia="Times New Roman" w:cs="Times New Roman"/>
                <w:szCs w:val="28"/>
              </w:rPr>
              <w:t>private</w:t>
            </w:r>
          </w:p>
        </w:tc>
        <w:tc>
          <w:tcPr>
            <w:tcW w:w="4585" w:type="dxa"/>
            <w:tcBorders>
              <w:top w:val="single" w:sz="8" w:space="0" w:color="auto"/>
              <w:left w:val="single" w:sz="8" w:space="0" w:color="auto"/>
              <w:bottom w:val="single" w:sz="8" w:space="0" w:color="auto"/>
              <w:right w:val="single" w:sz="8" w:space="0" w:color="auto"/>
            </w:tcBorders>
            <w:tcMar>
              <w:left w:w="108" w:type="dxa"/>
              <w:right w:w="108" w:type="dxa"/>
            </w:tcMar>
          </w:tcPr>
          <w:p w14:paraId="16D47BBF" w14:textId="77254F17" w:rsidR="09D58D47" w:rsidRDefault="09D58D47" w:rsidP="09D58D47">
            <w:r w:rsidRPr="09D58D47">
              <w:rPr>
                <w:rFonts w:eastAsia="Times New Roman" w:cs="Times New Roman"/>
                <w:szCs w:val="28"/>
              </w:rPr>
              <w:t>Tên danh mục</w:t>
            </w:r>
          </w:p>
        </w:tc>
      </w:tr>
    </w:tbl>
    <w:p w14:paraId="660F2EEA" w14:textId="4C732969" w:rsidR="6781AED4" w:rsidRDefault="09D58D47" w:rsidP="09D58D47">
      <w:pPr>
        <w:spacing w:line="276" w:lineRule="auto"/>
      </w:pPr>
      <w:r w:rsidRPr="09D58D47">
        <w:rPr>
          <w:rFonts w:eastAsia="Times New Roman" w:cs="Times New Roman"/>
          <w:szCs w:val="28"/>
        </w:rPr>
        <w:t xml:space="preserve"> </w:t>
      </w:r>
    </w:p>
    <w:p w14:paraId="354FCE37" w14:textId="4BA17B58" w:rsidR="6781AED4" w:rsidRDefault="09D58D47" w:rsidP="09D58D47">
      <w:pPr>
        <w:pStyle w:val="Heading4"/>
        <w:spacing w:before="0" w:after="0" w:line="276" w:lineRule="auto"/>
        <w:rPr>
          <w:rFonts w:eastAsia="Times New Roman" w:cs="Times New Roman"/>
          <w:szCs w:val="26"/>
        </w:rPr>
      </w:pPr>
      <w:r w:rsidRPr="09D58D47">
        <w:rPr>
          <w:rFonts w:eastAsia="Times New Roman" w:cs="Times New Roman"/>
          <w:szCs w:val="26"/>
        </w:rPr>
        <w:t>Lớp M_Exam</w:t>
      </w:r>
    </w:p>
    <w:p w14:paraId="0450B3DD" w14:textId="6A187FA1" w:rsidR="6781AED4" w:rsidRDefault="09D58D47" w:rsidP="009A6FBF">
      <w:pPr>
        <w:pStyle w:val="ListParagraph"/>
        <w:numPr>
          <w:ilvl w:val="0"/>
          <w:numId w:val="43"/>
        </w:numPr>
        <w:spacing w:line="276" w:lineRule="auto"/>
      </w:pPr>
      <w:r w:rsidRPr="00D743E3">
        <w:rPr>
          <w:rFonts w:eastAsia="Times New Roman" w:cs="Times New Roman"/>
          <w:szCs w:val="28"/>
        </w:rPr>
        <w:t>Mô tả: Biểu diễn cho các bài kiểm tra của khóa học</w:t>
      </w:r>
    </w:p>
    <w:p w14:paraId="5D2523BB" w14:textId="4ACFDE6B" w:rsidR="6781AED4" w:rsidRDefault="09D58D47" w:rsidP="009A6FBF">
      <w:pPr>
        <w:pStyle w:val="ListParagraph"/>
        <w:numPr>
          <w:ilvl w:val="0"/>
          <w:numId w:val="43"/>
        </w:numPr>
        <w:spacing w:line="276" w:lineRule="auto"/>
      </w:pPr>
      <w:r w:rsidRPr="00D743E3">
        <w:rPr>
          <w:rFonts w:eastAsia="Times New Roman" w:cs="Times New Roman"/>
          <w:szCs w:val="28"/>
        </w:rPr>
        <w:t xml:space="preserve">Các thuộc tính: </w:t>
      </w:r>
    </w:p>
    <w:tbl>
      <w:tblPr>
        <w:tblStyle w:val="TableGrid"/>
        <w:tblW w:w="0" w:type="auto"/>
        <w:tblLayout w:type="fixed"/>
        <w:tblLook w:val="04A0" w:firstRow="1" w:lastRow="0" w:firstColumn="1" w:lastColumn="0" w:noHBand="0" w:noVBand="1"/>
      </w:tblPr>
      <w:tblGrid>
        <w:gridCol w:w="1477"/>
        <w:gridCol w:w="1350"/>
        <w:gridCol w:w="1980"/>
        <w:gridCol w:w="4585"/>
      </w:tblGrid>
      <w:tr w:rsidR="09D58D47" w14:paraId="6D23CF5A" w14:textId="77777777" w:rsidTr="09D58D47">
        <w:trPr>
          <w:trHeight w:val="300"/>
        </w:trPr>
        <w:tc>
          <w:tcPr>
            <w:tcW w:w="1477" w:type="dxa"/>
            <w:tcBorders>
              <w:top w:val="single" w:sz="8" w:space="0" w:color="auto"/>
              <w:left w:val="single" w:sz="8" w:space="0" w:color="auto"/>
              <w:bottom w:val="single" w:sz="8" w:space="0" w:color="auto"/>
              <w:right w:val="single" w:sz="8" w:space="0" w:color="auto"/>
            </w:tcBorders>
            <w:shd w:val="clear" w:color="auto" w:fill="83CAEB" w:themeFill="accent1" w:themeFillTint="66"/>
            <w:tcMar>
              <w:left w:w="108" w:type="dxa"/>
              <w:right w:w="108" w:type="dxa"/>
            </w:tcMar>
          </w:tcPr>
          <w:p w14:paraId="0269D6EE" w14:textId="02F0FEA0" w:rsidR="09D58D47" w:rsidRDefault="09D58D47" w:rsidP="09D58D47">
            <w:pPr>
              <w:jc w:val="center"/>
            </w:pPr>
            <w:r w:rsidRPr="09D58D47">
              <w:rPr>
                <w:rFonts w:eastAsia="Times New Roman" w:cs="Times New Roman"/>
                <w:color w:val="000000" w:themeColor="text1"/>
                <w:szCs w:val="28"/>
              </w:rPr>
              <w:t>Tên thuộc tính</w:t>
            </w:r>
          </w:p>
        </w:tc>
        <w:tc>
          <w:tcPr>
            <w:tcW w:w="1350" w:type="dxa"/>
            <w:tcBorders>
              <w:top w:val="single" w:sz="8" w:space="0" w:color="auto"/>
              <w:left w:val="single" w:sz="8" w:space="0" w:color="auto"/>
              <w:bottom w:val="single" w:sz="8" w:space="0" w:color="auto"/>
              <w:right w:val="single" w:sz="8" w:space="0" w:color="auto"/>
            </w:tcBorders>
            <w:shd w:val="clear" w:color="auto" w:fill="83CAEB" w:themeFill="accent1" w:themeFillTint="66"/>
            <w:tcMar>
              <w:left w:w="108" w:type="dxa"/>
              <w:right w:w="108" w:type="dxa"/>
            </w:tcMar>
          </w:tcPr>
          <w:p w14:paraId="7EE41474" w14:textId="2F6CDFB9" w:rsidR="09D58D47" w:rsidRDefault="09D58D47" w:rsidP="09D58D47">
            <w:pPr>
              <w:jc w:val="center"/>
            </w:pPr>
            <w:r w:rsidRPr="09D58D47">
              <w:rPr>
                <w:rFonts w:eastAsia="Times New Roman" w:cs="Times New Roman"/>
                <w:color w:val="000000" w:themeColor="text1"/>
                <w:szCs w:val="28"/>
              </w:rPr>
              <w:t>Kiểu dữ liệu</w:t>
            </w:r>
          </w:p>
        </w:tc>
        <w:tc>
          <w:tcPr>
            <w:tcW w:w="1980" w:type="dxa"/>
            <w:tcBorders>
              <w:top w:val="single" w:sz="8" w:space="0" w:color="auto"/>
              <w:left w:val="single" w:sz="8" w:space="0" w:color="auto"/>
              <w:bottom w:val="single" w:sz="8" w:space="0" w:color="auto"/>
              <w:right w:val="single" w:sz="8" w:space="0" w:color="auto"/>
            </w:tcBorders>
            <w:shd w:val="clear" w:color="auto" w:fill="83CAEB" w:themeFill="accent1" w:themeFillTint="66"/>
            <w:tcMar>
              <w:left w:w="108" w:type="dxa"/>
              <w:right w:w="108" w:type="dxa"/>
            </w:tcMar>
          </w:tcPr>
          <w:p w14:paraId="4EE20E42" w14:textId="3F9F4A7B" w:rsidR="09D58D47" w:rsidRDefault="09D58D47" w:rsidP="09D58D47">
            <w:pPr>
              <w:jc w:val="center"/>
            </w:pPr>
            <w:r w:rsidRPr="09D58D47">
              <w:rPr>
                <w:rFonts w:eastAsia="Times New Roman" w:cs="Times New Roman"/>
                <w:color w:val="000000" w:themeColor="text1"/>
                <w:szCs w:val="28"/>
              </w:rPr>
              <w:t>Phạm vi truy cập</w:t>
            </w:r>
          </w:p>
        </w:tc>
        <w:tc>
          <w:tcPr>
            <w:tcW w:w="4585" w:type="dxa"/>
            <w:tcBorders>
              <w:top w:val="single" w:sz="8" w:space="0" w:color="auto"/>
              <w:left w:val="single" w:sz="8" w:space="0" w:color="auto"/>
              <w:bottom w:val="single" w:sz="8" w:space="0" w:color="auto"/>
              <w:right w:val="single" w:sz="8" w:space="0" w:color="auto"/>
            </w:tcBorders>
            <w:shd w:val="clear" w:color="auto" w:fill="83CAEB" w:themeFill="accent1" w:themeFillTint="66"/>
            <w:tcMar>
              <w:left w:w="108" w:type="dxa"/>
              <w:right w:w="108" w:type="dxa"/>
            </w:tcMar>
          </w:tcPr>
          <w:p w14:paraId="3C363718" w14:textId="2857174D" w:rsidR="09D58D47" w:rsidRDefault="09D58D47" w:rsidP="09D58D47">
            <w:pPr>
              <w:jc w:val="center"/>
            </w:pPr>
            <w:r w:rsidRPr="09D58D47">
              <w:rPr>
                <w:rFonts w:eastAsia="Times New Roman" w:cs="Times New Roman"/>
                <w:color w:val="000000" w:themeColor="text1"/>
                <w:szCs w:val="28"/>
              </w:rPr>
              <w:t>Mô tả</w:t>
            </w:r>
          </w:p>
        </w:tc>
      </w:tr>
      <w:tr w:rsidR="09D58D47" w14:paraId="09885F5D" w14:textId="77777777" w:rsidTr="09D58D47">
        <w:trPr>
          <w:trHeight w:val="300"/>
        </w:trPr>
        <w:tc>
          <w:tcPr>
            <w:tcW w:w="1477" w:type="dxa"/>
            <w:tcBorders>
              <w:top w:val="single" w:sz="8" w:space="0" w:color="auto"/>
              <w:left w:val="single" w:sz="8" w:space="0" w:color="auto"/>
              <w:bottom w:val="single" w:sz="8" w:space="0" w:color="auto"/>
              <w:right w:val="single" w:sz="8" w:space="0" w:color="auto"/>
            </w:tcBorders>
            <w:tcMar>
              <w:left w:w="108" w:type="dxa"/>
              <w:right w:w="108" w:type="dxa"/>
            </w:tcMar>
          </w:tcPr>
          <w:p w14:paraId="11B2B8C9" w14:textId="69F61606" w:rsidR="09D58D47" w:rsidRDefault="09D58D47" w:rsidP="09D58D47">
            <w:r w:rsidRPr="09D58D47">
              <w:rPr>
                <w:rFonts w:eastAsia="Times New Roman" w:cs="Times New Roman"/>
                <w:szCs w:val="28"/>
              </w:rPr>
              <w:t>id</w:t>
            </w:r>
          </w:p>
        </w:tc>
        <w:tc>
          <w:tcPr>
            <w:tcW w:w="1350" w:type="dxa"/>
            <w:tcBorders>
              <w:top w:val="single" w:sz="8" w:space="0" w:color="auto"/>
              <w:left w:val="single" w:sz="8" w:space="0" w:color="auto"/>
              <w:bottom w:val="single" w:sz="8" w:space="0" w:color="auto"/>
              <w:right w:val="single" w:sz="8" w:space="0" w:color="auto"/>
            </w:tcBorders>
            <w:tcMar>
              <w:left w:w="108" w:type="dxa"/>
              <w:right w:w="108" w:type="dxa"/>
            </w:tcMar>
          </w:tcPr>
          <w:p w14:paraId="5D60538E" w14:textId="1F972CD4" w:rsidR="09D58D47" w:rsidRDefault="09D58D47" w:rsidP="09D58D47">
            <w:r w:rsidRPr="09D58D47">
              <w:rPr>
                <w:rFonts w:eastAsia="Times New Roman" w:cs="Times New Roman"/>
                <w:szCs w:val="28"/>
              </w:rPr>
              <w:t>int</w:t>
            </w:r>
          </w:p>
        </w:tc>
        <w:tc>
          <w:tcPr>
            <w:tcW w:w="1980" w:type="dxa"/>
            <w:tcBorders>
              <w:top w:val="single" w:sz="8" w:space="0" w:color="auto"/>
              <w:left w:val="single" w:sz="8" w:space="0" w:color="auto"/>
              <w:bottom w:val="single" w:sz="8" w:space="0" w:color="auto"/>
              <w:right w:val="single" w:sz="8" w:space="0" w:color="auto"/>
            </w:tcBorders>
            <w:tcMar>
              <w:left w:w="108" w:type="dxa"/>
              <w:right w:w="108" w:type="dxa"/>
            </w:tcMar>
          </w:tcPr>
          <w:p w14:paraId="77A4086F" w14:textId="67EFB2A9" w:rsidR="09D58D47" w:rsidRDefault="09D58D47" w:rsidP="09D58D47">
            <w:r w:rsidRPr="09D58D47">
              <w:rPr>
                <w:rFonts w:eastAsia="Times New Roman" w:cs="Times New Roman"/>
                <w:szCs w:val="28"/>
              </w:rPr>
              <w:t>private</w:t>
            </w:r>
          </w:p>
        </w:tc>
        <w:tc>
          <w:tcPr>
            <w:tcW w:w="4585" w:type="dxa"/>
            <w:tcBorders>
              <w:top w:val="single" w:sz="8" w:space="0" w:color="auto"/>
              <w:left w:val="single" w:sz="8" w:space="0" w:color="auto"/>
              <w:bottom w:val="single" w:sz="8" w:space="0" w:color="auto"/>
              <w:right w:val="single" w:sz="8" w:space="0" w:color="auto"/>
            </w:tcBorders>
            <w:tcMar>
              <w:left w:w="108" w:type="dxa"/>
              <w:right w:w="108" w:type="dxa"/>
            </w:tcMar>
          </w:tcPr>
          <w:p w14:paraId="17D87FA7" w14:textId="2EFCDD32" w:rsidR="09D58D47" w:rsidRDefault="09D58D47" w:rsidP="09D58D47">
            <w:r w:rsidRPr="09D58D47">
              <w:rPr>
                <w:rFonts w:eastAsia="Times New Roman" w:cs="Times New Roman"/>
                <w:szCs w:val="28"/>
              </w:rPr>
              <w:t>Id của bài kiểm tra</w:t>
            </w:r>
          </w:p>
        </w:tc>
      </w:tr>
      <w:tr w:rsidR="09D58D47" w14:paraId="6D016F13" w14:textId="77777777" w:rsidTr="09D58D47">
        <w:trPr>
          <w:trHeight w:val="300"/>
        </w:trPr>
        <w:tc>
          <w:tcPr>
            <w:tcW w:w="1477" w:type="dxa"/>
            <w:tcBorders>
              <w:top w:val="single" w:sz="8" w:space="0" w:color="auto"/>
              <w:left w:val="single" w:sz="8" w:space="0" w:color="auto"/>
              <w:bottom w:val="single" w:sz="8" w:space="0" w:color="auto"/>
              <w:right w:val="single" w:sz="8" w:space="0" w:color="auto"/>
            </w:tcBorders>
            <w:tcMar>
              <w:left w:w="108" w:type="dxa"/>
              <w:right w:w="108" w:type="dxa"/>
            </w:tcMar>
          </w:tcPr>
          <w:p w14:paraId="2C02AFB3" w14:textId="0AFCFFE7" w:rsidR="09D58D47" w:rsidRDefault="09D58D47" w:rsidP="09D58D47">
            <w:r w:rsidRPr="09D58D47">
              <w:rPr>
                <w:rFonts w:eastAsia="Times New Roman" w:cs="Times New Roman"/>
                <w:szCs w:val="28"/>
              </w:rPr>
              <w:t>Duration</w:t>
            </w:r>
          </w:p>
        </w:tc>
        <w:tc>
          <w:tcPr>
            <w:tcW w:w="1350" w:type="dxa"/>
            <w:tcBorders>
              <w:top w:val="single" w:sz="8" w:space="0" w:color="auto"/>
              <w:left w:val="single" w:sz="8" w:space="0" w:color="auto"/>
              <w:bottom w:val="single" w:sz="8" w:space="0" w:color="auto"/>
              <w:right w:val="single" w:sz="8" w:space="0" w:color="auto"/>
            </w:tcBorders>
            <w:tcMar>
              <w:left w:w="108" w:type="dxa"/>
              <w:right w:w="108" w:type="dxa"/>
            </w:tcMar>
          </w:tcPr>
          <w:p w14:paraId="26B3954B" w14:textId="1AA4F5A0" w:rsidR="09D58D47" w:rsidRDefault="09D58D47" w:rsidP="09D58D47">
            <w:r w:rsidRPr="09D58D47">
              <w:rPr>
                <w:rFonts w:eastAsia="Times New Roman" w:cs="Times New Roman"/>
                <w:szCs w:val="28"/>
              </w:rPr>
              <w:t>int</w:t>
            </w:r>
          </w:p>
        </w:tc>
        <w:tc>
          <w:tcPr>
            <w:tcW w:w="1980" w:type="dxa"/>
            <w:tcBorders>
              <w:top w:val="single" w:sz="8" w:space="0" w:color="auto"/>
              <w:left w:val="single" w:sz="8" w:space="0" w:color="auto"/>
              <w:bottom w:val="single" w:sz="8" w:space="0" w:color="auto"/>
              <w:right w:val="single" w:sz="8" w:space="0" w:color="auto"/>
            </w:tcBorders>
            <w:tcMar>
              <w:left w:w="108" w:type="dxa"/>
              <w:right w:w="108" w:type="dxa"/>
            </w:tcMar>
          </w:tcPr>
          <w:p w14:paraId="5D61AB65" w14:textId="13E50AFE" w:rsidR="09D58D47" w:rsidRDefault="09D58D47" w:rsidP="09D58D47">
            <w:r w:rsidRPr="09D58D47">
              <w:rPr>
                <w:rFonts w:eastAsia="Times New Roman" w:cs="Times New Roman"/>
                <w:szCs w:val="28"/>
              </w:rPr>
              <w:t>private</w:t>
            </w:r>
          </w:p>
        </w:tc>
        <w:tc>
          <w:tcPr>
            <w:tcW w:w="4585" w:type="dxa"/>
            <w:tcBorders>
              <w:top w:val="single" w:sz="8" w:space="0" w:color="auto"/>
              <w:left w:val="single" w:sz="8" w:space="0" w:color="auto"/>
              <w:bottom w:val="single" w:sz="8" w:space="0" w:color="auto"/>
              <w:right w:val="single" w:sz="8" w:space="0" w:color="auto"/>
            </w:tcBorders>
            <w:tcMar>
              <w:left w:w="108" w:type="dxa"/>
              <w:right w:w="108" w:type="dxa"/>
            </w:tcMar>
          </w:tcPr>
          <w:p w14:paraId="34D3DB85" w14:textId="79245F5D" w:rsidR="09D58D47" w:rsidRDefault="09D58D47" w:rsidP="09D58D47">
            <w:r w:rsidRPr="09D58D47">
              <w:rPr>
                <w:rFonts w:eastAsia="Times New Roman" w:cs="Times New Roman"/>
                <w:szCs w:val="28"/>
              </w:rPr>
              <w:t>Thời lượng của bài kiểm tra</w:t>
            </w:r>
          </w:p>
        </w:tc>
      </w:tr>
      <w:tr w:rsidR="09D58D47" w14:paraId="142219E2" w14:textId="77777777" w:rsidTr="09D58D47">
        <w:trPr>
          <w:trHeight w:val="300"/>
        </w:trPr>
        <w:tc>
          <w:tcPr>
            <w:tcW w:w="1477" w:type="dxa"/>
            <w:tcBorders>
              <w:top w:val="single" w:sz="8" w:space="0" w:color="auto"/>
              <w:left w:val="single" w:sz="8" w:space="0" w:color="auto"/>
              <w:bottom w:val="single" w:sz="8" w:space="0" w:color="auto"/>
              <w:right w:val="single" w:sz="8" w:space="0" w:color="auto"/>
            </w:tcBorders>
            <w:tcMar>
              <w:left w:w="108" w:type="dxa"/>
              <w:right w:w="108" w:type="dxa"/>
            </w:tcMar>
          </w:tcPr>
          <w:p w14:paraId="0772748B" w14:textId="7D187BDF" w:rsidR="09D58D47" w:rsidRDefault="09D58D47" w:rsidP="09D58D47">
            <w:r w:rsidRPr="09D58D47">
              <w:rPr>
                <w:rFonts w:eastAsia="Times New Roman" w:cs="Times New Roman"/>
                <w:szCs w:val="28"/>
              </w:rPr>
              <w:t>passingScore</w:t>
            </w:r>
          </w:p>
        </w:tc>
        <w:tc>
          <w:tcPr>
            <w:tcW w:w="1350" w:type="dxa"/>
            <w:tcBorders>
              <w:top w:val="single" w:sz="8" w:space="0" w:color="auto"/>
              <w:left w:val="single" w:sz="8" w:space="0" w:color="auto"/>
              <w:bottom w:val="single" w:sz="8" w:space="0" w:color="auto"/>
              <w:right w:val="single" w:sz="8" w:space="0" w:color="auto"/>
            </w:tcBorders>
            <w:tcMar>
              <w:left w:w="108" w:type="dxa"/>
              <w:right w:w="108" w:type="dxa"/>
            </w:tcMar>
          </w:tcPr>
          <w:p w14:paraId="0D0828C7" w14:textId="5CCD4815" w:rsidR="09D58D47" w:rsidRDefault="09D58D47" w:rsidP="09D58D47">
            <w:r w:rsidRPr="09D58D47">
              <w:rPr>
                <w:rFonts w:eastAsia="Times New Roman" w:cs="Times New Roman"/>
                <w:szCs w:val="28"/>
              </w:rPr>
              <w:t>float</w:t>
            </w:r>
          </w:p>
        </w:tc>
        <w:tc>
          <w:tcPr>
            <w:tcW w:w="1980" w:type="dxa"/>
            <w:tcBorders>
              <w:top w:val="single" w:sz="8" w:space="0" w:color="auto"/>
              <w:left w:val="single" w:sz="8" w:space="0" w:color="auto"/>
              <w:bottom w:val="single" w:sz="8" w:space="0" w:color="auto"/>
              <w:right w:val="single" w:sz="8" w:space="0" w:color="auto"/>
            </w:tcBorders>
            <w:tcMar>
              <w:left w:w="108" w:type="dxa"/>
              <w:right w:w="108" w:type="dxa"/>
            </w:tcMar>
          </w:tcPr>
          <w:p w14:paraId="3B37527F" w14:textId="5F29B6B8" w:rsidR="09D58D47" w:rsidRDefault="09D58D47" w:rsidP="09D58D47">
            <w:r w:rsidRPr="09D58D47">
              <w:rPr>
                <w:rFonts w:eastAsia="Times New Roman" w:cs="Times New Roman"/>
                <w:szCs w:val="28"/>
              </w:rPr>
              <w:t>private</w:t>
            </w:r>
          </w:p>
        </w:tc>
        <w:tc>
          <w:tcPr>
            <w:tcW w:w="4585" w:type="dxa"/>
            <w:tcBorders>
              <w:top w:val="single" w:sz="8" w:space="0" w:color="auto"/>
              <w:left w:val="single" w:sz="8" w:space="0" w:color="auto"/>
              <w:bottom w:val="single" w:sz="8" w:space="0" w:color="auto"/>
              <w:right w:val="single" w:sz="8" w:space="0" w:color="auto"/>
            </w:tcBorders>
            <w:tcMar>
              <w:left w:w="108" w:type="dxa"/>
              <w:right w:w="108" w:type="dxa"/>
            </w:tcMar>
          </w:tcPr>
          <w:p w14:paraId="45A543AE" w14:textId="3940357C" w:rsidR="09D58D47" w:rsidRDefault="09D58D47" w:rsidP="09D58D47">
            <w:r w:rsidRPr="09D58D47">
              <w:rPr>
                <w:rFonts w:eastAsia="Times New Roman" w:cs="Times New Roman"/>
                <w:szCs w:val="28"/>
              </w:rPr>
              <w:t>Điểm tối thiểu để vượt qua bài kiểm tra</w:t>
            </w:r>
          </w:p>
        </w:tc>
      </w:tr>
      <w:tr w:rsidR="09D58D47" w14:paraId="1316FB10" w14:textId="77777777" w:rsidTr="09D58D47">
        <w:trPr>
          <w:trHeight w:val="300"/>
        </w:trPr>
        <w:tc>
          <w:tcPr>
            <w:tcW w:w="1477" w:type="dxa"/>
            <w:tcBorders>
              <w:top w:val="single" w:sz="8" w:space="0" w:color="auto"/>
              <w:left w:val="single" w:sz="8" w:space="0" w:color="auto"/>
              <w:bottom w:val="single" w:sz="8" w:space="0" w:color="auto"/>
              <w:right w:val="single" w:sz="8" w:space="0" w:color="auto"/>
            </w:tcBorders>
            <w:tcMar>
              <w:left w:w="108" w:type="dxa"/>
              <w:right w:w="108" w:type="dxa"/>
            </w:tcMar>
          </w:tcPr>
          <w:p w14:paraId="645E50CA" w14:textId="661F71BD" w:rsidR="09D58D47" w:rsidRDefault="09D58D47" w:rsidP="09D58D47">
            <w:r w:rsidRPr="09D58D47">
              <w:rPr>
                <w:rFonts w:eastAsia="Times New Roman" w:cs="Times New Roman"/>
                <w:szCs w:val="28"/>
              </w:rPr>
              <w:t>isActive</w:t>
            </w:r>
          </w:p>
        </w:tc>
        <w:tc>
          <w:tcPr>
            <w:tcW w:w="1350" w:type="dxa"/>
            <w:tcBorders>
              <w:top w:val="single" w:sz="8" w:space="0" w:color="auto"/>
              <w:left w:val="single" w:sz="8" w:space="0" w:color="auto"/>
              <w:bottom w:val="single" w:sz="8" w:space="0" w:color="auto"/>
              <w:right w:val="single" w:sz="8" w:space="0" w:color="auto"/>
            </w:tcBorders>
            <w:tcMar>
              <w:left w:w="108" w:type="dxa"/>
              <w:right w:w="108" w:type="dxa"/>
            </w:tcMar>
          </w:tcPr>
          <w:p w14:paraId="10721308" w14:textId="4302F979" w:rsidR="09D58D47" w:rsidRDefault="09D58D47" w:rsidP="09D58D47">
            <w:r w:rsidRPr="09D58D47">
              <w:rPr>
                <w:rFonts w:eastAsia="Times New Roman" w:cs="Times New Roman"/>
                <w:szCs w:val="28"/>
              </w:rPr>
              <w:t>int</w:t>
            </w:r>
          </w:p>
        </w:tc>
        <w:tc>
          <w:tcPr>
            <w:tcW w:w="1980" w:type="dxa"/>
            <w:tcBorders>
              <w:top w:val="single" w:sz="8" w:space="0" w:color="auto"/>
              <w:left w:val="single" w:sz="8" w:space="0" w:color="auto"/>
              <w:bottom w:val="single" w:sz="8" w:space="0" w:color="auto"/>
              <w:right w:val="single" w:sz="8" w:space="0" w:color="auto"/>
            </w:tcBorders>
            <w:tcMar>
              <w:left w:w="108" w:type="dxa"/>
              <w:right w:w="108" w:type="dxa"/>
            </w:tcMar>
          </w:tcPr>
          <w:p w14:paraId="25DD8D9B" w14:textId="49095409" w:rsidR="09D58D47" w:rsidRDefault="09D58D47" w:rsidP="09D58D47">
            <w:r w:rsidRPr="09D58D47">
              <w:rPr>
                <w:rFonts w:eastAsia="Times New Roman" w:cs="Times New Roman"/>
                <w:szCs w:val="28"/>
              </w:rPr>
              <w:t>private</w:t>
            </w:r>
          </w:p>
        </w:tc>
        <w:tc>
          <w:tcPr>
            <w:tcW w:w="4585" w:type="dxa"/>
            <w:tcBorders>
              <w:top w:val="single" w:sz="8" w:space="0" w:color="auto"/>
              <w:left w:val="single" w:sz="8" w:space="0" w:color="auto"/>
              <w:bottom w:val="single" w:sz="8" w:space="0" w:color="auto"/>
              <w:right w:val="single" w:sz="8" w:space="0" w:color="auto"/>
            </w:tcBorders>
            <w:tcMar>
              <w:left w:w="108" w:type="dxa"/>
              <w:right w:w="108" w:type="dxa"/>
            </w:tcMar>
          </w:tcPr>
          <w:p w14:paraId="585EA85E" w14:textId="47434A46" w:rsidR="09D58D47" w:rsidRDefault="09D58D47" w:rsidP="09D58D47">
            <w:r w:rsidRPr="09D58D47">
              <w:rPr>
                <w:rFonts w:eastAsia="Times New Roman" w:cs="Times New Roman"/>
                <w:szCs w:val="28"/>
              </w:rPr>
              <w:t>Trạng thái hoạt động của bài kiểm tra</w:t>
            </w:r>
          </w:p>
        </w:tc>
      </w:tr>
    </w:tbl>
    <w:p w14:paraId="55272386" w14:textId="52C8CD8B" w:rsidR="6781AED4" w:rsidRDefault="6781AED4" w:rsidP="09D58D47">
      <w:pPr>
        <w:spacing w:line="276" w:lineRule="auto"/>
      </w:pPr>
    </w:p>
    <w:p w14:paraId="66496DD5" w14:textId="5952F336" w:rsidR="6781AED4" w:rsidRDefault="09D58D47" w:rsidP="09D58D47">
      <w:pPr>
        <w:pStyle w:val="Heading4"/>
        <w:spacing w:before="0" w:after="0" w:line="276" w:lineRule="auto"/>
        <w:rPr>
          <w:rFonts w:eastAsia="Times New Roman" w:cs="Times New Roman"/>
          <w:szCs w:val="26"/>
        </w:rPr>
      </w:pPr>
      <w:r w:rsidRPr="09D58D47">
        <w:rPr>
          <w:rFonts w:eastAsia="Times New Roman" w:cs="Times New Roman"/>
          <w:szCs w:val="26"/>
        </w:rPr>
        <w:t>Lớp M_Question</w:t>
      </w:r>
    </w:p>
    <w:p w14:paraId="721712CE" w14:textId="293728EC" w:rsidR="6781AED4" w:rsidRDefault="09D58D47" w:rsidP="009A6FBF">
      <w:pPr>
        <w:pStyle w:val="ListParagraph"/>
        <w:numPr>
          <w:ilvl w:val="0"/>
          <w:numId w:val="44"/>
        </w:numPr>
        <w:spacing w:line="276" w:lineRule="auto"/>
      </w:pPr>
      <w:r w:rsidRPr="00D743E3">
        <w:rPr>
          <w:rFonts w:eastAsia="Times New Roman" w:cs="Times New Roman"/>
          <w:szCs w:val="28"/>
        </w:rPr>
        <w:t>Mô tả: Lớp biểu diễn cho các câu hỏi thuộc về 1 bài kiểm tra nào đó</w:t>
      </w:r>
    </w:p>
    <w:p w14:paraId="54212CD2" w14:textId="10E0C6AB" w:rsidR="6781AED4" w:rsidRDefault="09D58D47" w:rsidP="009A6FBF">
      <w:pPr>
        <w:pStyle w:val="ListParagraph"/>
        <w:numPr>
          <w:ilvl w:val="0"/>
          <w:numId w:val="44"/>
        </w:numPr>
        <w:spacing w:line="276" w:lineRule="auto"/>
      </w:pPr>
      <w:r w:rsidRPr="00D743E3">
        <w:rPr>
          <w:rFonts w:eastAsia="Times New Roman" w:cs="Times New Roman"/>
          <w:szCs w:val="28"/>
        </w:rPr>
        <w:t xml:space="preserve">Các thuộc tính: </w:t>
      </w:r>
    </w:p>
    <w:tbl>
      <w:tblPr>
        <w:tblStyle w:val="TableGrid"/>
        <w:tblW w:w="0" w:type="auto"/>
        <w:tblLayout w:type="fixed"/>
        <w:tblLook w:val="04A0" w:firstRow="1" w:lastRow="0" w:firstColumn="1" w:lastColumn="0" w:noHBand="0" w:noVBand="1"/>
      </w:tblPr>
      <w:tblGrid>
        <w:gridCol w:w="1647"/>
        <w:gridCol w:w="1606"/>
        <w:gridCol w:w="1980"/>
        <w:gridCol w:w="4585"/>
      </w:tblGrid>
      <w:tr w:rsidR="09D58D47" w14:paraId="6113B9BB" w14:textId="77777777" w:rsidTr="09D58D47">
        <w:trPr>
          <w:trHeight w:val="300"/>
        </w:trPr>
        <w:tc>
          <w:tcPr>
            <w:tcW w:w="1647" w:type="dxa"/>
            <w:tcBorders>
              <w:top w:val="single" w:sz="8" w:space="0" w:color="auto"/>
              <w:left w:val="single" w:sz="8" w:space="0" w:color="auto"/>
              <w:bottom w:val="single" w:sz="8" w:space="0" w:color="auto"/>
              <w:right w:val="single" w:sz="8" w:space="0" w:color="auto"/>
            </w:tcBorders>
            <w:shd w:val="clear" w:color="auto" w:fill="83CAEB" w:themeFill="accent1" w:themeFillTint="66"/>
            <w:tcMar>
              <w:left w:w="108" w:type="dxa"/>
              <w:right w:w="108" w:type="dxa"/>
            </w:tcMar>
          </w:tcPr>
          <w:p w14:paraId="1DBD7124" w14:textId="06271E97" w:rsidR="09D58D47" w:rsidRDefault="09D58D47" w:rsidP="09D58D47">
            <w:pPr>
              <w:jc w:val="center"/>
            </w:pPr>
            <w:r w:rsidRPr="09D58D47">
              <w:rPr>
                <w:rFonts w:eastAsia="Times New Roman" w:cs="Times New Roman"/>
                <w:color w:val="000000" w:themeColor="text1"/>
                <w:szCs w:val="28"/>
              </w:rPr>
              <w:t>Tên thuộc tính</w:t>
            </w:r>
          </w:p>
        </w:tc>
        <w:tc>
          <w:tcPr>
            <w:tcW w:w="1606" w:type="dxa"/>
            <w:tcBorders>
              <w:top w:val="single" w:sz="8" w:space="0" w:color="auto"/>
              <w:left w:val="single" w:sz="8" w:space="0" w:color="auto"/>
              <w:bottom w:val="single" w:sz="8" w:space="0" w:color="auto"/>
              <w:right w:val="single" w:sz="8" w:space="0" w:color="auto"/>
            </w:tcBorders>
            <w:shd w:val="clear" w:color="auto" w:fill="83CAEB" w:themeFill="accent1" w:themeFillTint="66"/>
            <w:tcMar>
              <w:left w:w="108" w:type="dxa"/>
              <w:right w:w="108" w:type="dxa"/>
            </w:tcMar>
          </w:tcPr>
          <w:p w14:paraId="649A8DDF" w14:textId="41354274" w:rsidR="09D58D47" w:rsidRDefault="09D58D47" w:rsidP="09D58D47">
            <w:pPr>
              <w:jc w:val="center"/>
            </w:pPr>
            <w:r w:rsidRPr="09D58D47">
              <w:rPr>
                <w:rFonts w:eastAsia="Times New Roman" w:cs="Times New Roman"/>
                <w:color w:val="000000" w:themeColor="text1"/>
                <w:szCs w:val="28"/>
              </w:rPr>
              <w:t>Kiểu dữ liệu</w:t>
            </w:r>
          </w:p>
        </w:tc>
        <w:tc>
          <w:tcPr>
            <w:tcW w:w="1980" w:type="dxa"/>
            <w:tcBorders>
              <w:top w:val="single" w:sz="8" w:space="0" w:color="auto"/>
              <w:left w:val="single" w:sz="8" w:space="0" w:color="auto"/>
              <w:bottom w:val="single" w:sz="8" w:space="0" w:color="auto"/>
              <w:right w:val="single" w:sz="8" w:space="0" w:color="auto"/>
            </w:tcBorders>
            <w:shd w:val="clear" w:color="auto" w:fill="83CAEB" w:themeFill="accent1" w:themeFillTint="66"/>
            <w:tcMar>
              <w:left w:w="108" w:type="dxa"/>
              <w:right w:w="108" w:type="dxa"/>
            </w:tcMar>
          </w:tcPr>
          <w:p w14:paraId="7B68306A" w14:textId="06E8BE91" w:rsidR="09D58D47" w:rsidRDefault="09D58D47" w:rsidP="09D58D47">
            <w:pPr>
              <w:jc w:val="center"/>
            </w:pPr>
            <w:r w:rsidRPr="09D58D47">
              <w:rPr>
                <w:rFonts w:eastAsia="Times New Roman" w:cs="Times New Roman"/>
                <w:color w:val="000000" w:themeColor="text1"/>
                <w:szCs w:val="28"/>
              </w:rPr>
              <w:t>Phạm vi truy cập</w:t>
            </w:r>
          </w:p>
        </w:tc>
        <w:tc>
          <w:tcPr>
            <w:tcW w:w="4585" w:type="dxa"/>
            <w:tcBorders>
              <w:top w:val="single" w:sz="8" w:space="0" w:color="auto"/>
              <w:left w:val="single" w:sz="8" w:space="0" w:color="auto"/>
              <w:bottom w:val="single" w:sz="8" w:space="0" w:color="auto"/>
              <w:right w:val="single" w:sz="8" w:space="0" w:color="auto"/>
            </w:tcBorders>
            <w:shd w:val="clear" w:color="auto" w:fill="83CAEB" w:themeFill="accent1" w:themeFillTint="66"/>
            <w:tcMar>
              <w:left w:w="108" w:type="dxa"/>
              <w:right w:w="108" w:type="dxa"/>
            </w:tcMar>
          </w:tcPr>
          <w:p w14:paraId="5704EC08" w14:textId="2CC52E06" w:rsidR="09D58D47" w:rsidRDefault="09D58D47" w:rsidP="09D58D47">
            <w:pPr>
              <w:jc w:val="center"/>
            </w:pPr>
            <w:r w:rsidRPr="09D58D47">
              <w:rPr>
                <w:rFonts w:eastAsia="Times New Roman" w:cs="Times New Roman"/>
                <w:color w:val="000000" w:themeColor="text1"/>
                <w:szCs w:val="28"/>
              </w:rPr>
              <w:t>Mô tả</w:t>
            </w:r>
          </w:p>
        </w:tc>
      </w:tr>
      <w:tr w:rsidR="09D58D47" w14:paraId="1CAD88DB" w14:textId="77777777" w:rsidTr="09D58D47">
        <w:trPr>
          <w:trHeight w:val="300"/>
        </w:trPr>
        <w:tc>
          <w:tcPr>
            <w:tcW w:w="1647" w:type="dxa"/>
            <w:tcBorders>
              <w:top w:val="single" w:sz="8" w:space="0" w:color="auto"/>
              <w:left w:val="single" w:sz="8" w:space="0" w:color="auto"/>
              <w:bottom w:val="single" w:sz="8" w:space="0" w:color="auto"/>
              <w:right w:val="single" w:sz="8" w:space="0" w:color="auto"/>
            </w:tcBorders>
            <w:tcMar>
              <w:left w:w="108" w:type="dxa"/>
              <w:right w:w="108" w:type="dxa"/>
            </w:tcMar>
          </w:tcPr>
          <w:p w14:paraId="1B99F740" w14:textId="78A69827" w:rsidR="09D58D47" w:rsidRDefault="09D58D47" w:rsidP="09D58D47">
            <w:r w:rsidRPr="09D58D47">
              <w:rPr>
                <w:rFonts w:eastAsia="Times New Roman" w:cs="Times New Roman"/>
                <w:szCs w:val="28"/>
              </w:rPr>
              <w:t>id</w:t>
            </w:r>
          </w:p>
        </w:tc>
        <w:tc>
          <w:tcPr>
            <w:tcW w:w="1606" w:type="dxa"/>
            <w:tcBorders>
              <w:top w:val="single" w:sz="8" w:space="0" w:color="auto"/>
              <w:left w:val="single" w:sz="8" w:space="0" w:color="auto"/>
              <w:bottom w:val="single" w:sz="8" w:space="0" w:color="auto"/>
              <w:right w:val="single" w:sz="8" w:space="0" w:color="auto"/>
            </w:tcBorders>
            <w:tcMar>
              <w:left w:w="108" w:type="dxa"/>
              <w:right w:w="108" w:type="dxa"/>
            </w:tcMar>
          </w:tcPr>
          <w:p w14:paraId="04935F2B" w14:textId="7485C7C2" w:rsidR="09D58D47" w:rsidRDefault="09D58D47" w:rsidP="09D58D47">
            <w:r w:rsidRPr="09D58D47">
              <w:rPr>
                <w:rFonts w:eastAsia="Times New Roman" w:cs="Times New Roman"/>
                <w:szCs w:val="28"/>
              </w:rPr>
              <w:t>int</w:t>
            </w:r>
          </w:p>
        </w:tc>
        <w:tc>
          <w:tcPr>
            <w:tcW w:w="1980" w:type="dxa"/>
            <w:tcBorders>
              <w:top w:val="single" w:sz="8" w:space="0" w:color="auto"/>
              <w:left w:val="single" w:sz="8" w:space="0" w:color="auto"/>
              <w:bottom w:val="single" w:sz="8" w:space="0" w:color="auto"/>
              <w:right w:val="single" w:sz="8" w:space="0" w:color="auto"/>
            </w:tcBorders>
            <w:tcMar>
              <w:left w:w="108" w:type="dxa"/>
              <w:right w:w="108" w:type="dxa"/>
            </w:tcMar>
          </w:tcPr>
          <w:p w14:paraId="6D7A51BB" w14:textId="0B6453F7" w:rsidR="09D58D47" w:rsidRDefault="09D58D47" w:rsidP="09D58D47">
            <w:r w:rsidRPr="09D58D47">
              <w:rPr>
                <w:rFonts w:eastAsia="Times New Roman" w:cs="Times New Roman"/>
                <w:szCs w:val="28"/>
              </w:rPr>
              <w:t>private</w:t>
            </w:r>
          </w:p>
        </w:tc>
        <w:tc>
          <w:tcPr>
            <w:tcW w:w="4585" w:type="dxa"/>
            <w:tcBorders>
              <w:top w:val="single" w:sz="8" w:space="0" w:color="auto"/>
              <w:left w:val="single" w:sz="8" w:space="0" w:color="auto"/>
              <w:bottom w:val="single" w:sz="8" w:space="0" w:color="auto"/>
              <w:right w:val="single" w:sz="8" w:space="0" w:color="auto"/>
            </w:tcBorders>
            <w:tcMar>
              <w:left w:w="108" w:type="dxa"/>
              <w:right w:w="108" w:type="dxa"/>
            </w:tcMar>
          </w:tcPr>
          <w:p w14:paraId="73DC5BBF" w14:textId="50F4CF36" w:rsidR="09D58D47" w:rsidRDefault="09D58D47" w:rsidP="09D58D47">
            <w:r w:rsidRPr="09D58D47">
              <w:rPr>
                <w:rFonts w:eastAsia="Times New Roman" w:cs="Times New Roman"/>
                <w:szCs w:val="28"/>
              </w:rPr>
              <w:t>Id của câu hỏi</w:t>
            </w:r>
          </w:p>
        </w:tc>
      </w:tr>
      <w:tr w:rsidR="09D58D47" w14:paraId="3425A693" w14:textId="77777777" w:rsidTr="09D58D47">
        <w:trPr>
          <w:trHeight w:val="300"/>
        </w:trPr>
        <w:tc>
          <w:tcPr>
            <w:tcW w:w="1647" w:type="dxa"/>
            <w:tcBorders>
              <w:top w:val="single" w:sz="8" w:space="0" w:color="auto"/>
              <w:left w:val="single" w:sz="8" w:space="0" w:color="auto"/>
              <w:bottom w:val="single" w:sz="8" w:space="0" w:color="auto"/>
              <w:right w:val="single" w:sz="8" w:space="0" w:color="auto"/>
            </w:tcBorders>
            <w:tcMar>
              <w:left w:w="108" w:type="dxa"/>
              <w:right w:w="108" w:type="dxa"/>
            </w:tcMar>
          </w:tcPr>
          <w:p w14:paraId="4E0C576B" w14:textId="4F72D1CB" w:rsidR="09D58D47" w:rsidRDefault="09D58D47" w:rsidP="09D58D47">
            <w:r w:rsidRPr="09D58D47">
              <w:rPr>
                <w:rFonts w:eastAsia="Times New Roman" w:cs="Times New Roman"/>
                <w:szCs w:val="28"/>
              </w:rPr>
              <w:t>question</w:t>
            </w:r>
          </w:p>
        </w:tc>
        <w:tc>
          <w:tcPr>
            <w:tcW w:w="1606" w:type="dxa"/>
            <w:tcBorders>
              <w:top w:val="single" w:sz="8" w:space="0" w:color="auto"/>
              <w:left w:val="single" w:sz="8" w:space="0" w:color="auto"/>
              <w:bottom w:val="single" w:sz="8" w:space="0" w:color="auto"/>
              <w:right w:val="single" w:sz="8" w:space="0" w:color="auto"/>
            </w:tcBorders>
            <w:tcMar>
              <w:left w:w="108" w:type="dxa"/>
              <w:right w:w="108" w:type="dxa"/>
            </w:tcMar>
          </w:tcPr>
          <w:p w14:paraId="6EA64E3E" w14:textId="6FFDB786" w:rsidR="09D58D47" w:rsidRDefault="09D58D47" w:rsidP="09D58D47">
            <w:r w:rsidRPr="09D58D47">
              <w:rPr>
                <w:rFonts w:eastAsia="Times New Roman" w:cs="Times New Roman"/>
                <w:szCs w:val="28"/>
              </w:rPr>
              <w:t>string</w:t>
            </w:r>
          </w:p>
        </w:tc>
        <w:tc>
          <w:tcPr>
            <w:tcW w:w="1980" w:type="dxa"/>
            <w:tcBorders>
              <w:top w:val="single" w:sz="8" w:space="0" w:color="auto"/>
              <w:left w:val="single" w:sz="8" w:space="0" w:color="auto"/>
              <w:bottom w:val="single" w:sz="8" w:space="0" w:color="auto"/>
              <w:right w:val="single" w:sz="8" w:space="0" w:color="auto"/>
            </w:tcBorders>
            <w:tcMar>
              <w:left w:w="108" w:type="dxa"/>
              <w:right w:w="108" w:type="dxa"/>
            </w:tcMar>
          </w:tcPr>
          <w:p w14:paraId="75C3DB4B" w14:textId="1EF925C6" w:rsidR="09D58D47" w:rsidRDefault="09D58D47" w:rsidP="09D58D47">
            <w:r w:rsidRPr="09D58D47">
              <w:rPr>
                <w:rFonts w:eastAsia="Times New Roman" w:cs="Times New Roman"/>
                <w:szCs w:val="28"/>
              </w:rPr>
              <w:t>private</w:t>
            </w:r>
          </w:p>
        </w:tc>
        <w:tc>
          <w:tcPr>
            <w:tcW w:w="4585" w:type="dxa"/>
            <w:tcBorders>
              <w:top w:val="single" w:sz="8" w:space="0" w:color="auto"/>
              <w:left w:val="single" w:sz="8" w:space="0" w:color="auto"/>
              <w:bottom w:val="single" w:sz="8" w:space="0" w:color="auto"/>
              <w:right w:val="single" w:sz="8" w:space="0" w:color="auto"/>
            </w:tcBorders>
            <w:tcMar>
              <w:left w:w="108" w:type="dxa"/>
              <w:right w:w="108" w:type="dxa"/>
            </w:tcMar>
          </w:tcPr>
          <w:p w14:paraId="5F2D6B5F" w14:textId="00488059" w:rsidR="09D58D47" w:rsidRDefault="09D58D47" w:rsidP="09D58D47">
            <w:r w:rsidRPr="09D58D47">
              <w:rPr>
                <w:rFonts w:eastAsia="Times New Roman" w:cs="Times New Roman"/>
                <w:szCs w:val="28"/>
              </w:rPr>
              <w:t>Nội dung câu hỏi</w:t>
            </w:r>
          </w:p>
        </w:tc>
      </w:tr>
      <w:tr w:rsidR="09D58D47" w14:paraId="522B48F5" w14:textId="77777777" w:rsidTr="09D58D47">
        <w:trPr>
          <w:trHeight w:val="300"/>
        </w:trPr>
        <w:tc>
          <w:tcPr>
            <w:tcW w:w="1647" w:type="dxa"/>
            <w:tcBorders>
              <w:top w:val="single" w:sz="8" w:space="0" w:color="auto"/>
              <w:left w:val="single" w:sz="8" w:space="0" w:color="auto"/>
              <w:bottom w:val="single" w:sz="8" w:space="0" w:color="auto"/>
              <w:right w:val="single" w:sz="8" w:space="0" w:color="auto"/>
            </w:tcBorders>
            <w:tcMar>
              <w:left w:w="108" w:type="dxa"/>
              <w:right w:w="108" w:type="dxa"/>
            </w:tcMar>
          </w:tcPr>
          <w:p w14:paraId="458CF79A" w14:textId="41E322B4" w:rsidR="09D58D47" w:rsidRDefault="09D58D47" w:rsidP="09D58D47">
            <w:r w:rsidRPr="09D58D47">
              <w:rPr>
                <w:rFonts w:eastAsia="Times New Roman" w:cs="Times New Roman"/>
                <w:szCs w:val="28"/>
              </w:rPr>
              <w:t>option</w:t>
            </w:r>
          </w:p>
        </w:tc>
        <w:tc>
          <w:tcPr>
            <w:tcW w:w="1606" w:type="dxa"/>
            <w:tcBorders>
              <w:top w:val="single" w:sz="8" w:space="0" w:color="auto"/>
              <w:left w:val="single" w:sz="8" w:space="0" w:color="auto"/>
              <w:bottom w:val="single" w:sz="8" w:space="0" w:color="auto"/>
              <w:right w:val="single" w:sz="8" w:space="0" w:color="auto"/>
            </w:tcBorders>
            <w:tcMar>
              <w:left w:w="108" w:type="dxa"/>
              <w:right w:w="108" w:type="dxa"/>
            </w:tcMar>
          </w:tcPr>
          <w:p w14:paraId="07420A92" w14:textId="51190A5C" w:rsidR="09D58D47" w:rsidRDefault="09D58D47" w:rsidP="09D58D47">
            <w:r w:rsidRPr="09D58D47">
              <w:rPr>
                <w:rFonts w:eastAsia="Times New Roman" w:cs="Times New Roman"/>
                <w:szCs w:val="28"/>
              </w:rPr>
              <w:t>Array&lt;string&gt;</w:t>
            </w:r>
          </w:p>
        </w:tc>
        <w:tc>
          <w:tcPr>
            <w:tcW w:w="1980" w:type="dxa"/>
            <w:tcBorders>
              <w:top w:val="single" w:sz="8" w:space="0" w:color="auto"/>
              <w:left w:val="single" w:sz="8" w:space="0" w:color="auto"/>
              <w:bottom w:val="single" w:sz="8" w:space="0" w:color="auto"/>
              <w:right w:val="single" w:sz="8" w:space="0" w:color="auto"/>
            </w:tcBorders>
            <w:tcMar>
              <w:left w:w="108" w:type="dxa"/>
              <w:right w:w="108" w:type="dxa"/>
            </w:tcMar>
          </w:tcPr>
          <w:p w14:paraId="621D3114" w14:textId="4BA9A202" w:rsidR="09D58D47" w:rsidRDefault="09D58D47" w:rsidP="09D58D47">
            <w:r w:rsidRPr="09D58D47">
              <w:rPr>
                <w:rFonts w:eastAsia="Times New Roman" w:cs="Times New Roman"/>
                <w:szCs w:val="28"/>
              </w:rPr>
              <w:t>private</w:t>
            </w:r>
          </w:p>
        </w:tc>
        <w:tc>
          <w:tcPr>
            <w:tcW w:w="4585" w:type="dxa"/>
            <w:tcBorders>
              <w:top w:val="single" w:sz="8" w:space="0" w:color="auto"/>
              <w:left w:val="single" w:sz="8" w:space="0" w:color="auto"/>
              <w:bottom w:val="single" w:sz="8" w:space="0" w:color="auto"/>
              <w:right w:val="single" w:sz="8" w:space="0" w:color="auto"/>
            </w:tcBorders>
            <w:tcMar>
              <w:left w:w="108" w:type="dxa"/>
              <w:right w:w="108" w:type="dxa"/>
            </w:tcMar>
          </w:tcPr>
          <w:p w14:paraId="545635ED" w14:textId="2BF8BF75" w:rsidR="09D58D47" w:rsidRDefault="09D58D47" w:rsidP="09D58D47">
            <w:r w:rsidRPr="09D58D47">
              <w:rPr>
                <w:rFonts w:eastAsia="Times New Roman" w:cs="Times New Roman"/>
                <w:szCs w:val="28"/>
              </w:rPr>
              <w:t>Danh sách đáp án</w:t>
            </w:r>
          </w:p>
        </w:tc>
      </w:tr>
      <w:tr w:rsidR="09D58D47" w14:paraId="0EA332D2" w14:textId="77777777" w:rsidTr="09D58D47">
        <w:trPr>
          <w:trHeight w:val="300"/>
        </w:trPr>
        <w:tc>
          <w:tcPr>
            <w:tcW w:w="1647" w:type="dxa"/>
            <w:tcBorders>
              <w:top w:val="single" w:sz="8" w:space="0" w:color="auto"/>
              <w:left w:val="single" w:sz="8" w:space="0" w:color="auto"/>
              <w:bottom w:val="single" w:sz="8" w:space="0" w:color="auto"/>
              <w:right w:val="single" w:sz="8" w:space="0" w:color="auto"/>
            </w:tcBorders>
            <w:tcMar>
              <w:left w:w="108" w:type="dxa"/>
              <w:right w:w="108" w:type="dxa"/>
            </w:tcMar>
          </w:tcPr>
          <w:p w14:paraId="6AC191E2" w14:textId="02D03E2A" w:rsidR="09D58D47" w:rsidRDefault="09D58D47" w:rsidP="09D58D47">
            <w:r w:rsidRPr="09D58D47">
              <w:rPr>
                <w:rFonts w:eastAsia="Times New Roman" w:cs="Times New Roman"/>
                <w:szCs w:val="28"/>
              </w:rPr>
              <w:lastRenderedPageBreak/>
              <w:t>correctAnswer</w:t>
            </w:r>
          </w:p>
        </w:tc>
        <w:tc>
          <w:tcPr>
            <w:tcW w:w="1606" w:type="dxa"/>
            <w:tcBorders>
              <w:top w:val="single" w:sz="8" w:space="0" w:color="auto"/>
              <w:left w:val="single" w:sz="8" w:space="0" w:color="auto"/>
              <w:bottom w:val="single" w:sz="8" w:space="0" w:color="auto"/>
              <w:right w:val="single" w:sz="8" w:space="0" w:color="auto"/>
            </w:tcBorders>
            <w:tcMar>
              <w:left w:w="108" w:type="dxa"/>
              <w:right w:w="108" w:type="dxa"/>
            </w:tcMar>
          </w:tcPr>
          <w:p w14:paraId="4396B389" w14:textId="17B33DA7" w:rsidR="09D58D47" w:rsidRDefault="09D58D47" w:rsidP="09D58D47">
            <w:r w:rsidRPr="09D58D47">
              <w:rPr>
                <w:rFonts w:eastAsia="Times New Roman" w:cs="Times New Roman"/>
                <w:szCs w:val="28"/>
              </w:rPr>
              <w:t>int</w:t>
            </w:r>
          </w:p>
        </w:tc>
        <w:tc>
          <w:tcPr>
            <w:tcW w:w="1980" w:type="dxa"/>
            <w:tcBorders>
              <w:top w:val="single" w:sz="8" w:space="0" w:color="auto"/>
              <w:left w:val="single" w:sz="8" w:space="0" w:color="auto"/>
              <w:bottom w:val="single" w:sz="8" w:space="0" w:color="auto"/>
              <w:right w:val="single" w:sz="8" w:space="0" w:color="auto"/>
            </w:tcBorders>
            <w:tcMar>
              <w:left w:w="108" w:type="dxa"/>
              <w:right w:w="108" w:type="dxa"/>
            </w:tcMar>
          </w:tcPr>
          <w:p w14:paraId="68F386F5" w14:textId="062F3E6B" w:rsidR="09D58D47" w:rsidRDefault="09D58D47" w:rsidP="09D58D47">
            <w:r w:rsidRPr="09D58D47">
              <w:rPr>
                <w:rFonts w:eastAsia="Times New Roman" w:cs="Times New Roman"/>
                <w:szCs w:val="28"/>
              </w:rPr>
              <w:t>private</w:t>
            </w:r>
          </w:p>
        </w:tc>
        <w:tc>
          <w:tcPr>
            <w:tcW w:w="4585" w:type="dxa"/>
            <w:tcBorders>
              <w:top w:val="single" w:sz="8" w:space="0" w:color="auto"/>
              <w:left w:val="single" w:sz="8" w:space="0" w:color="auto"/>
              <w:bottom w:val="single" w:sz="8" w:space="0" w:color="auto"/>
              <w:right w:val="single" w:sz="8" w:space="0" w:color="auto"/>
            </w:tcBorders>
            <w:tcMar>
              <w:left w:w="108" w:type="dxa"/>
              <w:right w:w="108" w:type="dxa"/>
            </w:tcMar>
          </w:tcPr>
          <w:p w14:paraId="69F0EABE" w14:textId="6689B3D4" w:rsidR="09D58D47" w:rsidRDefault="09D58D47" w:rsidP="09D58D47">
            <w:r w:rsidRPr="09D58D47">
              <w:rPr>
                <w:rFonts w:eastAsia="Times New Roman" w:cs="Times New Roman"/>
                <w:szCs w:val="28"/>
              </w:rPr>
              <w:t>Đáp án đúng của câu hỏi</w:t>
            </w:r>
          </w:p>
        </w:tc>
      </w:tr>
      <w:tr w:rsidR="09D58D47" w14:paraId="1B21D790" w14:textId="77777777" w:rsidTr="09D58D47">
        <w:trPr>
          <w:trHeight w:val="300"/>
        </w:trPr>
        <w:tc>
          <w:tcPr>
            <w:tcW w:w="1647" w:type="dxa"/>
            <w:tcBorders>
              <w:top w:val="single" w:sz="8" w:space="0" w:color="auto"/>
              <w:left w:val="single" w:sz="8" w:space="0" w:color="auto"/>
              <w:bottom w:val="single" w:sz="8" w:space="0" w:color="auto"/>
              <w:right w:val="single" w:sz="8" w:space="0" w:color="auto"/>
            </w:tcBorders>
            <w:tcMar>
              <w:left w:w="108" w:type="dxa"/>
              <w:right w:w="108" w:type="dxa"/>
            </w:tcMar>
          </w:tcPr>
          <w:p w14:paraId="27E456F5" w14:textId="298BE5CF" w:rsidR="09D58D47" w:rsidRDefault="09D58D47" w:rsidP="09D58D47">
            <w:r w:rsidRPr="09D58D47">
              <w:rPr>
                <w:rFonts w:eastAsia="Times New Roman" w:cs="Times New Roman"/>
                <w:szCs w:val="28"/>
              </w:rPr>
              <w:t>score</w:t>
            </w:r>
          </w:p>
        </w:tc>
        <w:tc>
          <w:tcPr>
            <w:tcW w:w="1606" w:type="dxa"/>
            <w:tcBorders>
              <w:top w:val="single" w:sz="8" w:space="0" w:color="auto"/>
              <w:left w:val="single" w:sz="8" w:space="0" w:color="auto"/>
              <w:bottom w:val="single" w:sz="8" w:space="0" w:color="auto"/>
              <w:right w:val="single" w:sz="8" w:space="0" w:color="auto"/>
            </w:tcBorders>
            <w:tcMar>
              <w:left w:w="108" w:type="dxa"/>
              <w:right w:w="108" w:type="dxa"/>
            </w:tcMar>
          </w:tcPr>
          <w:p w14:paraId="5F1E3690" w14:textId="02509E71" w:rsidR="09D58D47" w:rsidRDefault="09D58D47" w:rsidP="09D58D47">
            <w:r w:rsidRPr="09D58D47">
              <w:rPr>
                <w:rFonts w:eastAsia="Times New Roman" w:cs="Times New Roman"/>
                <w:szCs w:val="28"/>
              </w:rPr>
              <w:t>float</w:t>
            </w:r>
          </w:p>
        </w:tc>
        <w:tc>
          <w:tcPr>
            <w:tcW w:w="1980" w:type="dxa"/>
            <w:tcBorders>
              <w:top w:val="single" w:sz="8" w:space="0" w:color="auto"/>
              <w:left w:val="single" w:sz="8" w:space="0" w:color="auto"/>
              <w:bottom w:val="single" w:sz="8" w:space="0" w:color="auto"/>
              <w:right w:val="single" w:sz="8" w:space="0" w:color="auto"/>
            </w:tcBorders>
            <w:tcMar>
              <w:left w:w="108" w:type="dxa"/>
              <w:right w:w="108" w:type="dxa"/>
            </w:tcMar>
          </w:tcPr>
          <w:p w14:paraId="13C4209B" w14:textId="7DC20281" w:rsidR="09D58D47" w:rsidRDefault="09D58D47" w:rsidP="09D58D47">
            <w:r w:rsidRPr="09D58D47">
              <w:rPr>
                <w:rFonts w:eastAsia="Times New Roman" w:cs="Times New Roman"/>
                <w:szCs w:val="28"/>
              </w:rPr>
              <w:t>private</w:t>
            </w:r>
          </w:p>
        </w:tc>
        <w:tc>
          <w:tcPr>
            <w:tcW w:w="4585" w:type="dxa"/>
            <w:tcBorders>
              <w:top w:val="single" w:sz="8" w:space="0" w:color="auto"/>
              <w:left w:val="single" w:sz="8" w:space="0" w:color="auto"/>
              <w:bottom w:val="single" w:sz="8" w:space="0" w:color="auto"/>
              <w:right w:val="single" w:sz="8" w:space="0" w:color="auto"/>
            </w:tcBorders>
            <w:tcMar>
              <w:left w:w="108" w:type="dxa"/>
              <w:right w:w="108" w:type="dxa"/>
            </w:tcMar>
          </w:tcPr>
          <w:p w14:paraId="49AAF5CB" w14:textId="26D04791" w:rsidR="09D58D47" w:rsidRDefault="09D58D47" w:rsidP="09D58D47">
            <w:r w:rsidRPr="09D58D47">
              <w:rPr>
                <w:rFonts w:eastAsia="Times New Roman" w:cs="Times New Roman"/>
                <w:szCs w:val="28"/>
              </w:rPr>
              <w:t>Điểm tương ứng của câu hỏi</w:t>
            </w:r>
          </w:p>
        </w:tc>
      </w:tr>
      <w:tr w:rsidR="09D58D47" w14:paraId="33413F4E" w14:textId="77777777" w:rsidTr="09D58D47">
        <w:trPr>
          <w:trHeight w:val="300"/>
        </w:trPr>
        <w:tc>
          <w:tcPr>
            <w:tcW w:w="1647" w:type="dxa"/>
            <w:tcBorders>
              <w:top w:val="single" w:sz="8" w:space="0" w:color="auto"/>
              <w:left w:val="single" w:sz="8" w:space="0" w:color="auto"/>
              <w:bottom w:val="single" w:sz="8" w:space="0" w:color="auto"/>
              <w:right w:val="single" w:sz="8" w:space="0" w:color="auto"/>
            </w:tcBorders>
            <w:tcMar>
              <w:left w:w="108" w:type="dxa"/>
              <w:right w:w="108" w:type="dxa"/>
            </w:tcMar>
          </w:tcPr>
          <w:p w14:paraId="016F02A7" w14:textId="403904A1" w:rsidR="09D58D47" w:rsidRDefault="09D58D47" w:rsidP="09D58D47">
            <w:r w:rsidRPr="09D58D47">
              <w:rPr>
                <w:rFonts w:eastAsia="Times New Roman" w:cs="Times New Roman"/>
                <w:szCs w:val="28"/>
              </w:rPr>
              <w:t>examId</w:t>
            </w:r>
          </w:p>
        </w:tc>
        <w:tc>
          <w:tcPr>
            <w:tcW w:w="1606" w:type="dxa"/>
            <w:tcBorders>
              <w:top w:val="single" w:sz="8" w:space="0" w:color="auto"/>
              <w:left w:val="single" w:sz="8" w:space="0" w:color="auto"/>
              <w:bottom w:val="single" w:sz="8" w:space="0" w:color="auto"/>
              <w:right w:val="single" w:sz="8" w:space="0" w:color="auto"/>
            </w:tcBorders>
            <w:tcMar>
              <w:left w:w="108" w:type="dxa"/>
              <w:right w:w="108" w:type="dxa"/>
            </w:tcMar>
          </w:tcPr>
          <w:p w14:paraId="79F88B6C" w14:textId="6A6A6730" w:rsidR="09D58D47" w:rsidRDefault="09D58D47" w:rsidP="09D58D47">
            <w:r w:rsidRPr="09D58D47">
              <w:rPr>
                <w:rFonts w:eastAsia="Times New Roman" w:cs="Times New Roman"/>
                <w:szCs w:val="28"/>
              </w:rPr>
              <w:t>int</w:t>
            </w:r>
          </w:p>
        </w:tc>
        <w:tc>
          <w:tcPr>
            <w:tcW w:w="1980" w:type="dxa"/>
            <w:tcBorders>
              <w:top w:val="single" w:sz="8" w:space="0" w:color="auto"/>
              <w:left w:val="single" w:sz="8" w:space="0" w:color="auto"/>
              <w:bottom w:val="single" w:sz="8" w:space="0" w:color="auto"/>
              <w:right w:val="single" w:sz="8" w:space="0" w:color="auto"/>
            </w:tcBorders>
            <w:tcMar>
              <w:left w:w="108" w:type="dxa"/>
              <w:right w:w="108" w:type="dxa"/>
            </w:tcMar>
          </w:tcPr>
          <w:p w14:paraId="47D810D2" w14:textId="4FA9C4E9" w:rsidR="09D58D47" w:rsidRDefault="09D58D47" w:rsidP="09D58D47">
            <w:r w:rsidRPr="09D58D47">
              <w:rPr>
                <w:rFonts w:eastAsia="Times New Roman" w:cs="Times New Roman"/>
                <w:szCs w:val="28"/>
              </w:rPr>
              <w:t>private</w:t>
            </w:r>
          </w:p>
        </w:tc>
        <w:tc>
          <w:tcPr>
            <w:tcW w:w="4585" w:type="dxa"/>
            <w:tcBorders>
              <w:top w:val="single" w:sz="8" w:space="0" w:color="auto"/>
              <w:left w:val="single" w:sz="8" w:space="0" w:color="auto"/>
              <w:bottom w:val="single" w:sz="8" w:space="0" w:color="auto"/>
              <w:right w:val="single" w:sz="8" w:space="0" w:color="auto"/>
            </w:tcBorders>
            <w:tcMar>
              <w:left w:w="108" w:type="dxa"/>
              <w:right w:w="108" w:type="dxa"/>
            </w:tcMar>
          </w:tcPr>
          <w:p w14:paraId="0046FDB0" w14:textId="4E86C924" w:rsidR="09D58D47" w:rsidRDefault="09D58D47" w:rsidP="09D58D47">
            <w:r w:rsidRPr="09D58D47">
              <w:rPr>
                <w:rFonts w:eastAsia="Times New Roman" w:cs="Times New Roman"/>
                <w:szCs w:val="28"/>
              </w:rPr>
              <w:t>Id của bài kiểm tra chứa câu hỏi</w:t>
            </w:r>
          </w:p>
        </w:tc>
      </w:tr>
    </w:tbl>
    <w:p w14:paraId="2A986941" w14:textId="5ADB442C" w:rsidR="6781AED4" w:rsidRDefault="6781AED4" w:rsidP="09D58D47">
      <w:pPr>
        <w:spacing w:line="276" w:lineRule="auto"/>
      </w:pPr>
    </w:p>
    <w:p w14:paraId="6BB28F4F" w14:textId="18D29F69" w:rsidR="6781AED4" w:rsidRDefault="09D58D47" w:rsidP="09D58D47">
      <w:pPr>
        <w:pStyle w:val="Heading4"/>
        <w:spacing w:before="0" w:after="0" w:line="276" w:lineRule="auto"/>
        <w:rPr>
          <w:rFonts w:eastAsia="Times New Roman" w:cs="Times New Roman"/>
          <w:szCs w:val="26"/>
        </w:rPr>
      </w:pPr>
      <w:r w:rsidRPr="09D58D47">
        <w:rPr>
          <w:rFonts w:eastAsia="Times New Roman" w:cs="Times New Roman"/>
          <w:szCs w:val="26"/>
        </w:rPr>
        <w:t>Lớp M_User_Course</w:t>
      </w:r>
    </w:p>
    <w:p w14:paraId="28092D39" w14:textId="1E91D22B" w:rsidR="6781AED4" w:rsidRDefault="09D58D47" w:rsidP="009A6FBF">
      <w:pPr>
        <w:pStyle w:val="ListParagraph"/>
        <w:numPr>
          <w:ilvl w:val="0"/>
          <w:numId w:val="45"/>
        </w:numPr>
        <w:spacing w:line="276" w:lineRule="auto"/>
      </w:pPr>
      <w:r w:rsidRPr="00D743E3">
        <w:rPr>
          <w:rFonts w:eastAsia="Times New Roman" w:cs="Times New Roman"/>
          <w:szCs w:val="28"/>
        </w:rPr>
        <w:t>Mô tả: Lớp biểu diễn cho người danh sách khóa học mà một người dùng đã đăng ký</w:t>
      </w:r>
    </w:p>
    <w:p w14:paraId="25872907" w14:textId="4AA84869" w:rsidR="6781AED4" w:rsidRDefault="09D58D47" w:rsidP="009A6FBF">
      <w:pPr>
        <w:pStyle w:val="ListParagraph"/>
        <w:numPr>
          <w:ilvl w:val="0"/>
          <w:numId w:val="45"/>
        </w:numPr>
        <w:spacing w:line="276" w:lineRule="auto"/>
      </w:pPr>
      <w:r w:rsidRPr="00D743E3">
        <w:rPr>
          <w:rFonts w:eastAsia="Times New Roman" w:cs="Times New Roman"/>
          <w:szCs w:val="28"/>
        </w:rPr>
        <w:t xml:space="preserve">Các thuộc tính: </w:t>
      </w:r>
    </w:p>
    <w:tbl>
      <w:tblPr>
        <w:tblStyle w:val="TableGrid"/>
        <w:tblW w:w="0" w:type="auto"/>
        <w:tblLayout w:type="fixed"/>
        <w:tblLook w:val="04A0" w:firstRow="1" w:lastRow="0" w:firstColumn="1" w:lastColumn="0" w:noHBand="0" w:noVBand="1"/>
      </w:tblPr>
      <w:tblGrid>
        <w:gridCol w:w="1520"/>
        <w:gridCol w:w="1416"/>
        <w:gridCol w:w="1945"/>
        <w:gridCol w:w="4469"/>
      </w:tblGrid>
      <w:tr w:rsidR="09D58D47" w14:paraId="7D886F6C" w14:textId="77777777" w:rsidTr="09D58D47">
        <w:trPr>
          <w:trHeight w:val="300"/>
        </w:trPr>
        <w:tc>
          <w:tcPr>
            <w:tcW w:w="1520" w:type="dxa"/>
            <w:tcBorders>
              <w:top w:val="single" w:sz="8" w:space="0" w:color="auto"/>
              <w:left w:val="single" w:sz="8" w:space="0" w:color="auto"/>
              <w:bottom w:val="single" w:sz="8" w:space="0" w:color="auto"/>
              <w:right w:val="single" w:sz="8" w:space="0" w:color="auto"/>
            </w:tcBorders>
            <w:shd w:val="clear" w:color="auto" w:fill="83CAEB" w:themeFill="accent1" w:themeFillTint="66"/>
            <w:tcMar>
              <w:left w:w="108" w:type="dxa"/>
              <w:right w:w="108" w:type="dxa"/>
            </w:tcMar>
          </w:tcPr>
          <w:p w14:paraId="38200DEF" w14:textId="0A0C5D68" w:rsidR="09D58D47" w:rsidRDefault="09D58D47" w:rsidP="09D58D47">
            <w:pPr>
              <w:jc w:val="center"/>
            </w:pPr>
            <w:r w:rsidRPr="09D58D47">
              <w:rPr>
                <w:rFonts w:eastAsia="Times New Roman" w:cs="Times New Roman"/>
                <w:color w:val="000000" w:themeColor="text1"/>
                <w:szCs w:val="28"/>
              </w:rPr>
              <w:t>Tên thuộc tính</w:t>
            </w:r>
          </w:p>
        </w:tc>
        <w:tc>
          <w:tcPr>
            <w:tcW w:w="1416" w:type="dxa"/>
            <w:tcBorders>
              <w:top w:val="single" w:sz="8" w:space="0" w:color="auto"/>
              <w:left w:val="single" w:sz="8" w:space="0" w:color="auto"/>
              <w:bottom w:val="single" w:sz="8" w:space="0" w:color="auto"/>
              <w:right w:val="single" w:sz="8" w:space="0" w:color="auto"/>
            </w:tcBorders>
            <w:shd w:val="clear" w:color="auto" w:fill="83CAEB" w:themeFill="accent1" w:themeFillTint="66"/>
            <w:tcMar>
              <w:left w:w="108" w:type="dxa"/>
              <w:right w:w="108" w:type="dxa"/>
            </w:tcMar>
          </w:tcPr>
          <w:p w14:paraId="5CE954D8" w14:textId="47E86082" w:rsidR="09D58D47" w:rsidRDefault="09D58D47" w:rsidP="09D58D47">
            <w:pPr>
              <w:jc w:val="center"/>
            </w:pPr>
            <w:r w:rsidRPr="09D58D47">
              <w:rPr>
                <w:rFonts w:eastAsia="Times New Roman" w:cs="Times New Roman"/>
                <w:color w:val="000000" w:themeColor="text1"/>
                <w:szCs w:val="28"/>
              </w:rPr>
              <w:t>Kiểu dữ liệu</w:t>
            </w:r>
          </w:p>
        </w:tc>
        <w:tc>
          <w:tcPr>
            <w:tcW w:w="1945" w:type="dxa"/>
            <w:tcBorders>
              <w:top w:val="single" w:sz="8" w:space="0" w:color="auto"/>
              <w:left w:val="single" w:sz="8" w:space="0" w:color="auto"/>
              <w:bottom w:val="single" w:sz="8" w:space="0" w:color="auto"/>
              <w:right w:val="single" w:sz="8" w:space="0" w:color="auto"/>
            </w:tcBorders>
            <w:shd w:val="clear" w:color="auto" w:fill="83CAEB" w:themeFill="accent1" w:themeFillTint="66"/>
            <w:tcMar>
              <w:left w:w="108" w:type="dxa"/>
              <w:right w:w="108" w:type="dxa"/>
            </w:tcMar>
          </w:tcPr>
          <w:p w14:paraId="5FD59A5A" w14:textId="58BA1E9F" w:rsidR="09D58D47" w:rsidRDefault="09D58D47" w:rsidP="09D58D47">
            <w:pPr>
              <w:jc w:val="center"/>
            </w:pPr>
            <w:r w:rsidRPr="09D58D47">
              <w:rPr>
                <w:rFonts w:eastAsia="Times New Roman" w:cs="Times New Roman"/>
                <w:color w:val="000000" w:themeColor="text1"/>
                <w:szCs w:val="28"/>
              </w:rPr>
              <w:t>Phạm vi truy cập</w:t>
            </w:r>
          </w:p>
        </w:tc>
        <w:tc>
          <w:tcPr>
            <w:tcW w:w="4469" w:type="dxa"/>
            <w:tcBorders>
              <w:top w:val="single" w:sz="8" w:space="0" w:color="auto"/>
              <w:left w:val="single" w:sz="8" w:space="0" w:color="auto"/>
              <w:bottom w:val="single" w:sz="8" w:space="0" w:color="auto"/>
              <w:right w:val="single" w:sz="8" w:space="0" w:color="auto"/>
            </w:tcBorders>
            <w:shd w:val="clear" w:color="auto" w:fill="83CAEB" w:themeFill="accent1" w:themeFillTint="66"/>
            <w:tcMar>
              <w:left w:w="108" w:type="dxa"/>
              <w:right w:w="108" w:type="dxa"/>
            </w:tcMar>
          </w:tcPr>
          <w:p w14:paraId="26C300AB" w14:textId="69625FF5" w:rsidR="09D58D47" w:rsidRDefault="09D58D47" w:rsidP="09D58D47">
            <w:pPr>
              <w:jc w:val="center"/>
            </w:pPr>
            <w:r w:rsidRPr="09D58D47">
              <w:rPr>
                <w:rFonts w:eastAsia="Times New Roman" w:cs="Times New Roman"/>
                <w:color w:val="000000" w:themeColor="text1"/>
                <w:szCs w:val="28"/>
              </w:rPr>
              <w:t>Mô tả</w:t>
            </w:r>
          </w:p>
        </w:tc>
      </w:tr>
      <w:tr w:rsidR="09D58D47" w14:paraId="587046DE" w14:textId="77777777" w:rsidTr="09D58D47">
        <w:trPr>
          <w:trHeight w:val="300"/>
        </w:trPr>
        <w:tc>
          <w:tcPr>
            <w:tcW w:w="1520" w:type="dxa"/>
            <w:tcBorders>
              <w:top w:val="single" w:sz="8" w:space="0" w:color="auto"/>
              <w:left w:val="single" w:sz="8" w:space="0" w:color="auto"/>
              <w:bottom w:val="single" w:sz="8" w:space="0" w:color="auto"/>
              <w:right w:val="single" w:sz="8" w:space="0" w:color="auto"/>
            </w:tcBorders>
            <w:tcMar>
              <w:left w:w="108" w:type="dxa"/>
              <w:right w:w="108" w:type="dxa"/>
            </w:tcMar>
          </w:tcPr>
          <w:p w14:paraId="6CA7D606" w14:textId="71D064D8" w:rsidR="09D58D47" w:rsidRDefault="09D58D47" w:rsidP="09D58D47">
            <w:r w:rsidRPr="09D58D47">
              <w:rPr>
                <w:rFonts w:eastAsia="Times New Roman" w:cs="Times New Roman"/>
                <w:szCs w:val="28"/>
              </w:rPr>
              <w:t>userId</w:t>
            </w:r>
          </w:p>
        </w:tc>
        <w:tc>
          <w:tcPr>
            <w:tcW w:w="1416" w:type="dxa"/>
            <w:tcBorders>
              <w:top w:val="single" w:sz="8" w:space="0" w:color="auto"/>
              <w:left w:val="single" w:sz="8" w:space="0" w:color="auto"/>
              <w:bottom w:val="single" w:sz="8" w:space="0" w:color="auto"/>
              <w:right w:val="single" w:sz="8" w:space="0" w:color="auto"/>
            </w:tcBorders>
            <w:tcMar>
              <w:left w:w="108" w:type="dxa"/>
              <w:right w:w="108" w:type="dxa"/>
            </w:tcMar>
          </w:tcPr>
          <w:p w14:paraId="7B057CD4" w14:textId="78F5CBC4" w:rsidR="09D58D47" w:rsidRDefault="09D58D47" w:rsidP="09D58D47">
            <w:r w:rsidRPr="09D58D47">
              <w:rPr>
                <w:rFonts w:eastAsia="Times New Roman" w:cs="Times New Roman"/>
                <w:szCs w:val="28"/>
              </w:rPr>
              <w:t>int</w:t>
            </w:r>
          </w:p>
        </w:tc>
        <w:tc>
          <w:tcPr>
            <w:tcW w:w="1945" w:type="dxa"/>
            <w:tcBorders>
              <w:top w:val="single" w:sz="8" w:space="0" w:color="auto"/>
              <w:left w:val="single" w:sz="8" w:space="0" w:color="auto"/>
              <w:bottom w:val="single" w:sz="8" w:space="0" w:color="auto"/>
              <w:right w:val="single" w:sz="8" w:space="0" w:color="auto"/>
            </w:tcBorders>
            <w:tcMar>
              <w:left w:w="108" w:type="dxa"/>
              <w:right w:w="108" w:type="dxa"/>
            </w:tcMar>
          </w:tcPr>
          <w:p w14:paraId="3DA9D506" w14:textId="2E129A26" w:rsidR="09D58D47" w:rsidRDefault="09D58D47" w:rsidP="09D58D47">
            <w:r w:rsidRPr="09D58D47">
              <w:rPr>
                <w:rFonts w:eastAsia="Times New Roman" w:cs="Times New Roman"/>
                <w:szCs w:val="28"/>
              </w:rPr>
              <w:t>private</w:t>
            </w:r>
          </w:p>
        </w:tc>
        <w:tc>
          <w:tcPr>
            <w:tcW w:w="4469" w:type="dxa"/>
            <w:tcBorders>
              <w:top w:val="single" w:sz="8" w:space="0" w:color="auto"/>
              <w:left w:val="single" w:sz="8" w:space="0" w:color="auto"/>
              <w:bottom w:val="single" w:sz="8" w:space="0" w:color="auto"/>
              <w:right w:val="single" w:sz="8" w:space="0" w:color="auto"/>
            </w:tcBorders>
            <w:tcMar>
              <w:left w:w="108" w:type="dxa"/>
              <w:right w:w="108" w:type="dxa"/>
            </w:tcMar>
          </w:tcPr>
          <w:p w14:paraId="543AB991" w14:textId="2B87E5EB" w:rsidR="09D58D47" w:rsidRDefault="09D58D47" w:rsidP="09D58D47">
            <w:r w:rsidRPr="09D58D47">
              <w:rPr>
                <w:rFonts w:eastAsia="Times New Roman" w:cs="Times New Roman"/>
                <w:szCs w:val="28"/>
              </w:rPr>
              <w:t>Id của người dùng</w:t>
            </w:r>
          </w:p>
        </w:tc>
      </w:tr>
      <w:tr w:rsidR="09D58D47" w14:paraId="680B2F9C" w14:textId="77777777" w:rsidTr="09D58D47">
        <w:trPr>
          <w:trHeight w:val="300"/>
        </w:trPr>
        <w:tc>
          <w:tcPr>
            <w:tcW w:w="1520" w:type="dxa"/>
            <w:tcBorders>
              <w:top w:val="single" w:sz="8" w:space="0" w:color="auto"/>
              <w:left w:val="single" w:sz="8" w:space="0" w:color="auto"/>
              <w:bottom w:val="single" w:sz="8" w:space="0" w:color="auto"/>
              <w:right w:val="single" w:sz="8" w:space="0" w:color="auto"/>
            </w:tcBorders>
            <w:tcMar>
              <w:left w:w="108" w:type="dxa"/>
              <w:right w:w="108" w:type="dxa"/>
            </w:tcMar>
          </w:tcPr>
          <w:p w14:paraId="55BA1766" w14:textId="750D952B" w:rsidR="09D58D47" w:rsidRDefault="09D58D47" w:rsidP="09D58D47">
            <w:r w:rsidRPr="09D58D47">
              <w:rPr>
                <w:rFonts w:eastAsia="Times New Roman" w:cs="Times New Roman"/>
                <w:szCs w:val="28"/>
              </w:rPr>
              <w:t>courseId</w:t>
            </w:r>
          </w:p>
        </w:tc>
        <w:tc>
          <w:tcPr>
            <w:tcW w:w="1416" w:type="dxa"/>
            <w:tcBorders>
              <w:top w:val="single" w:sz="8" w:space="0" w:color="auto"/>
              <w:left w:val="single" w:sz="8" w:space="0" w:color="auto"/>
              <w:bottom w:val="single" w:sz="8" w:space="0" w:color="auto"/>
              <w:right w:val="single" w:sz="8" w:space="0" w:color="auto"/>
            </w:tcBorders>
            <w:tcMar>
              <w:left w:w="108" w:type="dxa"/>
              <w:right w:w="108" w:type="dxa"/>
            </w:tcMar>
          </w:tcPr>
          <w:p w14:paraId="27DB9BA4" w14:textId="068301BD" w:rsidR="09D58D47" w:rsidRDefault="09D58D47" w:rsidP="09D58D47">
            <w:r w:rsidRPr="09D58D47">
              <w:rPr>
                <w:rFonts w:eastAsia="Times New Roman" w:cs="Times New Roman"/>
                <w:szCs w:val="28"/>
              </w:rPr>
              <w:t>int</w:t>
            </w:r>
          </w:p>
        </w:tc>
        <w:tc>
          <w:tcPr>
            <w:tcW w:w="1945" w:type="dxa"/>
            <w:tcBorders>
              <w:top w:val="single" w:sz="8" w:space="0" w:color="auto"/>
              <w:left w:val="single" w:sz="8" w:space="0" w:color="auto"/>
              <w:bottom w:val="single" w:sz="8" w:space="0" w:color="auto"/>
              <w:right w:val="single" w:sz="8" w:space="0" w:color="auto"/>
            </w:tcBorders>
            <w:tcMar>
              <w:left w:w="108" w:type="dxa"/>
              <w:right w:w="108" w:type="dxa"/>
            </w:tcMar>
          </w:tcPr>
          <w:p w14:paraId="48D28341" w14:textId="44EE9200" w:rsidR="09D58D47" w:rsidRDefault="09D58D47" w:rsidP="09D58D47">
            <w:r w:rsidRPr="09D58D47">
              <w:rPr>
                <w:rFonts w:eastAsia="Times New Roman" w:cs="Times New Roman"/>
                <w:szCs w:val="28"/>
              </w:rPr>
              <w:t>private</w:t>
            </w:r>
          </w:p>
        </w:tc>
        <w:tc>
          <w:tcPr>
            <w:tcW w:w="4469" w:type="dxa"/>
            <w:tcBorders>
              <w:top w:val="single" w:sz="8" w:space="0" w:color="auto"/>
              <w:left w:val="single" w:sz="8" w:space="0" w:color="auto"/>
              <w:bottom w:val="single" w:sz="8" w:space="0" w:color="auto"/>
              <w:right w:val="single" w:sz="8" w:space="0" w:color="auto"/>
            </w:tcBorders>
            <w:tcMar>
              <w:left w:w="108" w:type="dxa"/>
              <w:right w:w="108" w:type="dxa"/>
            </w:tcMar>
          </w:tcPr>
          <w:p w14:paraId="7FBF2FCF" w14:textId="060C0361" w:rsidR="09D58D47" w:rsidRDefault="09D58D47" w:rsidP="09D58D47">
            <w:r w:rsidRPr="09D58D47">
              <w:rPr>
                <w:rFonts w:eastAsia="Times New Roman" w:cs="Times New Roman"/>
                <w:szCs w:val="28"/>
              </w:rPr>
              <w:t>Id khóa học</w:t>
            </w:r>
          </w:p>
        </w:tc>
      </w:tr>
    </w:tbl>
    <w:p w14:paraId="050FDFF4" w14:textId="11F249D2" w:rsidR="6781AED4" w:rsidRDefault="6781AED4" w:rsidP="09D58D47">
      <w:pPr>
        <w:spacing w:line="276" w:lineRule="auto"/>
      </w:pPr>
    </w:p>
    <w:p w14:paraId="50875765" w14:textId="4EDDBF9E" w:rsidR="6781AED4" w:rsidRDefault="09D58D47" w:rsidP="09D58D47">
      <w:pPr>
        <w:pStyle w:val="Heading4"/>
        <w:spacing w:before="0" w:after="0" w:line="276" w:lineRule="auto"/>
        <w:rPr>
          <w:rFonts w:eastAsia="Times New Roman" w:cs="Times New Roman"/>
          <w:szCs w:val="26"/>
        </w:rPr>
      </w:pPr>
      <w:r w:rsidRPr="09D58D47">
        <w:rPr>
          <w:rFonts w:eastAsia="Times New Roman" w:cs="Times New Roman"/>
          <w:szCs w:val="26"/>
        </w:rPr>
        <w:t>Lớp M_Lesson</w:t>
      </w:r>
    </w:p>
    <w:p w14:paraId="7194DC2A" w14:textId="761BDB32" w:rsidR="6781AED4" w:rsidRDefault="09D58D47" w:rsidP="009A6FBF">
      <w:pPr>
        <w:pStyle w:val="ListParagraph"/>
        <w:numPr>
          <w:ilvl w:val="0"/>
          <w:numId w:val="46"/>
        </w:numPr>
        <w:spacing w:line="276" w:lineRule="auto"/>
      </w:pPr>
      <w:r w:rsidRPr="00D743E3">
        <w:rPr>
          <w:rFonts w:eastAsia="Times New Roman" w:cs="Times New Roman"/>
          <w:szCs w:val="28"/>
        </w:rPr>
        <w:t>Mô tả: Lớp biểu diễn cho người danh sách các bài học thuộc về một khóa học</w:t>
      </w:r>
    </w:p>
    <w:p w14:paraId="7B6044E4" w14:textId="4322554B" w:rsidR="6781AED4" w:rsidRDefault="09D58D47" w:rsidP="009A6FBF">
      <w:pPr>
        <w:pStyle w:val="ListParagraph"/>
        <w:numPr>
          <w:ilvl w:val="0"/>
          <w:numId w:val="46"/>
        </w:numPr>
        <w:spacing w:line="276" w:lineRule="auto"/>
      </w:pPr>
      <w:r w:rsidRPr="00D743E3">
        <w:rPr>
          <w:rFonts w:eastAsia="Times New Roman" w:cs="Times New Roman"/>
          <w:szCs w:val="28"/>
        </w:rPr>
        <w:t xml:space="preserve">Các thuộc tính: </w:t>
      </w:r>
    </w:p>
    <w:tbl>
      <w:tblPr>
        <w:tblStyle w:val="TableGrid"/>
        <w:tblW w:w="0" w:type="auto"/>
        <w:tblLayout w:type="fixed"/>
        <w:tblLook w:val="04A0" w:firstRow="1" w:lastRow="0" w:firstColumn="1" w:lastColumn="0" w:noHBand="0" w:noVBand="1"/>
      </w:tblPr>
      <w:tblGrid>
        <w:gridCol w:w="1520"/>
        <w:gridCol w:w="1416"/>
        <w:gridCol w:w="1945"/>
        <w:gridCol w:w="4469"/>
      </w:tblGrid>
      <w:tr w:rsidR="09D58D47" w14:paraId="5082F6D8" w14:textId="77777777" w:rsidTr="09D58D47">
        <w:trPr>
          <w:trHeight w:val="300"/>
        </w:trPr>
        <w:tc>
          <w:tcPr>
            <w:tcW w:w="1520" w:type="dxa"/>
            <w:tcBorders>
              <w:top w:val="single" w:sz="8" w:space="0" w:color="auto"/>
              <w:left w:val="single" w:sz="8" w:space="0" w:color="auto"/>
              <w:bottom w:val="single" w:sz="8" w:space="0" w:color="auto"/>
              <w:right w:val="single" w:sz="8" w:space="0" w:color="auto"/>
            </w:tcBorders>
            <w:shd w:val="clear" w:color="auto" w:fill="83CAEB" w:themeFill="accent1" w:themeFillTint="66"/>
            <w:tcMar>
              <w:left w:w="108" w:type="dxa"/>
              <w:right w:w="108" w:type="dxa"/>
            </w:tcMar>
          </w:tcPr>
          <w:p w14:paraId="38EE5ED6" w14:textId="0EECF35C" w:rsidR="09D58D47" w:rsidRDefault="09D58D47" w:rsidP="09D58D47">
            <w:pPr>
              <w:jc w:val="center"/>
            </w:pPr>
            <w:r w:rsidRPr="09D58D47">
              <w:rPr>
                <w:rFonts w:eastAsia="Times New Roman" w:cs="Times New Roman"/>
                <w:color w:val="000000" w:themeColor="text1"/>
                <w:szCs w:val="28"/>
              </w:rPr>
              <w:t>Tên thuộc tính</w:t>
            </w:r>
          </w:p>
        </w:tc>
        <w:tc>
          <w:tcPr>
            <w:tcW w:w="1416" w:type="dxa"/>
            <w:tcBorders>
              <w:top w:val="single" w:sz="8" w:space="0" w:color="auto"/>
              <w:left w:val="single" w:sz="8" w:space="0" w:color="auto"/>
              <w:bottom w:val="single" w:sz="8" w:space="0" w:color="auto"/>
              <w:right w:val="single" w:sz="8" w:space="0" w:color="auto"/>
            </w:tcBorders>
            <w:shd w:val="clear" w:color="auto" w:fill="83CAEB" w:themeFill="accent1" w:themeFillTint="66"/>
            <w:tcMar>
              <w:left w:w="108" w:type="dxa"/>
              <w:right w:w="108" w:type="dxa"/>
            </w:tcMar>
          </w:tcPr>
          <w:p w14:paraId="34FE629D" w14:textId="21BE2FEE" w:rsidR="09D58D47" w:rsidRDefault="09D58D47" w:rsidP="09D58D47">
            <w:pPr>
              <w:jc w:val="center"/>
            </w:pPr>
            <w:r w:rsidRPr="09D58D47">
              <w:rPr>
                <w:rFonts w:eastAsia="Times New Roman" w:cs="Times New Roman"/>
                <w:color w:val="000000" w:themeColor="text1"/>
                <w:szCs w:val="28"/>
              </w:rPr>
              <w:t>Kiểu dữ liệu</w:t>
            </w:r>
          </w:p>
        </w:tc>
        <w:tc>
          <w:tcPr>
            <w:tcW w:w="1945" w:type="dxa"/>
            <w:tcBorders>
              <w:top w:val="single" w:sz="8" w:space="0" w:color="auto"/>
              <w:left w:val="single" w:sz="8" w:space="0" w:color="auto"/>
              <w:bottom w:val="single" w:sz="8" w:space="0" w:color="auto"/>
              <w:right w:val="single" w:sz="8" w:space="0" w:color="auto"/>
            </w:tcBorders>
            <w:shd w:val="clear" w:color="auto" w:fill="83CAEB" w:themeFill="accent1" w:themeFillTint="66"/>
            <w:tcMar>
              <w:left w:w="108" w:type="dxa"/>
              <w:right w:w="108" w:type="dxa"/>
            </w:tcMar>
          </w:tcPr>
          <w:p w14:paraId="682ECB87" w14:textId="7B6347D6" w:rsidR="09D58D47" w:rsidRDefault="09D58D47" w:rsidP="09D58D47">
            <w:pPr>
              <w:jc w:val="center"/>
            </w:pPr>
            <w:r w:rsidRPr="09D58D47">
              <w:rPr>
                <w:rFonts w:eastAsia="Times New Roman" w:cs="Times New Roman"/>
                <w:color w:val="000000" w:themeColor="text1"/>
                <w:szCs w:val="28"/>
              </w:rPr>
              <w:t>Phạm vi truy cập</w:t>
            </w:r>
          </w:p>
        </w:tc>
        <w:tc>
          <w:tcPr>
            <w:tcW w:w="4469" w:type="dxa"/>
            <w:tcBorders>
              <w:top w:val="single" w:sz="8" w:space="0" w:color="auto"/>
              <w:left w:val="single" w:sz="8" w:space="0" w:color="auto"/>
              <w:bottom w:val="single" w:sz="8" w:space="0" w:color="auto"/>
              <w:right w:val="single" w:sz="8" w:space="0" w:color="auto"/>
            </w:tcBorders>
            <w:shd w:val="clear" w:color="auto" w:fill="83CAEB" w:themeFill="accent1" w:themeFillTint="66"/>
            <w:tcMar>
              <w:left w:w="108" w:type="dxa"/>
              <w:right w:w="108" w:type="dxa"/>
            </w:tcMar>
          </w:tcPr>
          <w:p w14:paraId="0B25CE52" w14:textId="6648791A" w:rsidR="09D58D47" w:rsidRDefault="09D58D47" w:rsidP="09D58D47">
            <w:pPr>
              <w:jc w:val="center"/>
            </w:pPr>
            <w:r w:rsidRPr="09D58D47">
              <w:rPr>
                <w:rFonts w:eastAsia="Times New Roman" w:cs="Times New Roman"/>
                <w:color w:val="000000" w:themeColor="text1"/>
                <w:szCs w:val="28"/>
              </w:rPr>
              <w:t>Mô tả</w:t>
            </w:r>
          </w:p>
        </w:tc>
      </w:tr>
      <w:tr w:rsidR="09D58D47" w14:paraId="4CDF00BF" w14:textId="77777777" w:rsidTr="09D58D47">
        <w:trPr>
          <w:trHeight w:val="300"/>
        </w:trPr>
        <w:tc>
          <w:tcPr>
            <w:tcW w:w="1520" w:type="dxa"/>
            <w:tcBorders>
              <w:top w:val="single" w:sz="8" w:space="0" w:color="auto"/>
              <w:left w:val="single" w:sz="8" w:space="0" w:color="auto"/>
              <w:bottom w:val="single" w:sz="8" w:space="0" w:color="auto"/>
              <w:right w:val="single" w:sz="8" w:space="0" w:color="auto"/>
            </w:tcBorders>
            <w:tcMar>
              <w:left w:w="108" w:type="dxa"/>
              <w:right w:w="108" w:type="dxa"/>
            </w:tcMar>
          </w:tcPr>
          <w:p w14:paraId="5018ED2B" w14:textId="4A80EAA3" w:rsidR="09D58D47" w:rsidRDefault="09D58D47" w:rsidP="09D58D47">
            <w:r w:rsidRPr="09D58D47">
              <w:rPr>
                <w:rFonts w:eastAsia="Times New Roman" w:cs="Times New Roman"/>
                <w:szCs w:val="28"/>
              </w:rPr>
              <w:t>id</w:t>
            </w:r>
          </w:p>
        </w:tc>
        <w:tc>
          <w:tcPr>
            <w:tcW w:w="1416" w:type="dxa"/>
            <w:tcBorders>
              <w:top w:val="single" w:sz="8" w:space="0" w:color="auto"/>
              <w:left w:val="single" w:sz="8" w:space="0" w:color="auto"/>
              <w:bottom w:val="single" w:sz="8" w:space="0" w:color="auto"/>
              <w:right w:val="single" w:sz="8" w:space="0" w:color="auto"/>
            </w:tcBorders>
            <w:tcMar>
              <w:left w:w="108" w:type="dxa"/>
              <w:right w:w="108" w:type="dxa"/>
            </w:tcMar>
          </w:tcPr>
          <w:p w14:paraId="07459C1C" w14:textId="6BE7720D" w:rsidR="09D58D47" w:rsidRDefault="09D58D47" w:rsidP="09D58D47">
            <w:r w:rsidRPr="09D58D47">
              <w:rPr>
                <w:rFonts w:eastAsia="Times New Roman" w:cs="Times New Roman"/>
                <w:szCs w:val="28"/>
              </w:rPr>
              <w:t>int</w:t>
            </w:r>
          </w:p>
        </w:tc>
        <w:tc>
          <w:tcPr>
            <w:tcW w:w="1945" w:type="dxa"/>
            <w:tcBorders>
              <w:top w:val="single" w:sz="8" w:space="0" w:color="auto"/>
              <w:left w:val="single" w:sz="8" w:space="0" w:color="auto"/>
              <w:bottom w:val="single" w:sz="8" w:space="0" w:color="auto"/>
              <w:right w:val="single" w:sz="8" w:space="0" w:color="auto"/>
            </w:tcBorders>
            <w:tcMar>
              <w:left w:w="108" w:type="dxa"/>
              <w:right w:w="108" w:type="dxa"/>
            </w:tcMar>
          </w:tcPr>
          <w:p w14:paraId="6FF8286E" w14:textId="5B5DBF0F" w:rsidR="09D58D47" w:rsidRDefault="09D58D47" w:rsidP="09D58D47">
            <w:r w:rsidRPr="09D58D47">
              <w:rPr>
                <w:rFonts w:eastAsia="Times New Roman" w:cs="Times New Roman"/>
                <w:szCs w:val="28"/>
              </w:rPr>
              <w:t>private</w:t>
            </w:r>
          </w:p>
        </w:tc>
        <w:tc>
          <w:tcPr>
            <w:tcW w:w="4469" w:type="dxa"/>
            <w:tcBorders>
              <w:top w:val="single" w:sz="8" w:space="0" w:color="auto"/>
              <w:left w:val="single" w:sz="8" w:space="0" w:color="auto"/>
              <w:bottom w:val="single" w:sz="8" w:space="0" w:color="auto"/>
              <w:right w:val="single" w:sz="8" w:space="0" w:color="auto"/>
            </w:tcBorders>
            <w:tcMar>
              <w:left w:w="108" w:type="dxa"/>
              <w:right w:w="108" w:type="dxa"/>
            </w:tcMar>
          </w:tcPr>
          <w:p w14:paraId="1E0CF805" w14:textId="6FEEDA5D" w:rsidR="09D58D47" w:rsidRDefault="09D58D47" w:rsidP="09D58D47">
            <w:r w:rsidRPr="09D58D47">
              <w:rPr>
                <w:rFonts w:eastAsia="Times New Roman" w:cs="Times New Roman"/>
                <w:szCs w:val="28"/>
              </w:rPr>
              <w:t>Id của lesson</w:t>
            </w:r>
          </w:p>
        </w:tc>
      </w:tr>
      <w:tr w:rsidR="09D58D47" w14:paraId="54029391" w14:textId="77777777" w:rsidTr="09D58D47">
        <w:trPr>
          <w:trHeight w:val="300"/>
        </w:trPr>
        <w:tc>
          <w:tcPr>
            <w:tcW w:w="1520" w:type="dxa"/>
            <w:tcBorders>
              <w:top w:val="single" w:sz="8" w:space="0" w:color="auto"/>
              <w:left w:val="single" w:sz="8" w:space="0" w:color="auto"/>
              <w:bottom w:val="single" w:sz="8" w:space="0" w:color="auto"/>
              <w:right w:val="single" w:sz="8" w:space="0" w:color="auto"/>
            </w:tcBorders>
            <w:tcMar>
              <w:left w:w="108" w:type="dxa"/>
              <w:right w:w="108" w:type="dxa"/>
            </w:tcMar>
          </w:tcPr>
          <w:p w14:paraId="6667ABE6" w14:textId="120767FC" w:rsidR="09D58D47" w:rsidRDefault="09D58D47" w:rsidP="09D58D47">
            <w:r w:rsidRPr="09D58D47">
              <w:rPr>
                <w:rFonts w:eastAsia="Times New Roman" w:cs="Times New Roman"/>
                <w:szCs w:val="28"/>
              </w:rPr>
              <w:t>courseId</w:t>
            </w:r>
          </w:p>
        </w:tc>
        <w:tc>
          <w:tcPr>
            <w:tcW w:w="1416" w:type="dxa"/>
            <w:tcBorders>
              <w:top w:val="single" w:sz="8" w:space="0" w:color="auto"/>
              <w:left w:val="single" w:sz="8" w:space="0" w:color="auto"/>
              <w:bottom w:val="single" w:sz="8" w:space="0" w:color="auto"/>
              <w:right w:val="single" w:sz="8" w:space="0" w:color="auto"/>
            </w:tcBorders>
            <w:tcMar>
              <w:left w:w="108" w:type="dxa"/>
              <w:right w:w="108" w:type="dxa"/>
            </w:tcMar>
          </w:tcPr>
          <w:p w14:paraId="7A871F95" w14:textId="366F9C1E" w:rsidR="09D58D47" w:rsidRDefault="09D58D47" w:rsidP="09D58D47">
            <w:r w:rsidRPr="09D58D47">
              <w:rPr>
                <w:rFonts w:eastAsia="Times New Roman" w:cs="Times New Roman"/>
                <w:szCs w:val="28"/>
              </w:rPr>
              <w:t>int</w:t>
            </w:r>
          </w:p>
        </w:tc>
        <w:tc>
          <w:tcPr>
            <w:tcW w:w="1945" w:type="dxa"/>
            <w:tcBorders>
              <w:top w:val="single" w:sz="8" w:space="0" w:color="auto"/>
              <w:left w:val="single" w:sz="8" w:space="0" w:color="auto"/>
              <w:bottom w:val="single" w:sz="8" w:space="0" w:color="auto"/>
              <w:right w:val="single" w:sz="8" w:space="0" w:color="auto"/>
            </w:tcBorders>
            <w:tcMar>
              <w:left w:w="108" w:type="dxa"/>
              <w:right w:w="108" w:type="dxa"/>
            </w:tcMar>
          </w:tcPr>
          <w:p w14:paraId="7FDD0302" w14:textId="6BD6679E" w:rsidR="09D58D47" w:rsidRDefault="09D58D47" w:rsidP="09D58D47">
            <w:r w:rsidRPr="09D58D47">
              <w:rPr>
                <w:rFonts w:eastAsia="Times New Roman" w:cs="Times New Roman"/>
                <w:szCs w:val="28"/>
              </w:rPr>
              <w:t>private</w:t>
            </w:r>
          </w:p>
        </w:tc>
        <w:tc>
          <w:tcPr>
            <w:tcW w:w="4469" w:type="dxa"/>
            <w:tcBorders>
              <w:top w:val="single" w:sz="8" w:space="0" w:color="auto"/>
              <w:left w:val="single" w:sz="8" w:space="0" w:color="auto"/>
              <w:bottom w:val="single" w:sz="8" w:space="0" w:color="auto"/>
              <w:right w:val="single" w:sz="8" w:space="0" w:color="auto"/>
            </w:tcBorders>
            <w:tcMar>
              <w:left w:w="108" w:type="dxa"/>
              <w:right w:w="108" w:type="dxa"/>
            </w:tcMar>
          </w:tcPr>
          <w:p w14:paraId="6A8BF93E" w14:textId="184B0959" w:rsidR="09D58D47" w:rsidRDefault="09D58D47" w:rsidP="09D58D47">
            <w:r w:rsidRPr="09D58D47">
              <w:rPr>
                <w:rFonts w:eastAsia="Times New Roman" w:cs="Times New Roman"/>
                <w:szCs w:val="28"/>
              </w:rPr>
              <w:t>Id khóa học tương ứng</w:t>
            </w:r>
          </w:p>
        </w:tc>
      </w:tr>
      <w:tr w:rsidR="09D58D47" w14:paraId="2B15F968" w14:textId="77777777" w:rsidTr="09D58D47">
        <w:trPr>
          <w:trHeight w:val="300"/>
        </w:trPr>
        <w:tc>
          <w:tcPr>
            <w:tcW w:w="1520" w:type="dxa"/>
            <w:tcBorders>
              <w:top w:val="single" w:sz="8" w:space="0" w:color="auto"/>
              <w:left w:val="single" w:sz="8" w:space="0" w:color="auto"/>
              <w:bottom w:val="single" w:sz="8" w:space="0" w:color="auto"/>
              <w:right w:val="single" w:sz="8" w:space="0" w:color="auto"/>
            </w:tcBorders>
            <w:tcMar>
              <w:left w:w="108" w:type="dxa"/>
              <w:right w:w="108" w:type="dxa"/>
            </w:tcMar>
          </w:tcPr>
          <w:p w14:paraId="28ABF249" w14:textId="3616D275" w:rsidR="09D58D47" w:rsidRDefault="09D58D47" w:rsidP="09D58D47">
            <w:r w:rsidRPr="09D58D47">
              <w:rPr>
                <w:rFonts w:eastAsia="Times New Roman" w:cs="Times New Roman"/>
                <w:szCs w:val="28"/>
              </w:rPr>
              <w:t>title</w:t>
            </w:r>
          </w:p>
        </w:tc>
        <w:tc>
          <w:tcPr>
            <w:tcW w:w="1416" w:type="dxa"/>
            <w:tcBorders>
              <w:top w:val="single" w:sz="8" w:space="0" w:color="auto"/>
              <w:left w:val="single" w:sz="8" w:space="0" w:color="auto"/>
              <w:bottom w:val="single" w:sz="8" w:space="0" w:color="auto"/>
              <w:right w:val="single" w:sz="8" w:space="0" w:color="auto"/>
            </w:tcBorders>
            <w:tcMar>
              <w:left w:w="108" w:type="dxa"/>
              <w:right w:w="108" w:type="dxa"/>
            </w:tcMar>
          </w:tcPr>
          <w:p w14:paraId="55490A74" w14:textId="5C01E1E0" w:rsidR="09D58D47" w:rsidRDefault="09D58D47" w:rsidP="09D58D47">
            <w:r w:rsidRPr="09D58D47">
              <w:rPr>
                <w:rFonts w:eastAsia="Times New Roman" w:cs="Times New Roman"/>
                <w:szCs w:val="28"/>
              </w:rPr>
              <w:t>string</w:t>
            </w:r>
          </w:p>
        </w:tc>
        <w:tc>
          <w:tcPr>
            <w:tcW w:w="1945" w:type="dxa"/>
            <w:tcBorders>
              <w:top w:val="single" w:sz="8" w:space="0" w:color="auto"/>
              <w:left w:val="single" w:sz="8" w:space="0" w:color="auto"/>
              <w:bottom w:val="single" w:sz="8" w:space="0" w:color="auto"/>
              <w:right w:val="single" w:sz="8" w:space="0" w:color="auto"/>
            </w:tcBorders>
            <w:tcMar>
              <w:left w:w="108" w:type="dxa"/>
              <w:right w:w="108" w:type="dxa"/>
            </w:tcMar>
          </w:tcPr>
          <w:p w14:paraId="1C4B3571" w14:textId="2C88137C" w:rsidR="09D58D47" w:rsidRDefault="09D58D47" w:rsidP="09D58D47">
            <w:r w:rsidRPr="09D58D47">
              <w:rPr>
                <w:rFonts w:eastAsia="Times New Roman" w:cs="Times New Roman"/>
                <w:szCs w:val="28"/>
              </w:rPr>
              <w:t>private</w:t>
            </w:r>
          </w:p>
        </w:tc>
        <w:tc>
          <w:tcPr>
            <w:tcW w:w="4469" w:type="dxa"/>
            <w:tcBorders>
              <w:top w:val="single" w:sz="8" w:space="0" w:color="auto"/>
              <w:left w:val="single" w:sz="8" w:space="0" w:color="auto"/>
              <w:bottom w:val="single" w:sz="8" w:space="0" w:color="auto"/>
              <w:right w:val="single" w:sz="8" w:space="0" w:color="auto"/>
            </w:tcBorders>
            <w:tcMar>
              <w:left w:w="108" w:type="dxa"/>
              <w:right w:w="108" w:type="dxa"/>
            </w:tcMar>
          </w:tcPr>
          <w:p w14:paraId="474ABDC2" w14:textId="22BDF2F0" w:rsidR="09D58D47" w:rsidRDefault="09D58D47" w:rsidP="09D58D47">
            <w:r w:rsidRPr="09D58D47">
              <w:rPr>
                <w:rFonts w:eastAsia="Times New Roman" w:cs="Times New Roman"/>
                <w:szCs w:val="28"/>
              </w:rPr>
              <w:t>Tiêu đề của lesson</w:t>
            </w:r>
          </w:p>
        </w:tc>
      </w:tr>
      <w:tr w:rsidR="09D58D47" w14:paraId="66893A33" w14:textId="77777777" w:rsidTr="09D58D47">
        <w:trPr>
          <w:trHeight w:val="300"/>
        </w:trPr>
        <w:tc>
          <w:tcPr>
            <w:tcW w:w="1520" w:type="dxa"/>
            <w:tcBorders>
              <w:top w:val="single" w:sz="8" w:space="0" w:color="auto"/>
              <w:left w:val="single" w:sz="8" w:space="0" w:color="auto"/>
              <w:bottom w:val="single" w:sz="8" w:space="0" w:color="auto"/>
              <w:right w:val="single" w:sz="8" w:space="0" w:color="auto"/>
            </w:tcBorders>
            <w:tcMar>
              <w:left w:w="108" w:type="dxa"/>
              <w:right w:w="108" w:type="dxa"/>
            </w:tcMar>
          </w:tcPr>
          <w:p w14:paraId="7C736297" w14:textId="7F073D0B" w:rsidR="09D58D47" w:rsidRDefault="09D58D47" w:rsidP="09D58D47">
            <w:r w:rsidRPr="09D58D47">
              <w:rPr>
                <w:rFonts w:eastAsia="Times New Roman" w:cs="Times New Roman"/>
                <w:szCs w:val="28"/>
              </w:rPr>
              <w:t>description</w:t>
            </w:r>
          </w:p>
        </w:tc>
        <w:tc>
          <w:tcPr>
            <w:tcW w:w="1416" w:type="dxa"/>
            <w:tcBorders>
              <w:top w:val="single" w:sz="8" w:space="0" w:color="auto"/>
              <w:left w:val="single" w:sz="8" w:space="0" w:color="auto"/>
              <w:bottom w:val="single" w:sz="8" w:space="0" w:color="auto"/>
              <w:right w:val="single" w:sz="8" w:space="0" w:color="auto"/>
            </w:tcBorders>
            <w:tcMar>
              <w:left w:w="108" w:type="dxa"/>
              <w:right w:w="108" w:type="dxa"/>
            </w:tcMar>
          </w:tcPr>
          <w:p w14:paraId="72EF60BC" w14:textId="6133E7A6" w:rsidR="09D58D47" w:rsidRDefault="09D58D47" w:rsidP="09D58D47">
            <w:r w:rsidRPr="09D58D47">
              <w:rPr>
                <w:rFonts w:eastAsia="Times New Roman" w:cs="Times New Roman"/>
                <w:szCs w:val="28"/>
              </w:rPr>
              <w:t>string</w:t>
            </w:r>
          </w:p>
        </w:tc>
        <w:tc>
          <w:tcPr>
            <w:tcW w:w="1945" w:type="dxa"/>
            <w:tcBorders>
              <w:top w:val="single" w:sz="8" w:space="0" w:color="auto"/>
              <w:left w:val="single" w:sz="8" w:space="0" w:color="auto"/>
              <w:bottom w:val="single" w:sz="8" w:space="0" w:color="auto"/>
              <w:right w:val="single" w:sz="8" w:space="0" w:color="auto"/>
            </w:tcBorders>
            <w:tcMar>
              <w:left w:w="108" w:type="dxa"/>
              <w:right w:w="108" w:type="dxa"/>
            </w:tcMar>
          </w:tcPr>
          <w:p w14:paraId="677464BF" w14:textId="4BABE551" w:rsidR="09D58D47" w:rsidRDefault="09D58D47" w:rsidP="09D58D47">
            <w:r w:rsidRPr="09D58D47">
              <w:rPr>
                <w:rFonts w:eastAsia="Times New Roman" w:cs="Times New Roman"/>
                <w:szCs w:val="28"/>
              </w:rPr>
              <w:t>private</w:t>
            </w:r>
          </w:p>
        </w:tc>
        <w:tc>
          <w:tcPr>
            <w:tcW w:w="4469" w:type="dxa"/>
            <w:tcBorders>
              <w:top w:val="single" w:sz="8" w:space="0" w:color="auto"/>
              <w:left w:val="single" w:sz="8" w:space="0" w:color="auto"/>
              <w:bottom w:val="single" w:sz="8" w:space="0" w:color="auto"/>
              <w:right w:val="single" w:sz="8" w:space="0" w:color="auto"/>
            </w:tcBorders>
            <w:tcMar>
              <w:left w:w="108" w:type="dxa"/>
              <w:right w:w="108" w:type="dxa"/>
            </w:tcMar>
          </w:tcPr>
          <w:p w14:paraId="4812A07D" w14:textId="4707C350" w:rsidR="09D58D47" w:rsidRDefault="09D58D47" w:rsidP="09D58D47">
            <w:r w:rsidRPr="09D58D47">
              <w:rPr>
                <w:rFonts w:eastAsia="Times New Roman" w:cs="Times New Roman"/>
                <w:szCs w:val="28"/>
              </w:rPr>
              <w:t>Mô tả của lesson</w:t>
            </w:r>
          </w:p>
        </w:tc>
      </w:tr>
    </w:tbl>
    <w:p w14:paraId="109BDB41" w14:textId="2A603CCF" w:rsidR="6781AED4" w:rsidRDefault="6781AED4" w:rsidP="09D58D47">
      <w:pPr>
        <w:spacing w:line="276" w:lineRule="auto"/>
      </w:pPr>
    </w:p>
    <w:p w14:paraId="5FEC3B32" w14:textId="19A2D761" w:rsidR="6781AED4" w:rsidRDefault="09D58D47" w:rsidP="09D58D47">
      <w:pPr>
        <w:pStyle w:val="Heading4"/>
        <w:spacing w:before="0" w:after="0" w:line="276" w:lineRule="auto"/>
        <w:rPr>
          <w:rFonts w:eastAsia="Times New Roman" w:cs="Times New Roman"/>
          <w:szCs w:val="26"/>
        </w:rPr>
      </w:pPr>
      <w:r w:rsidRPr="09D58D47">
        <w:rPr>
          <w:rFonts w:eastAsia="Times New Roman" w:cs="Times New Roman"/>
          <w:szCs w:val="26"/>
        </w:rPr>
        <w:t>Lớp M_Document</w:t>
      </w:r>
    </w:p>
    <w:p w14:paraId="107392E3" w14:textId="4001843D" w:rsidR="6781AED4" w:rsidRDefault="09D58D47" w:rsidP="009A6FBF">
      <w:pPr>
        <w:pStyle w:val="ListParagraph"/>
        <w:numPr>
          <w:ilvl w:val="0"/>
          <w:numId w:val="47"/>
        </w:numPr>
        <w:spacing w:line="276" w:lineRule="auto"/>
      </w:pPr>
      <w:r w:rsidRPr="00D743E3">
        <w:rPr>
          <w:rFonts w:eastAsia="Times New Roman" w:cs="Times New Roman"/>
          <w:szCs w:val="28"/>
        </w:rPr>
        <w:t>Mô tả: Lớp biểu diễn cho các tài liệu có trong 1 lesson</w:t>
      </w:r>
    </w:p>
    <w:p w14:paraId="3F4F456B" w14:textId="14C2DEDC" w:rsidR="6781AED4" w:rsidRDefault="09D58D47" w:rsidP="009A6FBF">
      <w:pPr>
        <w:pStyle w:val="ListParagraph"/>
        <w:numPr>
          <w:ilvl w:val="0"/>
          <w:numId w:val="47"/>
        </w:numPr>
        <w:spacing w:line="276" w:lineRule="auto"/>
      </w:pPr>
      <w:r w:rsidRPr="00D743E3">
        <w:rPr>
          <w:rFonts w:eastAsia="Times New Roman" w:cs="Times New Roman"/>
          <w:szCs w:val="28"/>
        </w:rPr>
        <w:t xml:space="preserve">Các thuộc tính: </w:t>
      </w:r>
    </w:p>
    <w:tbl>
      <w:tblPr>
        <w:tblStyle w:val="TableGrid"/>
        <w:tblW w:w="0" w:type="auto"/>
        <w:tblLayout w:type="fixed"/>
        <w:tblLook w:val="04A0" w:firstRow="1" w:lastRow="0" w:firstColumn="1" w:lastColumn="0" w:noHBand="0" w:noVBand="1"/>
      </w:tblPr>
      <w:tblGrid>
        <w:gridCol w:w="1520"/>
        <w:gridCol w:w="1416"/>
        <w:gridCol w:w="1945"/>
        <w:gridCol w:w="4469"/>
      </w:tblGrid>
      <w:tr w:rsidR="09D58D47" w14:paraId="1A6B249E" w14:textId="77777777" w:rsidTr="09D58D47">
        <w:trPr>
          <w:trHeight w:val="300"/>
        </w:trPr>
        <w:tc>
          <w:tcPr>
            <w:tcW w:w="1520" w:type="dxa"/>
            <w:tcBorders>
              <w:top w:val="single" w:sz="8" w:space="0" w:color="auto"/>
              <w:left w:val="single" w:sz="8" w:space="0" w:color="auto"/>
              <w:bottom w:val="single" w:sz="8" w:space="0" w:color="auto"/>
              <w:right w:val="single" w:sz="8" w:space="0" w:color="auto"/>
            </w:tcBorders>
            <w:shd w:val="clear" w:color="auto" w:fill="83CAEB" w:themeFill="accent1" w:themeFillTint="66"/>
            <w:tcMar>
              <w:left w:w="108" w:type="dxa"/>
              <w:right w:w="108" w:type="dxa"/>
            </w:tcMar>
          </w:tcPr>
          <w:p w14:paraId="226AEEB1" w14:textId="638416CA" w:rsidR="09D58D47" w:rsidRDefault="09D58D47" w:rsidP="09D58D47">
            <w:pPr>
              <w:jc w:val="center"/>
            </w:pPr>
            <w:r w:rsidRPr="09D58D47">
              <w:rPr>
                <w:rFonts w:eastAsia="Times New Roman" w:cs="Times New Roman"/>
                <w:color w:val="000000" w:themeColor="text1"/>
                <w:szCs w:val="28"/>
              </w:rPr>
              <w:t>Tên thuộc tính</w:t>
            </w:r>
          </w:p>
        </w:tc>
        <w:tc>
          <w:tcPr>
            <w:tcW w:w="1416" w:type="dxa"/>
            <w:tcBorders>
              <w:top w:val="single" w:sz="8" w:space="0" w:color="auto"/>
              <w:left w:val="single" w:sz="8" w:space="0" w:color="auto"/>
              <w:bottom w:val="single" w:sz="8" w:space="0" w:color="auto"/>
              <w:right w:val="single" w:sz="8" w:space="0" w:color="auto"/>
            </w:tcBorders>
            <w:shd w:val="clear" w:color="auto" w:fill="83CAEB" w:themeFill="accent1" w:themeFillTint="66"/>
            <w:tcMar>
              <w:left w:w="108" w:type="dxa"/>
              <w:right w:w="108" w:type="dxa"/>
            </w:tcMar>
          </w:tcPr>
          <w:p w14:paraId="2B7135C9" w14:textId="52E731E4" w:rsidR="09D58D47" w:rsidRDefault="09D58D47" w:rsidP="09D58D47">
            <w:pPr>
              <w:jc w:val="center"/>
            </w:pPr>
            <w:r w:rsidRPr="09D58D47">
              <w:rPr>
                <w:rFonts w:eastAsia="Times New Roman" w:cs="Times New Roman"/>
                <w:color w:val="000000" w:themeColor="text1"/>
                <w:szCs w:val="28"/>
              </w:rPr>
              <w:t>Kiểu dữ liệu</w:t>
            </w:r>
          </w:p>
        </w:tc>
        <w:tc>
          <w:tcPr>
            <w:tcW w:w="1945" w:type="dxa"/>
            <w:tcBorders>
              <w:top w:val="single" w:sz="8" w:space="0" w:color="auto"/>
              <w:left w:val="single" w:sz="8" w:space="0" w:color="auto"/>
              <w:bottom w:val="single" w:sz="8" w:space="0" w:color="auto"/>
              <w:right w:val="single" w:sz="8" w:space="0" w:color="auto"/>
            </w:tcBorders>
            <w:shd w:val="clear" w:color="auto" w:fill="83CAEB" w:themeFill="accent1" w:themeFillTint="66"/>
            <w:tcMar>
              <w:left w:w="108" w:type="dxa"/>
              <w:right w:w="108" w:type="dxa"/>
            </w:tcMar>
          </w:tcPr>
          <w:p w14:paraId="688E9F58" w14:textId="72BDB354" w:rsidR="09D58D47" w:rsidRDefault="09D58D47" w:rsidP="09D58D47">
            <w:pPr>
              <w:jc w:val="center"/>
            </w:pPr>
            <w:r w:rsidRPr="09D58D47">
              <w:rPr>
                <w:rFonts w:eastAsia="Times New Roman" w:cs="Times New Roman"/>
                <w:color w:val="000000" w:themeColor="text1"/>
                <w:szCs w:val="28"/>
              </w:rPr>
              <w:t>Phạm vi truy cập</w:t>
            </w:r>
          </w:p>
        </w:tc>
        <w:tc>
          <w:tcPr>
            <w:tcW w:w="4469" w:type="dxa"/>
            <w:tcBorders>
              <w:top w:val="single" w:sz="8" w:space="0" w:color="auto"/>
              <w:left w:val="single" w:sz="8" w:space="0" w:color="auto"/>
              <w:bottom w:val="single" w:sz="8" w:space="0" w:color="auto"/>
              <w:right w:val="single" w:sz="8" w:space="0" w:color="auto"/>
            </w:tcBorders>
            <w:shd w:val="clear" w:color="auto" w:fill="83CAEB" w:themeFill="accent1" w:themeFillTint="66"/>
            <w:tcMar>
              <w:left w:w="108" w:type="dxa"/>
              <w:right w:w="108" w:type="dxa"/>
            </w:tcMar>
          </w:tcPr>
          <w:p w14:paraId="614A99A4" w14:textId="1114EC89" w:rsidR="09D58D47" w:rsidRDefault="09D58D47" w:rsidP="09D58D47">
            <w:pPr>
              <w:jc w:val="center"/>
            </w:pPr>
            <w:r w:rsidRPr="09D58D47">
              <w:rPr>
                <w:rFonts w:eastAsia="Times New Roman" w:cs="Times New Roman"/>
                <w:color w:val="000000" w:themeColor="text1"/>
                <w:szCs w:val="28"/>
              </w:rPr>
              <w:t>Mô tả</w:t>
            </w:r>
          </w:p>
        </w:tc>
      </w:tr>
      <w:tr w:rsidR="09D58D47" w14:paraId="29C9174F" w14:textId="77777777" w:rsidTr="09D58D47">
        <w:trPr>
          <w:trHeight w:val="300"/>
        </w:trPr>
        <w:tc>
          <w:tcPr>
            <w:tcW w:w="1520" w:type="dxa"/>
            <w:tcBorders>
              <w:top w:val="single" w:sz="8" w:space="0" w:color="auto"/>
              <w:left w:val="single" w:sz="8" w:space="0" w:color="auto"/>
              <w:bottom w:val="single" w:sz="8" w:space="0" w:color="auto"/>
              <w:right w:val="single" w:sz="8" w:space="0" w:color="auto"/>
            </w:tcBorders>
            <w:tcMar>
              <w:left w:w="108" w:type="dxa"/>
              <w:right w:w="108" w:type="dxa"/>
            </w:tcMar>
          </w:tcPr>
          <w:p w14:paraId="7DD55696" w14:textId="0C004071" w:rsidR="09D58D47" w:rsidRDefault="09D58D47" w:rsidP="09D58D47">
            <w:r w:rsidRPr="09D58D47">
              <w:rPr>
                <w:rFonts w:eastAsia="Times New Roman" w:cs="Times New Roman"/>
                <w:szCs w:val="28"/>
              </w:rPr>
              <w:t>id</w:t>
            </w:r>
          </w:p>
        </w:tc>
        <w:tc>
          <w:tcPr>
            <w:tcW w:w="1416" w:type="dxa"/>
            <w:tcBorders>
              <w:top w:val="single" w:sz="8" w:space="0" w:color="auto"/>
              <w:left w:val="single" w:sz="8" w:space="0" w:color="auto"/>
              <w:bottom w:val="single" w:sz="8" w:space="0" w:color="auto"/>
              <w:right w:val="single" w:sz="8" w:space="0" w:color="auto"/>
            </w:tcBorders>
            <w:tcMar>
              <w:left w:w="108" w:type="dxa"/>
              <w:right w:w="108" w:type="dxa"/>
            </w:tcMar>
          </w:tcPr>
          <w:p w14:paraId="6E8A0412" w14:textId="521E9AB0" w:rsidR="09D58D47" w:rsidRDefault="09D58D47" w:rsidP="09D58D47">
            <w:r w:rsidRPr="09D58D47">
              <w:rPr>
                <w:rFonts w:eastAsia="Times New Roman" w:cs="Times New Roman"/>
                <w:szCs w:val="28"/>
              </w:rPr>
              <w:t>int</w:t>
            </w:r>
          </w:p>
        </w:tc>
        <w:tc>
          <w:tcPr>
            <w:tcW w:w="1945" w:type="dxa"/>
            <w:tcBorders>
              <w:top w:val="single" w:sz="8" w:space="0" w:color="auto"/>
              <w:left w:val="single" w:sz="8" w:space="0" w:color="auto"/>
              <w:bottom w:val="single" w:sz="8" w:space="0" w:color="auto"/>
              <w:right w:val="single" w:sz="8" w:space="0" w:color="auto"/>
            </w:tcBorders>
            <w:tcMar>
              <w:left w:w="108" w:type="dxa"/>
              <w:right w:w="108" w:type="dxa"/>
            </w:tcMar>
          </w:tcPr>
          <w:p w14:paraId="34E5E834" w14:textId="5E7857B4" w:rsidR="09D58D47" w:rsidRDefault="09D58D47" w:rsidP="09D58D47">
            <w:r w:rsidRPr="09D58D47">
              <w:rPr>
                <w:rFonts w:eastAsia="Times New Roman" w:cs="Times New Roman"/>
                <w:szCs w:val="28"/>
              </w:rPr>
              <w:t>private</w:t>
            </w:r>
          </w:p>
        </w:tc>
        <w:tc>
          <w:tcPr>
            <w:tcW w:w="4469" w:type="dxa"/>
            <w:tcBorders>
              <w:top w:val="single" w:sz="8" w:space="0" w:color="auto"/>
              <w:left w:val="single" w:sz="8" w:space="0" w:color="auto"/>
              <w:bottom w:val="single" w:sz="8" w:space="0" w:color="auto"/>
              <w:right w:val="single" w:sz="8" w:space="0" w:color="auto"/>
            </w:tcBorders>
            <w:tcMar>
              <w:left w:w="108" w:type="dxa"/>
              <w:right w:w="108" w:type="dxa"/>
            </w:tcMar>
          </w:tcPr>
          <w:p w14:paraId="0D6B8DDE" w14:textId="254D252B" w:rsidR="09D58D47" w:rsidRDefault="09D58D47" w:rsidP="09D58D47">
            <w:r w:rsidRPr="09D58D47">
              <w:rPr>
                <w:rFonts w:eastAsia="Times New Roman" w:cs="Times New Roman"/>
                <w:szCs w:val="28"/>
              </w:rPr>
              <w:t>Id của tài liệu</w:t>
            </w:r>
          </w:p>
        </w:tc>
      </w:tr>
      <w:tr w:rsidR="09D58D47" w14:paraId="27BBFF28" w14:textId="77777777" w:rsidTr="09D58D47">
        <w:trPr>
          <w:trHeight w:val="300"/>
        </w:trPr>
        <w:tc>
          <w:tcPr>
            <w:tcW w:w="1520" w:type="dxa"/>
            <w:tcBorders>
              <w:top w:val="single" w:sz="8" w:space="0" w:color="auto"/>
              <w:left w:val="single" w:sz="8" w:space="0" w:color="auto"/>
              <w:bottom w:val="single" w:sz="8" w:space="0" w:color="auto"/>
              <w:right w:val="single" w:sz="8" w:space="0" w:color="auto"/>
            </w:tcBorders>
            <w:tcMar>
              <w:left w:w="108" w:type="dxa"/>
              <w:right w:w="108" w:type="dxa"/>
            </w:tcMar>
          </w:tcPr>
          <w:p w14:paraId="2842CEDF" w14:textId="2612F25D" w:rsidR="09D58D47" w:rsidRDefault="09D58D47" w:rsidP="09D58D47">
            <w:r w:rsidRPr="09D58D47">
              <w:rPr>
                <w:rFonts w:eastAsia="Times New Roman" w:cs="Times New Roman"/>
                <w:szCs w:val="28"/>
              </w:rPr>
              <w:t>typeFile</w:t>
            </w:r>
          </w:p>
        </w:tc>
        <w:tc>
          <w:tcPr>
            <w:tcW w:w="1416" w:type="dxa"/>
            <w:tcBorders>
              <w:top w:val="single" w:sz="8" w:space="0" w:color="auto"/>
              <w:left w:val="single" w:sz="8" w:space="0" w:color="auto"/>
              <w:bottom w:val="single" w:sz="8" w:space="0" w:color="auto"/>
              <w:right w:val="single" w:sz="8" w:space="0" w:color="auto"/>
            </w:tcBorders>
            <w:tcMar>
              <w:left w:w="108" w:type="dxa"/>
              <w:right w:w="108" w:type="dxa"/>
            </w:tcMar>
          </w:tcPr>
          <w:p w14:paraId="45EBD55C" w14:textId="6C67E722" w:rsidR="09D58D47" w:rsidRDefault="09D58D47" w:rsidP="09D58D47">
            <w:r w:rsidRPr="09D58D47">
              <w:rPr>
                <w:rFonts w:eastAsia="Times New Roman" w:cs="Times New Roman"/>
                <w:szCs w:val="28"/>
              </w:rPr>
              <w:t>string</w:t>
            </w:r>
          </w:p>
        </w:tc>
        <w:tc>
          <w:tcPr>
            <w:tcW w:w="1945" w:type="dxa"/>
            <w:tcBorders>
              <w:top w:val="single" w:sz="8" w:space="0" w:color="auto"/>
              <w:left w:val="single" w:sz="8" w:space="0" w:color="auto"/>
              <w:bottom w:val="single" w:sz="8" w:space="0" w:color="auto"/>
              <w:right w:val="single" w:sz="8" w:space="0" w:color="auto"/>
            </w:tcBorders>
            <w:tcMar>
              <w:left w:w="108" w:type="dxa"/>
              <w:right w:w="108" w:type="dxa"/>
            </w:tcMar>
          </w:tcPr>
          <w:p w14:paraId="59C0CEFF" w14:textId="39BB5E55" w:rsidR="09D58D47" w:rsidRDefault="09D58D47" w:rsidP="09D58D47">
            <w:r w:rsidRPr="09D58D47">
              <w:rPr>
                <w:rFonts w:eastAsia="Times New Roman" w:cs="Times New Roman"/>
                <w:szCs w:val="28"/>
              </w:rPr>
              <w:t>private</w:t>
            </w:r>
          </w:p>
        </w:tc>
        <w:tc>
          <w:tcPr>
            <w:tcW w:w="4469" w:type="dxa"/>
            <w:tcBorders>
              <w:top w:val="single" w:sz="8" w:space="0" w:color="auto"/>
              <w:left w:val="single" w:sz="8" w:space="0" w:color="auto"/>
              <w:bottom w:val="single" w:sz="8" w:space="0" w:color="auto"/>
              <w:right w:val="single" w:sz="8" w:space="0" w:color="auto"/>
            </w:tcBorders>
            <w:tcMar>
              <w:left w:w="108" w:type="dxa"/>
              <w:right w:w="108" w:type="dxa"/>
            </w:tcMar>
          </w:tcPr>
          <w:p w14:paraId="3FCD5914" w14:textId="664F9FF2" w:rsidR="09D58D47" w:rsidRDefault="09D58D47" w:rsidP="09D58D47">
            <w:r w:rsidRPr="09D58D47">
              <w:rPr>
                <w:rFonts w:eastAsia="Times New Roman" w:cs="Times New Roman"/>
                <w:szCs w:val="28"/>
              </w:rPr>
              <w:t>Loại của tài liệu</w:t>
            </w:r>
          </w:p>
        </w:tc>
      </w:tr>
      <w:tr w:rsidR="09D58D47" w14:paraId="278FFA54" w14:textId="77777777" w:rsidTr="09D58D47">
        <w:trPr>
          <w:trHeight w:val="300"/>
        </w:trPr>
        <w:tc>
          <w:tcPr>
            <w:tcW w:w="1520" w:type="dxa"/>
            <w:tcBorders>
              <w:top w:val="single" w:sz="8" w:space="0" w:color="auto"/>
              <w:left w:val="single" w:sz="8" w:space="0" w:color="auto"/>
              <w:bottom w:val="single" w:sz="8" w:space="0" w:color="auto"/>
              <w:right w:val="single" w:sz="8" w:space="0" w:color="auto"/>
            </w:tcBorders>
            <w:tcMar>
              <w:left w:w="108" w:type="dxa"/>
              <w:right w:w="108" w:type="dxa"/>
            </w:tcMar>
          </w:tcPr>
          <w:p w14:paraId="4122C060" w14:textId="3ABBCF3C" w:rsidR="09D58D47" w:rsidRDefault="09D58D47" w:rsidP="09D58D47">
            <w:r w:rsidRPr="09D58D47">
              <w:rPr>
                <w:rFonts w:eastAsia="Times New Roman" w:cs="Times New Roman"/>
                <w:szCs w:val="28"/>
              </w:rPr>
              <w:t>lessonId</w:t>
            </w:r>
          </w:p>
        </w:tc>
        <w:tc>
          <w:tcPr>
            <w:tcW w:w="1416" w:type="dxa"/>
            <w:tcBorders>
              <w:top w:val="single" w:sz="8" w:space="0" w:color="auto"/>
              <w:left w:val="single" w:sz="8" w:space="0" w:color="auto"/>
              <w:bottom w:val="single" w:sz="8" w:space="0" w:color="auto"/>
              <w:right w:val="single" w:sz="8" w:space="0" w:color="auto"/>
            </w:tcBorders>
            <w:tcMar>
              <w:left w:w="108" w:type="dxa"/>
              <w:right w:w="108" w:type="dxa"/>
            </w:tcMar>
          </w:tcPr>
          <w:p w14:paraId="3C5C195F" w14:textId="278CD3CD" w:rsidR="09D58D47" w:rsidRDefault="09D58D47" w:rsidP="09D58D47">
            <w:r w:rsidRPr="09D58D47">
              <w:rPr>
                <w:rFonts w:eastAsia="Times New Roman" w:cs="Times New Roman"/>
                <w:szCs w:val="28"/>
              </w:rPr>
              <w:t>int</w:t>
            </w:r>
          </w:p>
        </w:tc>
        <w:tc>
          <w:tcPr>
            <w:tcW w:w="1945" w:type="dxa"/>
            <w:tcBorders>
              <w:top w:val="single" w:sz="8" w:space="0" w:color="auto"/>
              <w:left w:val="single" w:sz="8" w:space="0" w:color="auto"/>
              <w:bottom w:val="single" w:sz="8" w:space="0" w:color="auto"/>
              <w:right w:val="single" w:sz="8" w:space="0" w:color="auto"/>
            </w:tcBorders>
            <w:tcMar>
              <w:left w:w="108" w:type="dxa"/>
              <w:right w:w="108" w:type="dxa"/>
            </w:tcMar>
          </w:tcPr>
          <w:p w14:paraId="7245B653" w14:textId="7797CA62" w:rsidR="09D58D47" w:rsidRDefault="09D58D47" w:rsidP="09D58D47">
            <w:r w:rsidRPr="09D58D47">
              <w:rPr>
                <w:rFonts w:eastAsia="Times New Roman" w:cs="Times New Roman"/>
                <w:szCs w:val="28"/>
              </w:rPr>
              <w:t>private</w:t>
            </w:r>
          </w:p>
        </w:tc>
        <w:tc>
          <w:tcPr>
            <w:tcW w:w="4469" w:type="dxa"/>
            <w:tcBorders>
              <w:top w:val="single" w:sz="8" w:space="0" w:color="auto"/>
              <w:left w:val="single" w:sz="8" w:space="0" w:color="auto"/>
              <w:bottom w:val="single" w:sz="8" w:space="0" w:color="auto"/>
              <w:right w:val="single" w:sz="8" w:space="0" w:color="auto"/>
            </w:tcBorders>
            <w:tcMar>
              <w:left w:w="108" w:type="dxa"/>
              <w:right w:w="108" w:type="dxa"/>
            </w:tcMar>
          </w:tcPr>
          <w:p w14:paraId="109663A0" w14:textId="20EEBEBF" w:rsidR="09D58D47" w:rsidRDefault="09D58D47" w:rsidP="09D58D47">
            <w:r w:rsidRPr="09D58D47">
              <w:rPr>
                <w:rFonts w:eastAsia="Times New Roman" w:cs="Times New Roman"/>
                <w:szCs w:val="28"/>
              </w:rPr>
              <w:t>Id của lesson mà tài liệu thuộc về</w:t>
            </w:r>
          </w:p>
        </w:tc>
      </w:tr>
    </w:tbl>
    <w:p w14:paraId="15818715" w14:textId="7C324A1C" w:rsidR="6781AED4" w:rsidRDefault="09D58D47" w:rsidP="09D58D47">
      <w:pPr>
        <w:spacing w:line="276" w:lineRule="auto"/>
      </w:pPr>
      <w:r w:rsidRPr="09D58D47">
        <w:rPr>
          <w:rFonts w:eastAsia="Times New Roman" w:cs="Times New Roman"/>
          <w:szCs w:val="28"/>
        </w:rPr>
        <w:t xml:space="preserve"> </w:t>
      </w:r>
    </w:p>
    <w:p w14:paraId="4A09FE4F" w14:textId="2746BBD9" w:rsidR="6781AED4" w:rsidRDefault="09D58D47" w:rsidP="09D58D47">
      <w:pPr>
        <w:pStyle w:val="Heading4"/>
        <w:spacing w:before="0" w:after="0" w:line="276" w:lineRule="auto"/>
        <w:rPr>
          <w:rFonts w:eastAsia="Times New Roman" w:cs="Times New Roman"/>
          <w:szCs w:val="26"/>
        </w:rPr>
      </w:pPr>
      <w:r w:rsidRPr="09D58D47">
        <w:rPr>
          <w:rFonts w:eastAsia="Times New Roman" w:cs="Times New Roman"/>
          <w:szCs w:val="26"/>
        </w:rPr>
        <w:lastRenderedPageBreak/>
        <w:t>Lớp M_Video</w:t>
      </w:r>
    </w:p>
    <w:p w14:paraId="0BE62708" w14:textId="2495C8FD" w:rsidR="6781AED4" w:rsidRDefault="09D58D47" w:rsidP="009A6FBF">
      <w:pPr>
        <w:pStyle w:val="ListParagraph"/>
        <w:numPr>
          <w:ilvl w:val="0"/>
          <w:numId w:val="48"/>
        </w:numPr>
        <w:spacing w:line="276" w:lineRule="auto"/>
      </w:pPr>
      <w:r w:rsidRPr="00D743E3">
        <w:rPr>
          <w:rFonts w:eastAsia="Times New Roman" w:cs="Times New Roman"/>
          <w:szCs w:val="28"/>
        </w:rPr>
        <w:t>Mô tả: Lớp biểu diễn cho các video bài giảng có trong 1 lesson</w:t>
      </w:r>
    </w:p>
    <w:p w14:paraId="2D8A11CE" w14:textId="235A10B5" w:rsidR="6781AED4" w:rsidRDefault="09D58D47" w:rsidP="009A6FBF">
      <w:pPr>
        <w:pStyle w:val="ListParagraph"/>
        <w:numPr>
          <w:ilvl w:val="0"/>
          <w:numId w:val="48"/>
        </w:numPr>
        <w:spacing w:line="276" w:lineRule="auto"/>
      </w:pPr>
      <w:r w:rsidRPr="00D743E3">
        <w:rPr>
          <w:rFonts w:eastAsia="Times New Roman" w:cs="Times New Roman"/>
          <w:szCs w:val="28"/>
        </w:rPr>
        <w:t xml:space="preserve">Các thuộc tính: </w:t>
      </w:r>
    </w:p>
    <w:tbl>
      <w:tblPr>
        <w:tblStyle w:val="TableGrid"/>
        <w:tblW w:w="0" w:type="auto"/>
        <w:tblLayout w:type="fixed"/>
        <w:tblLook w:val="04A0" w:firstRow="1" w:lastRow="0" w:firstColumn="1" w:lastColumn="0" w:noHBand="0" w:noVBand="1"/>
      </w:tblPr>
      <w:tblGrid>
        <w:gridCol w:w="1520"/>
        <w:gridCol w:w="1416"/>
        <w:gridCol w:w="1945"/>
        <w:gridCol w:w="4469"/>
      </w:tblGrid>
      <w:tr w:rsidR="09D58D47" w14:paraId="22B7342F" w14:textId="77777777" w:rsidTr="09D58D47">
        <w:trPr>
          <w:trHeight w:val="300"/>
        </w:trPr>
        <w:tc>
          <w:tcPr>
            <w:tcW w:w="1520" w:type="dxa"/>
            <w:tcBorders>
              <w:top w:val="single" w:sz="8" w:space="0" w:color="auto"/>
              <w:left w:val="single" w:sz="8" w:space="0" w:color="auto"/>
              <w:bottom w:val="single" w:sz="8" w:space="0" w:color="auto"/>
              <w:right w:val="single" w:sz="8" w:space="0" w:color="auto"/>
            </w:tcBorders>
            <w:shd w:val="clear" w:color="auto" w:fill="83CAEB" w:themeFill="accent1" w:themeFillTint="66"/>
            <w:tcMar>
              <w:left w:w="108" w:type="dxa"/>
              <w:right w:w="108" w:type="dxa"/>
            </w:tcMar>
          </w:tcPr>
          <w:p w14:paraId="21F918A9" w14:textId="20C42A8B" w:rsidR="09D58D47" w:rsidRDefault="09D58D47" w:rsidP="09D58D47">
            <w:pPr>
              <w:jc w:val="center"/>
            </w:pPr>
            <w:r w:rsidRPr="09D58D47">
              <w:rPr>
                <w:rFonts w:eastAsia="Times New Roman" w:cs="Times New Roman"/>
                <w:color w:val="000000" w:themeColor="text1"/>
                <w:szCs w:val="28"/>
              </w:rPr>
              <w:t>Tên thuộc tính</w:t>
            </w:r>
          </w:p>
        </w:tc>
        <w:tc>
          <w:tcPr>
            <w:tcW w:w="1416" w:type="dxa"/>
            <w:tcBorders>
              <w:top w:val="single" w:sz="8" w:space="0" w:color="auto"/>
              <w:left w:val="single" w:sz="8" w:space="0" w:color="auto"/>
              <w:bottom w:val="single" w:sz="8" w:space="0" w:color="auto"/>
              <w:right w:val="single" w:sz="8" w:space="0" w:color="auto"/>
            </w:tcBorders>
            <w:shd w:val="clear" w:color="auto" w:fill="83CAEB" w:themeFill="accent1" w:themeFillTint="66"/>
            <w:tcMar>
              <w:left w:w="108" w:type="dxa"/>
              <w:right w:w="108" w:type="dxa"/>
            </w:tcMar>
          </w:tcPr>
          <w:p w14:paraId="0AE687E6" w14:textId="6717F413" w:rsidR="09D58D47" w:rsidRDefault="09D58D47" w:rsidP="09D58D47">
            <w:pPr>
              <w:jc w:val="center"/>
            </w:pPr>
            <w:r w:rsidRPr="09D58D47">
              <w:rPr>
                <w:rFonts w:eastAsia="Times New Roman" w:cs="Times New Roman"/>
                <w:color w:val="000000" w:themeColor="text1"/>
                <w:szCs w:val="28"/>
              </w:rPr>
              <w:t>Kiểu dữ liệu</w:t>
            </w:r>
          </w:p>
        </w:tc>
        <w:tc>
          <w:tcPr>
            <w:tcW w:w="1945" w:type="dxa"/>
            <w:tcBorders>
              <w:top w:val="single" w:sz="8" w:space="0" w:color="auto"/>
              <w:left w:val="single" w:sz="8" w:space="0" w:color="auto"/>
              <w:bottom w:val="single" w:sz="8" w:space="0" w:color="auto"/>
              <w:right w:val="single" w:sz="8" w:space="0" w:color="auto"/>
            </w:tcBorders>
            <w:shd w:val="clear" w:color="auto" w:fill="83CAEB" w:themeFill="accent1" w:themeFillTint="66"/>
            <w:tcMar>
              <w:left w:w="108" w:type="dxa"/>
              <w:right w:w="108" w:type="dxa"/>
            </w:tcMar>
          </w:tcPr>
          <w:p w14:paraId="73E955F6" w14:textId="5764AAE7" w:rsidR="09D58D47" w:rsidRDefault="09D58D47" w:rsidP="09D58D47">
            <w:pPr>
              <w:jc w:val="center"/>
            </w:pPr>
            <w:r w:rsidRPr="09D58D47">
              <w:rPr>
                <w:rFonts w:eastAsia="Times New Roman" w:cs="Times New Roman"/>
                <w:color w:val="000000" w:themeColor="text1"/>
                <w:szCs w:val="28"/>
              </w:rPr>
              <w:t>Phạm vi truy cập</w:t>
            </w:r>
          </w:p>
        </w:tc>
        <w:tc>
          <w:tcPr>
            <w:tcW w:w="4469" w:type="dxa"/>
            <w:tcBorders>
              <w:top w:val="single" w:sz="8" w:space="0" w:color="auto"/>
              <w:left w:val="single" w:sz="8" w:space="0" w:color="auto"/>
              <w:bottom w:val="single" w:sz="8" w:space="0" w:color="auto"/>
              <w:right w:val="single" w:sz="8" w:space="0" w:color="auto"/>
            </w:tcBorders>
            <w:shd w:val="clear" w:color="auto" w:fill="83CAEB" w:themeFill="accent1" w:themeFillTint="66"/>
            <w:tcMar>
              <w:left w:w="108" w:type="dxa"/>
              <w:right w:w="108" w:type="dxa"/>
            </w:tcMar>
          </w:tcPr>
          <w:p w14:paraId="1CD27CF8" w14:textId="64A75BA2" w:rsidR="09D58D47" w:rsidRDefault="09D58D47" w:rsidP="09D58D47">
            <w:pPr>
              <w:jc w:val="center"/>
            </w:pPr>
            <w:r w:rsidRPr="09D58D47">
              <w:rPr>
                <w:rFonts w:eastAsia="Times New Roman" w:cs="Times New Roman"/>
                <w:color w:val="000000" w:themeColor="text1"/>
                <w:szCs w:val="28"/>
              </w:rPr>
              <w:t>Mô tả</w:t>
            </w:r>
          </w:p>
        </w:tc>
      </w:tr>
      <w:tr w:rsidR="09D58D47" w14:paraId="3AF6F676" w14:textId="77777777" w:rsidTr="09D58D47">
        <w:trPr>
          <w:trHeight w:val="300"/>
        </w:trPr>
        <w:tc>
          <w:tcPr>
            <w:tcW w:w="1520" w:type="dxa"/>
            <w:tcBorders>
              <w:top w:val="single" w:sz="8" w:space="0" w:color="auto"/>
              <w:left w:val="single" w:sz="8" w:space="0" w:color="auto"/>
              <w:bottom w:val="single" w:sz="8" w:space="0" w:color="auto"/>
              <w:right w:val="single" w:sz="8" w:space="0" w:color="auto"/>
            </w:tcBorders>
            <w:tcMar>
              <w:left w:w="108" w:type="dxa"/>
              <w:right w:w="108" w:type="dxa"/>
            </w:tcMar>
          </w:tcPr>
          <w:p w14:paraId="397F833F" w14:textId="7833312A" w:rsidR="09D58D47" w:rsidRDefault="09D58D47" w:rsidP="09D58D47">
            <w:r w:rsidRPr="09D58D47">
              <w:rPr>
                <w:rFonts w:eastAsia="Times New Roman" w:cs="Times New Roman"/>
                <w:szCs w:val="28"/>
              </w:rPr>
              <w:t>id</w:t>
            </w:r>
          </w:p>
        </w:tc>
        <w:tc>
          <w:tcPr>
            <w:tcW w:w="1416" w:type="dxa"/>
            <w:tcBorders>
              <w:top w:val="single" w:sz="8" w:space="0" w:color="auto"/>
              <w:left w:val="single" w:sz="8" w:space="0" w:color="auto"/>
              <w:bottom w:val="single" w:sz="8" w:space="0" w:color="auto"/>
              <w:right w:val="single" w:sz="8" w:space="0" w:color="auto"/>
            </w:tcBorders>
            <w:tcMar>
              <w:left w:w="108" w:type="dxa"/>
              <w:right w:w="108" w:type="dxa"/>
            </w:tcMar>
          </w:tcPr>
          <w:p w14:paraId="37AD5DCE" w14:textId="1F3EFAC0" w:rsidR="09D58D47" w:rsidRDefault="09D58D47" w:rsidP="09D58D47">
            <w:r w:rsidRPr="09D58D47">
              <w:rPr>
                <w:rFonts w:eastAsia="Times New Roman" w:cs="Times New Roman"/>
                <w:szCs w:val="28"/>
              </w:rPr>
              <w:t>int</w:t>
            </w:r>
          </w:p>
        </w:tc>
        <w:tc>
          <w:tcPr>
            <w:tcW w:w="1945" w:type="dxa"/>
            <w:tcBorders>
              <w:top w:val="single" w:sz="8" w:space="0" w:color="auto"/>
              <w:left w:val="single" w:sz="8" w:space="0" w:color="auto"/>
              <w:bottom w:val="single" w:sz="8" w:space="0" w:color="auto"/>
              <w:right w:val="single" w:sz="8" w:space="0" w:color="auto"/>
            </w:tcBorders>
            <w:tcMar>
              <w:left w:w="108" w:type="dxa"/>
              <w:right w:w="108" w:type="dxa"/>
            </w:tcMar>
          </w:tcPr>
          <w:p w14:paraId="3272BF1B" w14:textId="480775DC" w:rsidR="09D58D47" w:rsidRDefault="09D58D47" w:rsidP="09D58D47">
            <w:r w:rsidRPr="09D58D47">
              <w:rPr>
                <w:rFonts w:eastAsia="Times New Roman" w:cs="Times New Roman"/>
                <w:szCs w:val="28"/>
              </w:rPr>
              <w:t>private</w:t>
            </w:r>
          </w:p>
        </w:tc>
        <w:tc>
          <w:tcPr>
            <w:tcW w:w="4469" w:type="dxa"/>
            <w:tcBorders>
              <w:top w:val="single" w:sz="8" w:space="0" w:color="auto"/>
              <w:left w:val="single" w:sz="8" w:space="0" w:color="auto"/>
              <w:bottom w:val="single" w:sz="8" w:space="0" w:color="auto"/>
              <w:right w:val="single" w:sz="8" w:space="0" w:color="auto"/>
            </w:tcBorders>
            <w:tcMar>
              <w:left w:w="108" w:type="dxa"/>
              <w:right w:w="108" w:type="dxa"/>
            </w:tcMar>
          </w:tcPr>
          <w:p w14:paraId="569FABC9" w14:textId="024D221A" w:rsidR="09D58D47" w:rsidRDefault="09D58D47" w:rsidP="09D58D47">
            <w:r w:rsidRPr="09D58D47">
              <w:rPr>
                <w:rFonts w:eastAsia="Times New Roman" w:cs="Times New Roman"/>
                <w:szCs w:val="28"/>
              </w:rPr>
              <w:t>Id của video</w:t>
            </w:r>
          </w:p>
        </w:tc>
      </w:tr>
      <w:tr w:rsidR="09D58D47" w14:paraId="7019BBD0" w14:textId="77777777" w:rsidTr="09D58D47">
        <w:trPr>
          <w:trHeight w:val="300"/>
        </w:trPr>
        <w:tc>
          <w:tcPr>
            <w:tcW w:w="1520" w:type="dxa"/>
            <w:tcBorders>
              <w:top w:val="single" w:sz="8" w:space="0" w:color="auto"/>
              <w:left w:val="single" w:sz="8" w:space="0" w:color="auto"/>
              <w:bottom w:val="single" w:sz="8" w:space="0" w:color="auto"/>
              <w:right w:val="single" w:sz="8" w:space="0" w:color="auto"/>
            </w:tcBorders>
            <w:tcMar>
              <w:left w:w="108" w:type="dxa"/>
              <w:right w:w="108" w:type="dxa"/>
            </w:tcMar>
          </w:tcPr>
          <w:p w14:paraId="1A145D3D" w14:textId="55FE94B0" w:rsidR="09D58D47" w:rsidRDefault="09D58D47" w:rsidP="09D58D47">
            <w:r w:rsidRPr="09D58D47">
              <w:rPr>
                <w:rFonts w:eastAsia="Times New Roman" w:cs="Times New Roman"/>
                <w:szCs w:val="28"/>
              </w:rPr>
              <w:t>duration</w:t>
            </w:r>
          </w:p>
        </w:tc>
        <w:tc>
          <w:tcPr>
            <w:tcW w:w="1416" w:type="dxa"/>
            <w:tcBorders>
              <w:top w:val="single" w:sz="8" w:space="0" w:color="auto"/>
              <w:left w:val="single" w:sz="8" w:space="0" w:color="auto"/>
              <w:bottom w:val="single" w:sz="8" w:space="0" w:color="auto"/>
              <w:right w:val="single" w:sz="8" w:space="0" w:color="auto"/>
            </w:tcBorders>
            <w:tcMar>
              <w:left w:w="108" w:type="dxa"/>
              <w:right w:w="108" w:type="dxa"/>
            </w:tcMar>
          </w:tcPr>
          <w:p w14:paraId="7344857D" w14:textId="63873C6A" w:rsidR="09D58D47" w:rsidRDefault="09D58D47" w:rsidP="09D58D47">
            <w:r w:rsidRPr="09D58D47">
              <w:rPr>
                <w:rFonts w:eastAsia="Times New Roman" w:cs="Times New Roman"/>
                <w:szCs w:val="28"/>
              </w:rPr>
              <w:t>string</w:t>
            </w:r>
          </w:p>
        </w:tc>
        <w:tc>
          <w:tcPr>
            <w:tcW w:w="1945" w:type="dxa"/>
            <w:tcBorders>
              <w:top w:val="single" w:sz="8" w:space="0" w:color="auto"/>
              <w:left w:val="single" w:sz="8" w:space="0" w:color="auto"/>
              <w:bottom w:val="single" w:sz="8" w:space="0" w:color="auto"/>
              <w:right w:val="single" w:sz="8" w:space="0" w:color="auto"/>
            </w:tcBorders>
            <w:tcMar>
              <w:left w:w="108" w:type="dxa"/>
              <w:right w:w="108" w:type="dxa"/>
            </w:tcMar>
          </w:tcPr>
          <w:p w14:paraId="4BE242D0" w14:textId="51C63C4A" w:rsidR="09D58D47" w:rsidRDefault="09D58D47" w:rsidP="09D58D47">
            <w:r w:rsidRPr="09D58D47">
              <w:rPr>
                <w:rFonts w:eastAsia="Times New Roman" w:cs="Times New Roman"/>
                <w:szCs w:val="28"/>
              </w:rPr>
              <w:t>private</w:t>
            </w:r>
          </w:p>
        </w:tc>
        <w:tc>
          <w:tcPr>
            <w:tcW w:w="4469" w:type="dxa"/>
            <w:tcBorders>
              <w:top w:val="single" w:sz="8" w:space="0" w:color="auto"/>
              <w:left w:val="single" w:sz="8" w:space="0" w:color="auto"/>
              <w:bottom w:val="single" w:sz="8" w:space="0" w:color="auto"/>
              <w:right w:val="single" w:sz="8" w:space="0" w:color="auto"/>
            </w:tcBorders>
            <w:tcMar>
              <w:left w:w="108" w:type="dxa"/>
              <w:right w:w="108" w:type="dxa"/>
            </w:tcMar>
          </w:tcPr>
          <w:p w14:paraId="796C24AD" w14:textId="13C65B7A" w:rsidR="09D58D47" w:rsidRDefault="09D58D47" w:rsidP="09D58D47">
            <w:r w:rsidRPr="09D58D47">
              <w:rPr>
                <w:rFonts w:eastAsia="Times New Roman" w:cs="Times New Roman"/>
                <w:szCs w:val="28"/>
              </w:rPr>
              <w:t>Độ dài của video</w:t>
            </w:r>
          </w:p>
        </w:tc>
      </w:tr>
      <w:tr w:rsidR="09D58D47" w14:paraId="6D2B8B4F" w14:textId="77777777" w:rsidTr="09D58D47">
        <w:trPr>
          <w:trHeight w:val="300"/>
        </w:trPr>
        <w:tc>
          <w:tcPr>
            <w:tcW w:w="1520" w:type="dxa"/>
            <w:tcBorders>
              <w:top w:val="single" w:sz="8" w:space="0" w:color="auto"/>
              <w:left w:val="single" w:sz="8" w:space="0" w:color="auto"/>
              <w:bottom w:val="single" w:sz="8" w:space="0" w:color="auto"/>
              <w:right w:val="single" w:sz="8" w:space="0" w:color="auto"/>
            </w:tcBorders>
            <w:tcMar>
              <w:left w:w="108" w:type="dxa"/>
              <w:right w:w="108" w:type="dxa"/>
            </w:tcMar>
          </w:tcPr>
          <w:p w14:paraId="43EDD5F7" w14:textId="6B858AF6" w:rsidR="09D58D47" w:rsidRDefault="09D58D47" w:rsidP="09D58D47">
            <w:r w:rsidRPr="09D58D47">
              <w:rPr>
                <w:rFonts w:eastAsia="Times New Roman" w:cs="Times New Roman"/>
                <w:szCs w:val="28"/>
              </w:rPr>
              <w:t>resolution</w:t>
            </w:r>
          </w:p>
        </w:tc>
        <w:tc>
          <w:tcPr>
            <w:tcW w:w="1416" w:type="dxa"/>
            <w:tcBorders>
              <w:top w:val="single" w:sz="8" w:space="0" w:color="auto"/>
              <w:left w:val="single" w:sz="8" w:space="0" w:color="auto"/>
              <w:bottom w:val="single" w:sz="8" w:space="0" w:color="auto"/>
              <w:right w:val="single" w:sz="8" w:space="0" w:color="auto"/>
            </w:tcBorders>
            <w:tcMar>
              <w:left w:w="108" w:type="dxa"/>
              <w:right w:w="108" w:type="dxa"/>
            </w:tcMar>
          </w:tcPr>
          <w:p w14:paraId="073E8094" w14:textId="08CA3FB4" w:rsidR="09D58D47" w:rsidRDefault="09D58D47" w:rsidP="09D58D47">
            <w:r w:rsidRPr="09D58D47">
              <w:rPr>
                <w:rFonts w:eastAsia="Times New Roman" w:cs="Times New Roman"/>
                <w:szCs w:val="28"/>
              </w:rPr>
              <w:t>int</w:t>
            </w:r>
          </w:p>
        </w:tc>
        <w:tc>
          <w:tcPr>
            <w:tcW w:w="1945" w:type="dxa"/>
            <w:tcBorders>
              <w:top w:val="single" w:sz="8" w:space="0" w:color="auto"/>
              <w:left w:val="single" w:sz="8" w:space="0" w:color="auto"/>
              <w:bottom w:val="single" w:sz="8" w:space="0" w:color="auto"/>
              <w:right w:val="single" w:sz="8" w:space="0" w:color="auto"/>
            </w:tcBorders>
            <w:tcMar>
              <w:left w:w="108" w:type="dxa"/>
              <w:right w:w="108" w:type="dxa"/>
            </w:tcMar>
          </w:tcPr>
          <w:p w14:paraId="4F6637DA" w14:textId="74D66879" w:rsidR="09D58D47" w:rsidRDefault="09D58D47" w:rsidP="09D58D47">
            <w:r w:rsidRPr="09D58D47">
              <w:rPr>
                <w:rFonts w:eastAsia="Times New Roman" w:cs="Times New Roman"/>
                <w:szCs w:val="28"/>
              </w:rPr>
              <w:t>private</w:t>
            </w:r>
          </w:p>
        </w:tc>
        <w:tc>
          <w:tcPr>
            <w:tcW w:w="4469" w:type="dxa"/>
            <w:tcBorders>
              <w:top w:val="single" w:sz="8" w:space="0" w:color="auto"/>
              <w:left w:val="single" w:sz="8" w:space="0" w:color="auto"/>
              <w:bottom w:val="single" w:sz="8" w:space="0" w:color="auto"/>
              <w:right w:val="single" w:sz="8" w:space="0" w:color="auto"/>
            </w:tcBorders>
            <w:tcMar>
              <w:left w:w="108" w:type="dxa"/>
              <w:right w:w="108" w:type="dxa"/>
            </w:tcMar>
          </w:tcPr>
          <w:p w14:paraId="7B19D10E" w14:textId="494F831C" w:rsidR="09D58D47" w:rsidRDefault="09D58D47" w:rsidP="09D58D47">
            <w:r w:rsidRPr="09D58D47">
              <w:rPr>
                <w:rFonts w:eastAsia="Times New Roman" w:cs="Times New Roman"/>
                <w:szCs w:val="28"/>
              </w:rPr>
              <w:t>Độ phân giải của video</w:t>
            </w:r>
          </w:p>
        </w:tc>
      </w:tr>
      <w:tr w:rsidR="09D58D47" w14:paraId="1898BE0C" w14:textId="77777777" w:rsidTr="09D58D47">
        <w:trPr>
          <w:trHeight w:val="300"/>
        </w:trPr>
        <w:tc>
          <w:tcPr>
            <w:tcW w:w="1520" w:type="dxa"/>
            <w:tcBorders>
              <w:top w:val="single" w:sz="8" w:space="0" w:color="auto"/>
              <w:left w:val="single" w:sz="8" w:space="0" w:color="auto"/>
              <w:bottom w:val="single" w:sz="8" w:space="0" w:color="auto"/>
              <w:right w:val="single" w:sz="8" w:space="0" w:color="auto"/>
            </w:tcBorders>
            <w:tcMar>
              <w:left w:w="108" w:type="dxa"/>
              <w:right w:w="108" w:type="dxa"/>
            </w:tcMar>
          </w:tcPr>
          <w:p w14:paraId="3E347069" w14:textId="7E7149A2" w:rsidR="09D58D47" w:rsidRDefault="09D58D47" w:rsidP="09D58D47">
            <w:r w:rsidRPr="09D58D47">
              <w:rPr>
                <w:rFonts w:eastAsia="Times New Roman" w:cs="Times New Roman"/>
                <w:szCs w:val="28"/>
              </w:rPr>
              <w:t>lessonId</w:t>
            </w:r>
          </w:p>
        </w:tc>
        <w:tc>
          <w:tcPr>
            <w:tcW w:w="1416" w:type="dxa"/>
            <w:tcBorders>
              <w:top w:val="single" w:sz="8" w:space="0" w:color="auto"/>
              <w:left w:val="single" w:sz="8" w:space="0" w:color="auto"/>
              <w:bottom w:val="single" w:sz="8" w:space="0" w:color="auto"/>
              <w:right w:val="single" w:sz="8" w:space="0" w:color="auto"/>
            </w:tcBorders>
            <w:tcMar>
              <w:left w:w="108" w:type="dxa"/>
              <w:right w:w="108" w:type="dxa"/>
            </w:tcMar>
          </w:tcPr>
          <w:p w14:paraId="2C2BE384" w14:textId="3D8005D0" w:rsidR="09D58D47" w:rsidRDefault="09D58D47" w:rsidP="09D58D47">
            <w:r w:rsidRPr="09D58D47">
              <w:rPr>
                <w:rFonts w:eastAsia="Times New Roman" w:cs="Times New Roman"/>
                <w:szCs w:val="28"/>
              </w:rPr>
              <w:t>int</w:t>
            </w:r>
          </w:p>
        </w:tc>
        <w:tc>
          <w:tcPr>
            <w:tcW w:w="1945" w:type="dxa"/>
            <w:tcBorders>
              <w:top w:val="single" w:sz="8" w:space="0" w:color="auto"/>
              <w:left w:val="single" w:sz="8" w:space="0" w:color="auto"/>
              <w:bottom w:val="single" w:sz="8" w:space="0" w:color="auto"/>
              <w:right w:val="single" w:sz="8" w:space="0" w:color="auto"/>
            </w:tcBorders>
            <w:tcMar>
              <w:left w:w="108" w:type="dxa"/>
              <w:right w:w="108" w:type="dxa"/>
            </w:tcMar>
          </w:tcPr>
          <w:p w14:paraId="0CBE11AE" w14:textId="0EF0F800" w:rsidR="09D58D47" w:rsidRDefault="09D58D47" w:rsidP="09D58D47">
            <w:r w:rsidRPr="09D58D47">
              <w:rPr>
                <w:rFonts w:eastAsia="Times New Roman" w:cs="Times New Roman"/>
                <w:szCs w:val="28"/>
              </w:rPr>
              <w:t>private</w:t>
            </w:r>
          </w:p>
        </w:tc>
        <w:tc>
          <w:tcPr>
            <w:tcW w:w="4469" w:type="dxa"/>
            <w:tcBorders>
              <w:top w:val="single" w:sz="8" w:space="0" w:color="auto"/>
              <w:left w:val="single" w:sz="8" w:space="0" w:color="auto"/>
              <w:bottom w:val="single" w:sz="8" w:space="0" w:color="auto"/>
              <w:right w:val="single" w:sz="8" w:space="0" w:color="auto"/>
            </w:tcBorders>
            <w:tcMar>
              <w:left w:w="108" w:type="dxa"/>
              <w:right w:w="108" w:type="dxa"/>
            </w:tcMar>
          </w:tcPr>
          <w:p w14:paraId="135DA582" w14:textId="7F4BA14A" w:rsidR="09D58D47" w:rsidRDefault="09D58D47" w:rsidP="09D58D47">
            <w:r w:rsidRPr="09D58D47">
              <w:rPr>
                <w:rFonts w:eastAsia="Times New Roman" w:cs="Times New Roman"/>
                <w:szCs w:val="28"/>
              </w:rPr>
              <w:t>Id của lesson chứa video</w:t>
            </w:r>
          </w:p>
        </w:tc>
      </w:tr>
    </w:tbl>
    <w:p w14:paraId="244CBCC3" w14:textId="16BC49F2" w:rsidR="6781AED4" w:rsidRDefault="09D58D47" w:rsidP="09D58D47">
      <w:pPr>
        <w:spacing w:line="276" w:lineRule="auto"/>
      </w:pPr>
      <w:r w:rsidRPr="09D58D47">
        <w:rPr>
          <w:rFonts w:eastAsia="Times New Roman" w:cs="Times New Roman"/>
          <w:szCs w:val="28"/>
        </w:rPr>
        <w:t xml:space="preserve"> </w:t>
      </w:r>
    </w:p>
    <w:p w14:paraId="0EC14ECA" w14:textId="2696B267" w:rsidR="6781AED4" w:rsidRDefault="09D58D47" w:rsidP="09D58D47">
      <w:pPr>
        <w:spacing w:line="276" w:lineRule="auto"/>
      </w:pPr>
      <w:r w:rsidRPr="09D58D47">
        <w:rPr>
          <w:rFonts w:eastAsia="Times New Roman" w:cs="Times New Roman"/>
          <w:szCs w:val="28"/>
        </w:rPr>
        <w:t xml:space="preserve"> </w:t>
      </w:r>
    </w:p>
    <w:p w14:paraId="7817136D" w14:textId="440960E6" w:rsidR="6781AED4" w:rsidRDefault="09D58D47" w:rsidP="09D58D47">
      <w:pPr>
        <w:pStyle w:val="Heading4"/>
        <w:spacing w:before="0" w:after="0" w:line="276" w:lineRule="auto"/>
        <w:rPr>
          <w:rFonts w:eastAsia="Times New Roman" w:cs="Times New Roman"/>
          <w:szCs w:val="26"/>
        </w:rPr>
      </w:pPr>
      <w:r w:rsidRPr="09D58D47">
        <w:rPr>
          <w:rFonts w:eastAsia="Times New Roman" w:cs="Times New Roman"/>
          <w:szCs w:val="26"/>
        </w:rPr>
        <w:t>Lớp M_Comment</w:t>
      </w:r>
    </w:p>
    <w:p w14:paraId="1BFC3BF8" w14:textId="4A1243D5" w:rsidR="6781AED4" w:rsidRDefault="09D58D47" w:rsidP="009A6FBF">
      <w:pPr>
        <w:pStyle w:val="ListParagraph"/>
        <w:numPr>
          <w:ilvl w:val="0"/>
          <w:numId w:val="49"/>
        </w:numPr>
        <w:spacing w:line="276" w:lineRule="auto"/>
      </w:pPr>
      <w:r w:rsidRPr="00D743E3">
        <w:rPr>
          <w:rFonts w:eastAsia="Times New Roman" w:cs="Times New Roman"/>
          <w:szCs w:val="28"/>
        </w:rPr>
        <w:t>Mô tả: Lớp biểu diễn cho các bình luận hỏi đáp trong 1 lesson</w:t>
      </w:r>
    </w:p>
    <w:p w14:paraId="0334CC61" w14:textId="57C0CA34" w:rsidR="6781AED4" w:rsidRDefault="09D58D47" w:rsidP="009A6FBF">
      <w:pPr>
        <w:pStyle w:val="ListParagraph"/>
        <w:numPr>
          <w:ilvl w:val="0"/>
          <w:numId w:val="49"/>
        </w:numPr>
        <w:spacing w:line="276" w:lineRule="auto"/>
      </w:pPr>
      <w:r w:rsidRPr="00D743E3">
        <w:rPr>
          <w:rFonts w:eastAsia="Times New Roman" w:cs="Times New Roman"/>
          <w:szCs w:val="28"/>
        </w:rPr>
        <w:t xml:space="preserve">Các thuộc tính: </w:t>
      </w:r>
    </w:p>
    <w:tbl>
      <w:tblPr>
        <w:tblStyle w:val="TableGrid"/>
        <w:tblW w:w="0" w:type="auto"/>
        <w:tblLayout w:type="fixed"/>
        <w:tblLook w:val="04A0" w:firstRow="1" w:lastRow="0" w:firstColumn="1" w:lastColumn="0" w:noHBand="0" w:noVBand="1"/>
      </w:tblPr>
      <w:tblGrid>
        <w:gridCol w:w="1520"/>
        <w:gridCol w:w="1416"/>
        <w:gridCol w:w="1945"/>
        <w:gridCol w:w="4469"/>
      </w:tblGrid>
      <w:tr w:rsidR="09D58D47" w14:paraId="3B941D6F" w14:textId="77777777" w:rsidTr="09D58D47">
        <w:trPr>
          <w:trHeight w:val="300"/>
        </w:trPr>
        <w:tc>
          <w:tcPr>
            <w:tcW w:w="1520" w:type="dxa"/>
            <w:tcBorders>
              <w:top w:val="single" w:sz="8" w:space="0" w:color="auto"/>
              <w:left w:val="single" w:sz="8" w:space="0" w:color="auto"/>
              <w:bottom w:val="single" w:sz="8" w:space="0" w:color="auto"/>
              <w:right w:val="single" w:sz="8" w:space="0" w:color="auto"/>
            </w:tcBorders>
            <w:shd w:val="clear" w:color="auto" w:fill="83CAEB" w:themeFill="accent1" w:themeFillTint="66"/>
            <w:tcMar>
              <w:left w:w="108" w:type="dxa"/>
              <w:right w:w="108" w:type="dxa"/>
            </w:tcMar>
          </w:tcPr>
          <w:p w14:paraId="7CAFE9F2" w14:textId="13E36EF3" w:rsidR="09D58D47" w:rsidRDefault="09D58D47" w:rsidP="09D58D47">
            <w:pPr>
              <w:jc w:val="center"/>
            </w:pPr>
            <w:r w:rsidRPr="09D58D47">
              <w:rPr>
                <w:rFonts w:eastAsia="Times New Roman" w:cs="Times New Roman"/>
                <w:color w:val="000000" w:themeColor="text1"/>
                <w:szCs w:val="28"/>
              </w:rPr>
              <w:t>Tên thuộc tính</w:t>
            </w:r>
          </w:p>
        </w:tc>
        <w:tc>
          <w:tcPr>
            <w:tcW w:w="1416" w:type="dxa"/>
            <w:tcBorders>
              <w:top w:val="single" w:sz="8" w:space="0" w:color="auto"/>
              <w:left w:val="single" w:sz="8" w:space="0" w:color="auto"/>
              <w:bottom w:val="single" w:sz="8" w:space="0" w:color="auto"/>
              <w:right w:val="single" w:sz="8" w:space="0" w:color="auto"/>
            </w:tcBorders>
            <w:shd w:val="clear" w:color="auto" w:fill="83CAEB" w:themeFill="accent1" w:themeFillTint="66"/>
            <w:tcMar>
              <w:left w:w="108" w:type="dxa"/>
              <w:right w:w="108" w:type="dxa"/>
            </w:tcMar>
          </w:tcPr>
          <w:p w14:paraId="6718CC48" w14:textId="5A95826A" w:rsidR="09D58D47" w:rsidRDefault="09D58D47" w:rsidP="09D58D47">
            <w:pPr>
              <w:jc w:val="center"/>
            </w:pPr>
            <w:r w:rsidRPr="09D58D47">
              <w:rPr>
                <w:rFonts w:eastAsia="Times New Roman" w:cs="Times New Roman"/>
                <w:color w:val="000000" w:themeColor="text1"/>
                <w:szCs w:val="28"/>
              </w:rPr>
              <w:t>Kiểu dữ liệu</w:t>
            </w:r>
          </w:p>
        </w:tc>
        <w:tc>
          <w:tcPr>
            <w:tcW w:w="1945" w:type="dxa"/>
            <w:tcBorders>
              <w:top w:val="single" w:sz="8" w:space="0" w:color="auto"/>
              <w:left w:val="single" w:sz="8" w:space="0" w:color="auto"/>
              <w:bottom w:val="single" w:sz="8" w:space="0" w:color="auto"/>
              <w:right w:val="single" w:sz="8" w:space="0" w:color="auto"/>
            </w:tcBorders>
            <w:shd w:val="clear" w:color="auto" w:fill="83CAEB" w:themeFill="accent1" w:themeFillTint="66"/>
            <w:tcMar>
              <w:left w:w="108" w:type="dxa"/>
              <w:right w:w="108" w:type="dxa"/>
            </w:tcMar>
          </w:tcPr>
          <w:p w14:paraId="1865F9C8" w14:textId="0F172D6D" w:rsidR="09D58D47" w:rsidRDefault="09D58D47" w:rsidP="09D58D47">
            <w:pPr>
              <w:jc w:val="center"/>
            </w:pPr>
            <w:r w:rsidRPr="09D58D47">
              <w:rPr>
                <w:rFonts w:eastAsia="Times New Roman" w:cs="Times New Roman"/>
                <w:color w:val="000000" w:themeColor="text1"/>
                <w:szCs w:val="28"/>
              </w:rPr>
              <w:t>Phạm vi truy cập</w:t>
            </w:r>
          </w:p>
        </w:tc>
        <w:tc>
          <w:tcPr>
            <w:tcW w:w="4469" w:type="dxa"/>
            <w:tcBorders>
              <w:top w:val="single" w:sz="8" w:space="0" w:color="auto"/>
              <w:left w:val="single" w:sz="8" w:space="0" w:color="auto"/>
              <w:bottom w:val="single" w:sz="8" w:space="0" w:color="auto"/>
              <w:right w:val="single" w:sz="8" w:space="0" w:color="auto"/>
            </w:tcBorders>
            <w:shd w:val="clear" w:color="auto" w:fill="83CAEB" w:themeFill="accent1" w:themeFillTint="66"/>
            <w:tcMar>
              <w:left w:w="108" w:type="dxa"/>
              <w:right w:w="108" w:type="dxa"/>
            </w:tcMar>
          </w:tcPr>
          <w:p w14:paraId="5313ABFD" w14:textId="396C1706" w:rsidR="09D58D47" w:rsidRDefault="09D58D47" w:rsidP="09D58D47">
            <w:pPr>
              <w:jc w:val="center"/>
            </w:pPr>
            <w:r w:rsidRPr="09D58D47">
              <w:rPr>
                <w:rFonts w:eastAsia="Times New Roman" w:cs="Times New Roman"/>
                <w:color w:val="000000" w:themeColor="text1"/>
                <w:szCs w:val="28"/>
              </w:rPr>
              <w:t>Mô tả</w:t>
            </w:r>
          </w:p>
        </w:tc>
      </w:tr>
      <w:tr w:rsidR="09D58D47" w14:paraId="6B0D840E" w14:textId="77777777" w:rsidTr="09D58D47">
        <w:trPr>
          <w:trHeight w:val="300"/>
        </w:trPr>
        <w:tc>
          <w:tcPr>
            <w:tcW w:w="1520" w:type="dxa"/>
            <w:tcBorders>
              <w:top w:val="single" w:sz="8" w:space="0" w:color="auto"/>
              <w:left w:val="single" w:sz="8" w:space="0" w:color="auto"/>
              <w:bottom w:val="single" w:sz="8" w:space="0" w:color="auto"/>
              <w:right w:val="single" w:sz="8" w:space="0" w:color="auto"/>
            </w:tcBorders>
            <w:tcMar>
              <w:left w:w="108" w:type="dxa"/>
              <w:right w:w="108" w:type="dxa"/>
            </w:tcMar>
          </w:tcPr>
          <w:p w14:paraId="355B27CC" w14:textId="32FD6833" w:rsidR="09D58D47" w:rsidRDefault="09D58D47" w:rsidP="09D58D47">
            <w:r w:rsidRPr="09D58D47">
              <w:rPr>
                <w:rFonts w:eastAsia="Times New Roman" w:cs="Times New Roman"/>
                <w:szCs w:val="28"/>
              </w:rPr>
              <w:t>id</w:t>
            </w:r>
          </w:p>
        </w:tc>
        <w:tc>
          <w:tcPr>
            <w:tcW w:w="1416" w:type="dxa"/>
            <w:tcBorders>
              <w:top w:val="single" w:sz="8" w:space="0" w:color="auto"/>
              <w:left w:val="single" w:sz="8" w:space="0" w:color="auto"/>
              <w:bottom w:val="single" w:sz="8" w:space="0" w:color="auto"/>
              <w:right w:val="single" w:sz="8" w:space="0" w:color="auto"/>
            </w:tcBorders>
            <w:tcMar>
              <w:left w:w="108" w:type="dxa"/>
              <w:right w:w="108" w:type="dxa"/>
            </w:tcMar>
          </w:tcPr>
          <w:p w14:paraId="382A2118" w14:textId="71D236BF" w:rsidR="09D58D47" w:rsidRDefault="09D58D47" w:rsidP="09D58D47">
            <w:r w:rsidRPr="09D58D47">
              <w:rPr>
                <w:rFonts w:eastAsia="Times New Roman" w:cs="Times New Roman"/>
                <w:szCs w:val="28"/>
              </w:rPr>
              <w:t>int</w:t>
            </w:r>
          </w:p>
        </w:tc>
        <w:tc>
          <w:tcPr>
            <w:tcW w:w="1945" w:type="dxa"/>
            <w:tcBorders>
              <w:top w:val="single" w:sz="8" w:space="0" w:color="auto"/>
              <w:left w:val="single" w:sz="8" w:space="0" w:color="auto"/>
              <w:bottom w:val="single" w:sz="8" w:space="0" w:color="auto"/>
              <w:right w:val="single" w:sz="8" w:space="0" w:color="auto"/>
            </w:tcBorders>
            <w:tcMar>
              <w:left w:w="108" w:type="dxa"/>
              <w:right w:w="108" w:type="dxa"/>
            </w:tcMar>
          </w:tcPr>
          <w:p w14:paraId="55EA3E35" w14:textId="31178B9D" w:rsidR="09D58D47" w:rsidRDefault="09D58D47" w:rsidP="09D58D47">
            <w:r w:rsidRPr="09D58D47">
              <w:rPr>
                <w:rFonts w:eastAsia="Times New Roman" w:cs="Times New Roman"/>
                <w:szCs w:val="28"/>
              </w:rPr>
              <w:t>private</w:t>
            </w:r>
          </w:p>
        </w:tc>
        <w:tc>
          <w:tcPr>
            <w:tcW w:w="4469" w:type="dxa"/>
            <w:tcBorders>
              <w:top w:val="single" w:sz="8" w:space="0" w:color="auto"/>
              <w:left w:val="single" w:sz="8" w:space="0" w:color="auto"/>
              <w:bottom w:val="single" w:sz="8" w:space="0" w:color="auto"/>
              <w:right w:val="single" w:sz="8" w:space="0" w:color="auto"/>
            </w:tcBorders>
            <w:tcMar>
              <w:left w:w="108" w:type="dxa"/>
              <w:right w:w="108" w:type="dxa"/>
            </w:tcMar>
          </w:tcPr>
          <w:p w14:paraId="40808043" w14:textId="4D32501F" w:rsidR="09D58D47" w:rsidRDefault="09D58D47" w:rsidP="09D58D47">
            <w:r w:rsidRPr="09D58D47">
              <w:rPr>
                <w:rFonts w:eastAsia="Times New Roman" w:cs="Times New Roman"/>
                <w:szCs w:val="28"/>
              </w:rPr>
              <w:t>Id của comment</w:t>
            </w:r>
          </w:p>
        </w:tc>
      </w:tr>
      <w:tr w:rsidR="09D58D47" w14:paraId="2A7B0DF6" w14:textId="77777777" w:rsidTr="09D58D47">
        <w:trPr>
          <w:trHeight w:val="300"/>
        </w:trPr>
        <w:tc>
          <w:tcPr>
            <w:tcW w:w="1520" w:type="dxa"/>
            <w:tcBorders>
              <w:top w:val="single" w:sz="8" w:space="0" w:color="auto"/>
              <w:left w:val="single" w:sz="8" w:space="0" w:color="auto"/>
              <w:bottom w:val="single" w:sz="8" w:space="0" w:color="auto"/>
              <w:right w:val="single" w:sz="8" w:space="0" w:color="auto"/>
            </w:tcBorders>
            <w:tcMar>
              <w:left w:w="108" w:type="dxa"/>
              <w:right w:w="108" w:type="dxa"/>
            </w:tcMar>
          </w:tcPr>
          <w:p w14:paraId="047D7B91" w14:textId="113EDC62" w:rsidR="09D58D47" w:rsidRDefault="09D58D47" w:rsidP="09D58D47">
            <w:r w:rsidRPr="09D58D47">
              <w:rPr>
                <w:rFonts w:eastAsia="Times New Roman" w:cs="Times New Roman"/>
                <w:szCs w:val="28"/>
              </w:rPr>
              <w:t>userId</w:t>
            </w:r>
          </w:p>
        </w:tc>
        <w:tc>
          <w:tcPr>
            <w:tcW w:w="1416" w:type="dxa"/>
            <w:tcBorders>
              <w:top w:val="single" w:sz="8" w:space="0" w:color="auto"/>
              <w:left w:val="single" w:sz="8" w:space="0" w:color="auto"/>
              <w:bottom w:val="single" w:sz="8" w:space="0" w:color="auto"/>
              <w:right w:val="single" w:sz="8" w:space="0" w:color="auto"/>
            </w:tcBorders>
            <w:tcMar>
              <w:left w:w="108" w:type="dxa"/>
              <w:right w:w="108" w:type="dxa"/>
            </w:tcMar>
          </w:tcPr>
          <w:p w14:paraId="4A8D5ADC" w14:textId="22E30B2F" w:rsidR="09D58D47" w:rsidRDefault="09D58D47" w:rsidP="09D58D47">
            <w:r w:rsidRPr="09D58D47">
              <w:rPr>
                <w:rFonts w:eastAsia="Times New Roman" w:cs="Times New Roman"/>
                <w:szCs w:val="28"/>
              </w:rPr>
              <w:t>int</w:t>
            </w:r>
          </w:p>
        </w:tc>
        <w:tc>
          <w:tcPr>
            <w:tcW w:w="1945" w:type="dxa"/>
            <w:tcBorders>
              <w:top w:val="single" w:sz="8" w:space="0" w:color="auto"/>
              <w:left w:val="single" w:sz="8" w:space="0" w:color="auto"/>
              <w:bottom w:val="single" w:sz="8" w:space="0" w:color="auto"/>
              <w:right w:val="single" w:sz="8" w:space="0" w:color="auto"/>
            </w:tcBorders>
            <w:tcMar>
              <w:left w:w="108" w:type="dxa"/>
              <w:right w:w="108" w:type="dxa"/>
            </w:tcMar>
          </w:tcPr>
          <w:p w14:paraId="7201BA3C" w14:textId="1F1851F0" w:rsidR="09D58D47" w:rsidRDefault="09D58D47" w:rsidP="09D58D47">
            <w:r w:rsidRPr="09D58D47">
              <w:rPr>
                <w:rFonts w:eastAsia="Times New Roman" w:cs="Times New Roman"/>
                <w:szCs w:val="28"/>
              </w:rPr>
              <w:t>private</w:t>
            </w:r>
          </w:p>
        </w:tc>
        <w:tc>
          <w:tcPr>
            <w:tcW w:w="4469" w:type="dxa"/>
            <w:tcBorders>
              <w:top w:val="single" w:sz="8" w:space="0" w:color="auto"/>
              <w:left w:val="single" w:sz="8" w:space="0" w:color="auto"/>
              <w:bottom w:val="single" w:sz="8" w:space="0" w:color="auto"/>
              <w:right w:val="single" w:sz="8" w:space="0" w:color="auto"/>
            </w:tcBorders>
            <w:tcMar>
              <w:left w:w="108" w:type="dxa"/>
              <w:right w:w="108" w:type="dxa"/>
            </w:tcMar>
          </w:tcPr>
          <w:p w14:paraId="15701E28" w14:textId="12B96FF4" w:rsidR="09D58D47" w:rsidRDefault="09D58D47" w:rsidP="09D58D47">
            <w:r w:rsidRPr="09D58D47">
              <w:rPr>
                <w:rFonts w:eastAsia="Times New Roman" w:cs="Times New Roman"/>
                <w:szCs w:val="28"/>
              </w:rPr>
              <w:t>Id của user đặt comment</w:t>
            </w:r>
          </w:p>
        </w:tc>
      </w:tr>
      <w:tr w:rsidR="09D58D47" w14:paraId="355983E8" w14:textId="77777777" w:rsidTr="09D58D47">
        <w:trPr>
          <w:trHeight w:val="300"/>
        </w:trPr>
        <w:tc>
          <w:tcPr>
            <w:tcW w:w="1520" w:type="dxa"/>
            <w:tcBorders>
              <w:top w:val="single" w:sz="8" w:space="0" w:color="auto"/>
              <w:left w:val="single" w:sz="8" w:space="0" w:color="auto"/>
              <w:bottom w:val="single" w:sz="8" w:space="0" w:color="auto"/>
              <w:right w:val="single" w:sz="8" w:space="0" w:color="auto"/>
            </w:tcBorders>
            <w:tcMar>
              <w:left w:w="108" w:type="dxa"/>
              <w:right w:w="108" w:type="dxa"/>
            </w:tcMar>
          </w:tcPr>
          <w:p w14:paraId="7D8CE52E" w14:textId="15E91E93" w:rsidR="09D58D47" w:rsidRDefault="09D58D47" w:rsidP="09D58D47">
            <w:r w:rsidRPr="09D58D47">
              <w:rPr>
                <w:rFonts w:eastAsia="Times New Roman" w:cs="Times New Roman"/>
                <w:szCs w:val="28"/>
              </w:rPr>
              <w:t>lessonId</w:t>
            </w:r>
          </w:p>
        </w:tc>
        <w:tc>
          <w:tcPr>
            <w:tcW w:w="1416" w:type="dxa"/>
            <w:tcBorders>
              <w:top w:val="single" w:sz="8" w:space="0" w:color="auto"/>
              <w:left w:val="single" w:sz="8" w:space="0" w:color="auto"/>
              <w:bottom w:val="single" w:sz="8" w:space="0" w:color="auto"/>
              <w:right w:val="single" w:sz="8" w:space="0" w:color="auto"/>
            </w:tcBorders>
            <w:tcMar>
              <w:left w:w="108" w:type="dxa"/>
              <w:right w:w="108" w:type="dxa"/>
            </w:tcMar>
          </w:tcPr>
          <w:p w14:paraId="23349A21" w14:textId="7C9919D3" w:rsidR="09D58D47" w:rsidRDefault="09D58D47" w:rsidP="09D58D47">
            <w:r w:rsidRPr="09D58D47">
              <w:rPr>
                <w:rFonts w:eastAsia="Times New Roman" w:cs="Times New Roman"/>
                <w:szCs w:val="28"/>
              </w:rPr>
              <w:t>int</w:t>
            </w:r>
          </w:p>
        </w:tc>
        <w:tc>
          <w:tcPr>
            <w:tcW w:w="1945" w:type="dxa"/>
            <w:tcBorders>
              <w:top w:val="single" w:sz="8" w:space="0" w:color="auto"/>
              <w:left w:val="single" w:sz="8" w:space="0" w:color="auto"/>
              <w:bottom w:val="single" w:sz="8" w:space="0" w:color="auto"/>
              <w:right w:val="single" w:sz="8" w:space="0" w:color="auto"/>
            </w:tcBorders>
            <w:tcMar>
              <w:left w:w="108" w:type="dxa"/>
              <w:right w:w="108" w:type="dxa"/>
            </w:tcMar>
          </w:tcPr>
          <w:p w14:paraId="604BEF5B" w14:textId="5B280424" w:rsidR="09D58D47" w:rsidRDefault="09D58D47" w:rsidP="09D58D47">
            <w:r w:rsidRPr="09D58D47">
              <w:rPr>
                <w:rFonts w:eastAsia="Times New Roman" w:cs="Times New Roman"/>
                <w:szCs w:val="28"/>
              </w:rPr>
              <w:t>private</w:t>
            </w:r>
          </w:p>
        </w:tc>
        <w:tc>
          <w:tcPr>
            <w:tcW w:w="4469" w:type="dxa"/>
            <w:tcBorders>
              <w:top w:val="single" w:sz="8" w:space="0" w:color="auto"/>
              <w:left w:val="single" w:sz="8" w:space="0" w:color="auto"/>
              <w:bottom w:val="single" w:sz="8" w:space="0" w:color="auto"/>
              <w:right w:val="single" w:sz="8" w:space="0" w:color="auto"/>
            </w:tcBorders>
            <w:tcMar>
              <w:left w:w="108" w:type="dxa"/>
              <w:right w:w="108" w:type="dxa"/>
            </w:tcMar>
          </w:tcPr>
          <w:p w14:paraId="33C90530" w14:textId="44A3152C" w:rsidR="09D58D47" w:rsidRDefault="09D58D47" w:rsidP="09D58D47">
            <w:pPr>
              <w:tabs>
                <w:tab w:val="left" w:pos="0"/>
                <w:tab w:val="left" w:pos="0"/>
                <w:tab w:val="left" w:pos="2630"/>
              </w:tabs>
            </w:pPr>
            <w:r w:rsidRPr="09D58D47">
              <w:rPr>
                <w:rFonts w:eastAsia="Times New Roman" w:cs="Times New Roman"/>
                <w:szCs w:val="28"/>
              </w:rPr>
              <w:t>Id của lesson chứa comment</w:t>
            </w:r>
          </w:p>
        </w:tc>
      </w:tr>
      <w:tr w:rsidR="09D58D47" w14:paraId="6046A7FF" w14:textId="77777777" w:rsidTr="09D58D47">
        <w:trPr>
          <w:trHeight w:val="300"/>
        </w:trPr>
        <w:tc>
          <w:tcPr>
            <w:tcW w:w="1520" w:type="dxa"/>
            <w:tcBorders>
              <w:top w:val="single" w:sz="8" w:space="0" w:color="auto"/>
              <w:left w:val="single" w:sz="8" w:space="0" w:color="auto"/>
              <w:bottom w:val="single" w:sz="8" w:space="0" w:color="auto"/>
              <w:right w:val="single" w:sz="8" w:space="0" w:color="auto"/>
            </w:tcBorders>
            <w:tcMar>
              <w:left w:w="108" w:type="dxa"/>
              <w:right w:w="108" w:type="dxa"/>
            </w:tcMar>
          </w:tcPr>
          <w:p w14:paraId="10B02509" w14:textId="169AB294" w:rsidR="09D58D47" w:rsidRDefault="09D58D47" w:rsidP="09D58D47">
            <w:r w:rsidRPr="09D58D47">
              <w:rPr>
                <w:rFonts w:eastAsia="Times New Roman" w:cs="Times New Roman"/>
                <w:szCs w:val="28"/>
              </w:rPr>
              <w:t>content</w:t>
            </w:r>
          </w:p>
        </w:tc>
        <w:tc>
          <w:tcPr>
            <w:tcW w:w="1416" w:type="dxa"/>
            <w:tcBorders>
              <w:top w:val="single" w:sz="8" w:space="0" w:color="auto"/>
              <w:left w:val="single" w:sz="8" w:space="0" w:color="auto"/>
              <w:bottom w:val="single" w:sz="8" w:space="0" w:color="auto"/>
              <w:right w:val="single" w:sz="8" w:space="0" w:color="auto"/>
            </w:tcBorders>
            <w:tcMar>
              <w:left w:w="108" w:type="dxa"/>
              <w:right w:w="108" w:type="dxa"/>
            </w:tcMar>
          </w:tcPr>
          <w:p w14:paraId="747A55E3" w14:textId="4C08AFD9" w:rsidR="09D58D47" w:rsidRDefault="09D58D47" w:rsidP="09D58D47">
            <w:r w:rsidRPr="09D58D47">
              <w:rPr>
                <w:rFonts w:eastAsia="Times New Roman" w:cs="Times New Roman"/>
                <w:szCs w:val="28"/>
              </w:rPr>
              <w:t>string</w:t>
            </w:r>
          </w:p>
        </w:tc>
        <w:tc>
          <w:tcPr>
            <w:tcW w:w="1945" w:type="dxa"/>
            <w:tcBorders>
              <w:top w:val="single" w:sz="8" w:space="0" w:color="auto"/>
              <w:left w:val="single" w:sz="8" w:space="0" w:color="auto"/>
              <w:bottom w:val="single" w:sz="8" w:space="0" w:color="auto"/>
              <w:right w:val="single" w:sz="8" w:space="0" w:color="auto"/>
            </w:tcBorders>
            <w:tcMar>
              <w:left w:w="108" w:type="dxa"/>
              <w:right w:w="108" w:type="dxa"/>
            </w:tcMar>
          </w:tcPr>
          <w:p w14:paraId="5CB938FC" w14:textId="330267A5" w:rsidR="09D58D47" w:rsidRDefault="09D58D47" w:rsidP="09D58D47">
            <w:r w:rsidRPr="09D58D47">
              <w:rPr>
                <w:rFonts w:eastAsia="Times New Roman" w:cs="Times New Roman"/>
                <w:szCs w:val="28"/>
              </w:rPr>
              <w:t>private</w:t>
            </w:r>
          </w:p>
        </w:tc>
        <w:tc>
          <w:tcPr>
            <w:tcW w:w="4469" w:type="dxa"/>
            <w:tcBorders>
              <w:top w:val="single" w:sz="8" w:space="0" w:color="auto"/>
              <w:left w:val="single" w:sz="8" w:space="0" w:color="auto"/>
              <w:bottom w:val="single" w:sz="8" w:space="0" w:color="auto"/>
              <w:right w:val="single" w:sz="8" w:space="0" w:color="auto"/>
            </w:tcBorders>
            <w:tcMar>
              <w:left w:w="108" w:type="dxa"/>
              <w:right w:w="108" w:type="dxa"/>
            </w:tcMar>
          </w:tcPr>
          <w:p w14:paraId="7C941E03" w14:textId="53AA2B3A" w:rsidR="09D58D47" w:rsidRDefault="09D58D47" w:rsidP="09D58D47">
            <w:pPr>
              <w:tabs>
                <w:tab w:val="left" w:pos="0"/>
                <w:tab w:val="left" w:pos="0"/>
                <w:tab w:val="left" w:pos="2630"/>
              </w:tabs>
            </w:pPr>
            <w:r w:rsidRPr="09D58D47">
              <w:rPr>
                <w:rFonts w:eastAsia="Times New Roman" w:cs="Times New Roman"/>
                <w:szCs w:val="28"/>
              </w:rPr>
              <w:t>Nội dung của comment</w:t>
            </w:r>
          </w:p>
        </w:tc>
      </w:tr>
    </w:tbl>
    <w:p w14:paraId="22CBAE34" w14:textId="0F548F59" w:rsidR="6781AED4" w:rsidRDefault="6781AED4"/>
    <w:p w14:paraId="3C011F5A" w14:textId="270092DD" w:rsidR="008534DB" w:rsidRDefault="008534DB" w:rsidP="008534DB">
      <w:pPr>
        <w:pStyle w:val="Heading1"/>
      </w:pPr>
      <w:bookmarkStart w:id="56" w:name="_Toc198899116"/>
      <w:r>
        <w:lastRenderedPageBreak/>
        <w:t>Thiết kế cơ sở dữ liệu</w:t>
      </w:r>
      <w:bookmarkEnd w:id="56"/>
    </w:p>
    <w:p w14:paraId="42A12789" w14:textId="286D9C98" w:rsidR="008534DB" w:rsidRDefault="008534DB" w:rsidP="008534DB">
      <w:pPr>
        <w:pStyle w:val="Heading2"/>
      </w:pPr>
      <w:bookmarkStart w:id="57" w:name="_Toc198899117"/>
      <w:r>
        <w:t>Biểu đồ ERD</w:t>
      </w:r>
      <w:bookmarkEnd w:id="57"/>
    </w:p>
    <w:p w14:paraId="5A48F995" w14:textId="52198919" w:rsidR="00EF0610" w:rsidRDefault="009F5411" w:rsidP="00EF0610">
      <w:commentRangeStart w:id="58"/>
      <w:commentRangeStart w:id="59"/>
      <w:commentRangeEnd w:id="58"/>
      <w:r>
        <w:rPr>
          <w:rStyle w:val="CommentReference"/>
        </w:rPr>
        <w:commentReference w:id="58"/>
      </w:r>
      <w:commentRangeEnd w:id="59"/>
      <w:r w:rsidR="009A7B02">
        <w:rPr>
          <w:rStyle w:val="CommentReference"/>
        </w:rPr>
        <w:commentReference w:id="59"/>
      </w:r>
      <w:r w:rsidR="008D6209" w:rsidRPr="008D6209">
        <w:rPr>
          <w:noProof/>
        </w:rPr>
        <w:drawing>
          <wp:inline distT="0" distB="0" distL="0" distR="0" wp14:anchorId="6EC6FF15" wp14:editId="5CCE3145">
            <wp:extent cx="5943600" cy="4605655"/>
            <wp:effectExtent l="0" t="0" r="0" b="4445"/>
            <wp:docPr id="405099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099193" name=""/>
                    <pic:cNvPicPr/>
                  </pic:nvPicPr>
                  <pic:blipFill>
                    <a:blip r:embed="rId74"/>
                    <a:stretch>
                      <a:fillRect/>
                    </a:stretch>
                  </pic:blipFill>
                  <pic:spPr>
                    <a:xfrm>
                      <a:off x="0" y="0"/>
                      <a:ext cx="5943600" cy="4605655"/>
                    </a:xfrm>
                    <a:prstGeom prst="rect">
                      <a:avLst/>
                    </a:prstGeom>
                  </pic:spPr>
                </pic:pic>
              </a:graphicData>
            </a:graphic>
          </wp:inline>
        </w:drawing>
      </w:r>
    </w:p>
    <w:p w14:paraId="615D17E6" w14:textId="14895AC0" w:rsidR="00FA3354" w:rsidRDefault="00FA3354" w:rsidP="00FA3354">
      <w:pPr>
        <w:pStyle w:val="Heading2"/>
      </w:pPr>
      <w:bookmarkStart w:id="60" w:name="_Toc198899118"/>
      <w:r>
        <w:t>Danh sách các bảng dữ liệu</w:t>
      </w:r>
      <w:bookmarkEnd w:id="60"/>
    </w:p>
    <w:p w14:paraId="51AA9C1C" w14:textId="2787DC5D" w:rsidR="00FA3354" w:rsidRDefault="00E130A0" w:rsidP="009A6FBF">
      <w:pPr>
        <w:pStyle w:val="Heading3"/>
        <w:numPr>
          <w:ilvl w:val="2"/>
          <w:numId w:val="60"/>
        </w:numPr>
      </w:pPr>
      <w:r>
        <w:t>Bảng Course</w:t>
      </w:r>
    </w:p>
    <w:p w14:paraId="682C9409" w14:textId="2F69D4D6" w:rsidR="00E130A0" w:rsidRPr="00C05497" w:rsidRDefault="00C81DE8" w:rsidP="009A6FBF">
      <w:pPr>
        <w:pStyle w:val="ListParagraph"/>
        <w:numPr>
          <w:ilvl w:val="0"/>
          <w:numId w:val="21"/>
        </w:numPr>
        <w:rPr>
          <w:sz w:val="26"/>
          <w:szCs w:val="26"/>
        </w:rPr>
      </w:pPr>
      <w:r w:rsidRPr="00C05497">
        <w:rPr>
          <w:sz w:val="26"/>
          <w:szCs w:val="26"/>
        </w:rPr>
        <w:t>Mục đích sử dụng: Lưu thông tin khóa học</w:t>
      </w:r>
    </w:p>
    <w:tbl>
      <w:tblPr>
        <w:tblStyle w:val="TableGrid"/>
        <w:tblW w:w="0" w:type="auto"/>
        <w:tblLook w:val="04A0" w:firstRow="1" w:lastRow="0" w:firstColumn="1" w:lastColumn="0" w:noHBand="0" w:noVBand="1"/>
      </w:tblPr>
      <w:tblGrid>
        <w:gridCol w:w="712"/>
        <w:gridCol w:w="1519"/>
        <w:gridCol w:w="2202"/>
        <w:gridCol w:w="1112"/>
        <w:gridCol w:w="1536"/>
        <w:gridCol w:w="2269"/>
      </w:tblGrid>
      <w:tr w:rsidR="00CB7E5F" w:rsidRPr="00C05497" w14:paraId="50781AB9" w14:textId="77777777" w:rsidTr="00AA6471">
        <w:tc>
          <w:tcPr>
            <w:tcW w:w="715" w:type="dxa"/>
          </w:tcPr>
          <w:p w14:paraId="3E453D69" w14:textId="2F67235D" w:rsidR="00CB7E5F" w:rsidRPr="00C05497" w:rsidRDefault="00CB7E5F" w:rsidP="00E130A0">
            <w:pPr>
              <w:rPr>
                <w:sz w:val="26"/>
                <w:szCs w:val="26"/>
              </w:rPr>
            </w:pPr>
            <w:r w:rsidRPr="00C05497">
              <w:rPr>
                <w:sz w:val="26"/>
                <w:szCs w:val="26"/>
              </w:rPr>
              <w:t>STT</w:t>
            </w:r>
          </w:p>
        </w:tc>
        <w:tc>
          <w:tcPr>
            <w:tcW w:w="1529" w:type="dxa"/>
          </w:tcPr>
          <w:p w14:paraId="0151BD44" w14:textId="7B7CB9DB" w:rsidR="00CB7E5F" w:rsidRPr="00C05497" w:rsidRDefault="006909F5" w:rsidP="00E130A0">
            <w:pPr>
              <w:rPr>
                <w:sz w:val="26"/>
                <w:szCs w:val="26"/>
              </w:rPr>
            </w:pPr>
            <w:r w:rsidRPr="00C05497">
              <w:rPr>
                <w:sz w:val="26"/>
                <w:szCs w:val="26"/>
              </w:rPr>
              <w:t xml:space="preserve">Tên trường </w:t>
            </w:r>
          </w:p>
        </w:tc>
        <w:tc>
          <w:tcPr>
            <w:tcW w:w="1981" w:type="dxa"/>
          </w:tcPr>
          <w:p w14:paraId="37D67E32" w14:textId="2EC342A1" w:rsidR="00CB7E5F" w:rsidRPr="00C05497" w:rsidRDefault="006909F5" w:rsidP="00E130A0">
            <w:pPr>
              <w:rPr>
                <w:sz w:val="26"/>
                <w:szCs w:val="26"/>
              </w:rPr>
            </w:pPr>
            <w:r w:rsidRPr="00C05497">
              <w:rPr>
                <w:sz w:val="26"/>
                <w:szCs w:val="26"/>
              </w:rPr>
              <w:t>Kiểu dữ liệu</w:t>
            </w:r>
          </w:p>
        </w:tc>
        <w:tc>
          <w:tcPr>
            <w:tcW w:w="1112" w:type="dxa"/>
          </w:tcPr>
          <w:p w14:paraId="3AB40940" w14:textId="4F0DCA52" w:rsidR="00CB7E5F" w:rsidRPr="00C05497" w:rsidRDefault="005216DC" w:rsidP="00E130A0">
            <w:pPr>
              <w:rPr>
                <w:sz w:val="26"/>
                <w:szCs w:val="26"/>
              </w:rPr>
            </w:pPr>
            <w:r w:rsidRPr="00C05497">
              <w:rPr>
                <w:sz w:val="26"/>
                <w:szCs w:val="26"/>
              </w:rPr>
              <w:t>Nullable</w:t>
            </w:r>
          </w:p>
        </w:tc>
        <w:tc>
          <w:tcPr>
            <w:tcW w:w="1588" w:type="dxa"/>
          </w:tcPr>
          <w:p w14:paraId="27D3AD53" w14:textId="727F50D6" w:rsidR="00CB7E5F" w:rsidRPr="00C05497" w:rsidRDefault="005216DC" w:rsidP="00E130A0">
            <w:pPr>
              <w:rPr>
                <w:sz w:val="26"/>
                <w:szCs w:val="26"/>
              </w:rPr>
            </w:pPr>
            <w:r w:rsidRPr="00C05497">
              <w:rPr>
                <w:sz w:val="26"/>
                <w:szCs w:val="26"/>
              </w:rPr>
              <w:t>Ràng buộc</w:t>
            </w:r>
          </w:p>
        </w:tc>
        <w:tc>
          <w:tcPr>
            <w:tcW w:w="2425" w:type="dxa"/>
          </w:tcPr>
          <w:p w14:paraId="7EAD1128" w14:textId="5B5B710D" w:rsidR="00CB7E5F" w:rsidRPr="00C05497" w:rsidRDefault="005216DC" w:rsidP="00E130A0">
            <w:pPr>
              <w:rPr>
                <w:sz w:val="26"/>
                <w:szCs w:val="26"/>
              </w:rPr>
            </w:pPr>
            <w:r w:rsidRPr="00C05497">
              <w:rPr>
                <w:sz w:val="26"/>
                <w:szCs w:val="26"/>
              </w:rPr>
              <w:t>Mô tả</w:t>
            </w:r>
          </w:p>
        </w:tc>
      </w:tr>
      <w:tr w:rsidR="00CB7E5F" w:rsidRPr="00C05497" w14:paraId="74647248" w14:textId="77777777" w:rsidTr="00AA6471">
        <w:tc>
          <w:tcPr>
            <w:tcW w:w="715" w:type="dxa"/>
          </w:tcPr>
          <w:p w14:paraId="2AA61A54" w14:textId="5E0CEAF2" w:rsidR="00CB7E5F" w:rsidRPr="00C05497" w:rsidRDefault="005216DC" w:rsidP="00E130A0">
            <w:pPr>
              <w:rPr>
                <w:sz w:val="26"/>
                <w:szCs w:val="26"/>
              </w:rPr>
            </w:pPr>
            <w:r w:rsidRPr="00C05497">
              <w:rPr>
                <w:sz w:val="26"/>
                <w:szCs w:val="26"/>
              </w:rPr>
              <w:t>1</w:t>
            </w:r>
          </w:p>
        </w:tc>
        <w:tc>
          <w:tcPr>
            <w:tcW w:w="1529" w:type="dxa"/>
          </w:tcPr>
          <w:p w14:paraId="414CCA4E" w14:textId="3EBEF5D9" w:rsidR="00CB7E5F" w:rsidRPr="00C05497" w:rsidRDefault="00964F8D" w:rsidP="00E130A0">
            <w:pPr>
              <w:rPr>
                <w:sz w:val="26"/>
                <w:szCs w:val="26"/>
              </w:rPr>
            </w:pPr>
            <w:r w:rsidRPr="00C05497">
              <w:rPr>
                <w:sz w:val="26"/>
                <w:szCs w:val="26"/>
              </w:rPr>
              <w:t>Id</w:t>
            </w:r>
          </w:p>
        </w:tc>
        <w:tc>
          <w:tcPr>
            <w:tcW w:w="1981" w:type="dxa"/>
          </w:tcPr>
          <w:p w14:paraId="39F9D83F" w14:textId="323CDCBA" w:rsidR="00CB7E5F" w:rsidRPr="00C05497" w:rsidRDefault="00964F8D" w:rsidP="00E130A0">
            <w:pPr>
              <w:rPr>
                <w:sz w:val="26"/>
                <w:szCs w:val="26"/>
              </w:rPr>
            </w:pPr>
            <w:r w:rsidRPr="00C05497">
              <w:rPr>
                <w:sz w:val="26"/>
                <w:szCs w:val="26"/>
              </w:rPr>
              <w:t>INT</w:t>
            </w:r>
          </w:p>
        </w:tc>
        <w:tc>
          <w:tcPr>
            <w:tcW w:w="1112" w:type="dxa"/>
          </w:tcPr>
          <w:p w14:paraId="40E9AE6C" w14:textId="04DDE97F" w:rsidR="00CB7E5F" w:rsidRPr="00C05497" w:rsidRDefault="00964F8D" w:rsidP="00E130A0">
            <w:pPr>
              <w:rPr>
                <w:sz w:val="26"/>
                <w:szCs w:val="26"/>
              </w:rPr>
            </w:pPr>
            <w:r w:rsidRPr="00C05497">
              <w:rPr>
                <w:sz w:val="26"/>
                <w:szCs w:val="26"/>
              </w:rPr>
              <w:t>No</w:t>
            </w:r>
          </w:p>
        </w:tc>
        <w:tc>
          <w:tcPr>
            <w:tcW w:w="1588" w:type="dxa"/>
          </w:tcPr>
          <w:p w14:paraId="5FD52E4A" w14:textId="24C41697" w:rsidR="00CB7E5F" w:rsidRPr="00C05497" w:rsidRDefault="00964F8D" w:rsidP="00E130A0">
            <w:pPr>
              <w:rPr>
                <w:sz w:val="26"/>
                <w:szCs w:val="26"/>
              </w:rPr>
            </w:pPr>
            <w:r w:rsidRPr="00C05497">
              <w:rPr>
                <w:sz w:val="26"/>
                <w:szCs w:val="26"/>
              </w:rPr>
              <w:t>P</w:t>
            </w:r>
            <w:r w:rsidR="00C831B3" w:rsidRPr="00C05497">
              <w:rPr>
                <w:sz w:val="26"/>
                <w:szCs w:val="26"/>
              </w:rPr>
              <w:t>rimary key</w:t>
            </w:r>
          </w:p>
        </w:tc>
        <w:tc>
          <w:tcPr>
            <w:tcW w:w="2425" w:type="dxa"/>
          </w:tcPr>
          <w:p w14:paraId="105DAA8C" w14:textId="0077CB28" w:rsidR="00CB7E5F" w:rsidRPr="00C05497" w:rsidRDefault="00780E25" w:rsidP="00E130A0">
            <w:pPr>
              <w:rPr>
                <w:sz w:val="26"/>
                <w:szCs w:val="26"/>
              </w:rPr>
            </w:pPr>
            <w:r w:rsidRPr="00C05497">
              <w:rPr>
                <w:sz w:val="26"/>
                <w:szCs w:val="26"/>
              </w:rPr>
              <w:t>Mã khóa học</w:t>
            </w:r>
          </w:p>
        </w:tc>
      </w:tr>
      <w:tr w:rsidR="00CB7E5F" w:rsidRPr="00C05497" w14:paraId="756F8A12" w14:textId="77777777" w:rsidTr="00AA6471">
        <w:tc>
          <w:tcPr>
            <w:tcW w:w="715" w:type="dxa"/>
          </w:tcPr>
          <w:p w14:paraId="4C81218D" w14:textId="0EB96D57" w:rsidR="00CB7E5F" w:rsidRPr="00C05497" w:rsidRDefault="00780E25" w:rsidP="00E130A0">
            <w:pPr>
              <w:rPr>
                <w:sz w:val="26"/>
                <w:szCs w:val="26"/>
              </w:rPr>
            </w:pPr>
            <w:r w:rsidRPr="00C05497">
              <w:rPr>
                <w:sz w:val="26"/>
                <w:szCs w:val="26"/>
              </w:rPr>
              <w:t>2</w:t>
            </w:r>
          </w:p>
        </w:tc>
        <w:tc>
          <w:tcPr>
            <w:tcW w:w="1529" w:type="dxa"/>
          </w:tcPr>
          <w:p w14:paraId="10F0FF8F" w14:textId="41E93531" w:rsidR="00CB7E5F" w:rsidRPr="00C05497" w:rsidRDefault="00780E25" w:rsidP="00E130A0">
            <w:pPr>
              <w:rPr>
                <w:sz w:val="26"/>
                <w:szCs w:val="26"/>
              </w:rPr>
            </w:pPr>
            <w:r w:rsidRPr="00C05497">
              <w:rPr>
                <w:sz w:val="26"/>
                <w:szCs w:val="26"/>
              </w:rPr>
              <w:t>Name</w:t>
            </w:r>
          </w:p>
        </w:tc>
        <w:tc>
          <w:tcPr>
            <w:tcW w:w="1981" w:type="dxa"/>
          </w:tcPr>
          <w:p w14:paraId="0888C28E" w14:textId="781A8533" w:rsidR="00CB7E5F" w:rsidRPr="00C05497" w:rsidRDefault="00780E25" w:rsidP="00E130A0">
            <w:pPr>
              <w:rPr>
                <w:sz w:val="26"/>
                <w:szCs w:val="26"/>
              </w:rPr>
            </w:pPr>
            <w:proofErr w:type="gramStart"/>
            <w:r w:rsidRPr="00C05497">
              <w:rPr>
                <w:sz w:val="26"/>
                <w:szCs w:val="26"/>
              </w:rPr>
              <w:t>VARCHAR(</w:t>
            </w:r>
            <w:proofErr w:type="gramEnd"/>
            <w:r w:rsidRPr="00C05497">
              <w:rPr>
                <w:sz w:val="26"/>
                <w:szCs w:val="26"/>
              </w:rPr>
              <w:t>50)</w:t>
            </w:r>
          </w:p>
        </w:tc>
        <w:tc>
          <w:tcPr>
            <w:tcW w:w="1112" w:type="dxa"/>
          </w:tcPr>
          <w:p w14:paraId="019C7E82" w14:textId="1ED88F1D" w:rsidR="00CB7E5F" w:rsidRPr="00C05497" w:rsidRDefault="00780E25" w:rsidP="00E130A0">
            <w:pPr>
              <w:rPr>
                <w:sz w:val="26"/>
                <w:szCs w:val="26"/>
              </w:rPr>
            </w:pPr>
            <w:r w:rsidRPr="00C05497">
              <w:rPr>
                <w:sz w:val="26"/>
                <w:szCs w:val="26"/>
              </w:rPr>
              <w:t>No</w:t>
            </w:r>
          </w:p>
        </w:tc>
        <w:tc>
          <w:tcPr>
            <w:tcW w:w="1588" w:type="dxa"/>
          </w:tcPr>
          <w:p w14:paraId="6BADE830" w14:textId="43E6B926" w:rsidR="00CB7E5F" w:rsidRPr="00C05497" w:rsidRDefault="00780E25" w:rsidP="00E130A0">
            <w:pPr>
              <w:rPr>
                <w:sz w:val="26"/>
                <w:szCs w:val="26"/>
              </w:rPr>
            </w:pPr>
            <w:r w:rsidRPr="00C05497">
              <w:rPr>
                <w:sz w:val="26"/>
                <w:szCs w:val="26"/>
              </w:rPr>
              <w:t>No</w:t>
            </w:r>
          </w:p>
        </w:tc>
        <w:tc>
          <w:tcPr>
            <w:tcW w:w="2425" w:type="dxa"/>
          </w:tcPr>
          <w:p w14:paraId="09B164AA" w14:textId="533B129C" w:rsidR="00CB7E5F" w:rsidRPr="00C05497" w:rsidRDefault="006820BB" w:rsidP="00E130A0">
            <w:pPr>
              <w:rPr>
                <w:sz w:val="26"/>
                <w:szCs w:val="26"/>
              </w:rPr>
            </w:pPr>
            <w:r w:rsidRPr="00C05497">
              <w:rPr>
                <w:sz w:val="26"/>
                <w:szCs w:val="26"/>
              </w:rPr>
              <w:t>Tên khóa học</w:t>
            </w:r>
          </w:p>
        </w:tc>
      </w:tr>
      <w:tr w:rsidR="00CB7E5F" w:rsidRPr="00C05497" w14:paraId="38310041" w14:textId="77777777" w:rsidTr="00AA6471">
        <w:tc>
          <w:tcPr>
            <w:tcW w:w="715" w:type="dxa"/>
          </w:tcPr>
          <w:p w14:paraId="5310DD35" w14:textId="7488805A" w:rsidR="00CB7E5F" w:rsidRPr="00C05497" w:rsidRDefault="006820BB" w:rsidP="00E130A0">
            <w:pPr>
              <w:rPr>
                <w:sz w:val="26"/>
                <w:szCs w:val="26"/>
              </w:rPr>
            </w:pPr>
            <w:r w:rsidRPr="00C05497">
              <w:rPr>
                <w:sz w:val="26"/>
                <w:szCs w:val="26"/>
              </w:rPr>
              <w:t>3</w:t>
            </w:r>
          </w:p>
        </w:tc>
        <w:tc>
          <w:tcPr>
            <w:tcW w:w="1529" w:type="dxa"/>
          </w:tcPr>
          <w:p w14:paraId="49032015" w14:textId="1EEBB2D1" w:rsidR="00CB7E5F" w:rsidRPr="00C05497" w:rsidRDefault="006820BB" w:rsidP="00E130A0">
            <w:pPr>
              <w:rPr>
                <w:sz w:val="26"/>
                <w:szCs w:val="26"/>
              </w:rPr>
            </w:pPr>
            <w:r w:rsidRPr="00C05497">
              <w:rPr>
                <w:sz w:val="26"/>
                <w:szCs w:val="26"/>
              </w:rPr>
              <w:t>Description</w:t>
            </w:r>
          </w:p>
        </w:tc>
        <w:tc>
          <w:tcPr>
            <w:tcW w:w="1981" w:type="dxa"/>
          </w:tcPr>
          <w:p w14:paraId="17F299B4" w14:textId="1B00316B" w:rsidR="00CB7E5F" w:rsidRPr="00C05497" w:rsidRDefault="006820BB" w:rsidP="00E130A0">
            <w:pPr>
              <w:rPr>
                <w:sz w:val="26"/>
                <w:szCs w:val="26"/>
              </w:rPr>
            </w:pPr>
            <w:r w:rsidRPr="00C05497">
              <w:rPr>
                <w:sz w:val="26"/>
                <w:szCs w:val="26"/>
              </w:rPr>
              <w:t>TEXT</w:t>
            </w:r>
          </w:p>
        </w:tc>
        <w:tc>
          <w:tcPr>
            <w:tcW w:w="1112" w:type="dxa"/>
          </w:tcPr>
          <w:p w14:paraId="50FF3A39" w14:textId="5C08F6E5" w:rsidR="00CB7E5F" w:rsidRPr="00C05497" w:rsidRDefault="000910E5" w:rsidP="00E130A0">
            <w:pPr>
              <w:rPr>
                <w:sz w:val="26"/>
                <w:szCs w:val="26"/>
              </w:rPr>
            </w:pPr>
            <w:r w:rsidRPr="00C05497">
              <w:rPr>
                <w:sz w:val="26"/>
                <w:szCs w:val="26"/>
              </w:rPr>
              <w:t>Yes</w:t>
            </w:r>
          </w:p>
        </w:tc>
        <w:tc>
          <w:tcPr>
            <w:tcW w:w="1588" w:type="dxa"/>
          </w:tcPr>
          <w:p w14:paraId="6A698082" w14:textId="505CDCBF" w:rsidR="00CB7E5F" w:rsidRPr="00C05497" w:rsidRDefault="00D42A50" w:rsidP="00E130A0">
            <w:pPr>
              <w:rPr>
                <w:sz w:val="26"/>
                <w:szCs w:val="26"/>
              </w:rPr>
            </w:pPr>
            <w:r w:rsidRPr="00C05497">
              <w:rPr>
                <w:sz w:val="26"/>
                <w:szCs w:val="26"/>
              </w:rPr>
              <w:t>No</w:t>
            </w:r>
          </w:p>
        </w:tc>
        <w:tc>
          <w:tcPr>
            <w:tcW w:w="2425" w:type="dxa"/>
          </w:tcPr>
          <w:p w14:paraId="6C73F954" w14:textId="6AE03A22" w:rsidR="00CB7E5F" w:rsidRPr="00C05497" w:rsidRDefault="00D42A50" w:rsidP="00E130A0">
            <w:pPr>
              <w:rPr>
                <w:sz w:val="26"/>
                <w:szCs w:val="26"/>
              </w:rPr>
            </w:pPr>
            <w:r w:rsidRPr="00C05497">
              <w:rPr>
                <w:sz w:val="26"/>
                <w:szCs w:val="26"/>
              </w:rPr>
              <w:t>Mô tả của khóa học</w:t>
            </w:r>
          </w:p>
        </w:tc>
      </w:tr>
      <w:tr w:rsidR="00CB7E5F" w:rsidRPr="00C05497" w14:paraId="065F1294" w14:textId="77777777" w:rsidTr="00AA6471">
        <w:tc>
          <w:tcPr>
            <w:tcW w:w="715" w:type="dxa"/>
          </w:tcPr>
          <w:p w14:paraId="4AE39774" w14:textId="18E6C394" w:rsidR="00CB7E5F" w:rsidRPr="00C05497" w:rsidRDefault="00D42A50" w:rsidP="00E130A0">
            <w:pPr>
              <w:rPr>
                <w:sz w:val="26"/>
                <w:szCs w:val="26"/>
              </w:rPr>
            </w:pPr>
            <w:r w:rsidRPr="00C05497">
              <w:rPr>
                <w:sz w:val="26"/>
                <w:szCs w:val="26"/>
              </w:rPr>
              <w:t>4</w:t>
            </w:r>
          </w:p>
        </w:tc>
        <w:tc>
          <w:tcPr>
            <w:tcW w:w="1529" w:type="dxa"/>
          </w:tcPr>
          <w:p w14:paraId="18360ED1" w14:textId="2FC9376B" w:rsidR="00CB7E5F" w:rsidRPr="00C05497" w:rsidRDefault="00D42A50" w:rsidP="00E130A0">
            <w:pPr>
              <w:rPr>
                <w:sz w:val="26"/>
                <w:szCs w:val="26"/>
              </w:rPr>
            </w:pPr>
            <w:r w:rsidRPr="00C05497">
              <w:rPr>
                <w:sz w:val="26"/>
                <w:szCs w:val="26"/>
              </w:rPr>
              <w:t>Price</w:t>
            </w:r>
          </w:p>
        </w:tc>
        <w:tc>
          <w:tcPr>
            <w:tcW w:w="1981" w:type="dxa"/>
          </w:tcPr>
          <w:p w14:paraId="6CE31AF3" w14:textId="00EBB2EB" w:rsidR="00CB7E5F" w:rsidRPr="00C05497" w:rsidRDefault="00D42A50" w:rsidP="00E130A0">
            <w:pPr>
              <w:rPr>
                <w:sz w:val="26"/>
                <w:szCs w:val="26"/>
              </w:rPr>
            </w:pPr>
            <w:r w:rsidRPr="00C05497">
              <w:rPr>
                <w:sz w:val="26"/>
                <w:szCs w:val="26"/>
              </w:rPr>
              <w:t>FLOAT</w:t>
            </w:r>
          </w:p>
        </w:tc>
        <w:tc>
          <w:tcPr>
            <w:tcW w:w="1112" w:type="dxa"/>
          </w:tcPr>
          <w:p w14:paraId="5F8DD0DD" w14:textId="22CCCEDE" w:rsidR="00CB7E5F" w:rsidRPr="00C05497" w:rsidRDefault="00D42A50" w:rsidP="00E130A0">
            <w:pPr>
              <w:rPr>
                <w:sz w:val="26"/>
                <w:szCs w:val="26"/>
              </w:rPr>
            </w:pPr>
            <w:r w:rsidRPr="00C05497">
              <w:rPr>
                <w:sz w:val="26"/>
                <w:szCs w:val="26"/>
              </w:rPr>
              <w:t>No</w:t>
            </w:r>
          </w:p>
        </w:tc>
        <w:tc>
          <w:tcPr>
            <w:tcW w:w="1588" w:type="dxa"/>
          </w:tcPr>
          <w:p w14:paraId="5E92A066" w14:textId="0A0A8A2D" w:rsidR="00CB7E5F" w:rsidRPr="00C05497" w:rsidRDefault="00D42A50" w:rsidP="00E130A0">
            <w:pPr>
              <w:rPr>
                <w:sz w:val="26"/>
                <w:szCs w:val="26"/>
              </w:rPr>
            </w:pPr>
            <w:r w:rsidRPr="00C05497">
              <w:rPr>
                <w:sz w:val="26"/>
                <w:szCs w:val="26"/>
              </w:rPr>
              <w:t>No</w:t>
            </w:r>
          </w:p>
        </w:tc>
        <w:tc>
          <w:tcPr>
            <w:tcW w:w="2425" w:type="dxa"/>
          </w:tcPr>
          <w:p w14:paraId="3A205B65" w14:textId="31213184" w:rsidR="00CB7E5F" w:rsidRPr="00C05497" w:rsidRDefault="00D42A50" w:rsidP="00E130A0">
            <w:pPr>
              <w:rPr>
                <w:sz w:val="26"/>
                <w:szCs w:val="26"/>
              </w:rPr>
            </w:pPr>
            <w:r w:rsidRPr="00C05497">
              <w:rPr>
                <w:sz w:val="26"/>
                <w:szCs w:val="26"/>
              </w:rPr>
              <w:t>Giá khóa học</w:t>
            </w:r>
          </w:p>
        </w:tc>
      </w:tr>
      <w:tr w:rsidR="00CB7E5F" w:rsidRPr="00C05497" w14:paraId="500C9655" w14:textId="77777777" w:rsidTr="00AA6471">
        <w:tc>
          <w:tcPr>
            <w:tcW w:w="715" w:type="dxa"/>
          </w:tcPr>
          <w:p w14:paraId="085865ED" w14:textId="6175558A" w:rsidR="00CB7E5F" w:rsidRPr="00C05497" w:rsidRDefault="00D42A50" w:rsidP="00E130A0">
            <w:pPr>
              <w:rPr>
                <w:sz w:val="26"/>
                <w:szCs w:val="26"/>
              </w:rPr>
            </w:pPr>
            <w:r w:rsidRPr="00C05497">
              <w:rPr>
                <w:sz w:val="26"/>
                <w:szCs w:val="26"/>
              </w:rPr>
              <w:t>5</w:t>
            </w:r>
          </w:p>
        </w:tc>
        <w:tc>
          <w:tcPr>
            <w:tcW w:w="1529" w:type="dxa"/>
          </w:tcPr>
          <w:p w14:paraId="424AE461" w14:textId="1D469C82" w:rsidR="00CB7E5F" w:rsidRPr="00C05497" w:rsidRDefault="00D42A50" w:rsidP="00E130A0">
            <w:pPr>
              <w:rPr>
                <w:sz w:val="26"/>
                <w:szCs w:val="26"/>
              </w:rPr>
            </w:pPr>
            <w:r w:rsidRPr="00C05497">
              <w:rPr>
                <w:sz w:val="26"/>
                <w:szCs w:val="26"/>
              </w:rPr>
              <w:t>instructorId</w:t>
            </w:r>
          </w:p>
        </w:tc>
        <w:tc>
          <w:tcPr>
            <w:tcW w:w="1981" w:type="dxa"/>
          </w:tcPr>
          <w:p w14:paraId="4E282851" w14:textId="3E5502F4" w:rsidR="00CB7E5F" w:rsidRPr="00C05497" w:rsidRDefault="00D42A50" w:rsidP="00E130A0">
            <w:pPr>
              <w:rPr>
                <w:sz w:val="26"/>
                <w:szCs w:val="26"/>
              </w:rPr>
            </w:pPr>
            <w:r w:rsidRPr="00C05497">
              <w:rPr>
                <w:sz w:val="26"/>
                <w:szCs w:val="26"/>
              </w:rPr>
              <w:t>INT</w:t>
            </w:r>
          </w:p>
        </w:tc>
        <w:tc>
          <w:tcPr>
            <w:tcW w:w="1112" w:type="dxa"/>
          </w:tcPr>
          <w:p w14:paraId="759F8569" w14:textId="03FBA95E" w:rsidR="00CB7E5F" w:rsidRPr="00C05497" w:rsidRDefault="00D42A50" w:rsidP="00E130A0">
            <w:pPr>
              <w:rPr>
                <w:sz w:val="26"/>
                <w:szCs w:val="26"/>
              </w:rPr>
            </w:pPr>
            <w:r w:rsidRPr="00C05497">
              <w:rPr>
                <w:sz w:val="26"/>
                <w:szCs w:val="26"/>
              </w:rPr>
              <w:t>No</w:t>
            </w:r>
          </w:p>
        </w:tc>
        <w:tc>
          <w:tcPr>
            <w:tcW w:w="1588" w:type="dxa"/>
          </w:tcPr>
          <w:p w14:paraId="03CE131F" w14:textId="216571AA" w:rsidR="00CB7E5F" w:rsidRPr="00C05497" w:rsidRDefault="00D42A50" w:rsidP="00E130A0">
            <w:pPr>
              <w:rPr>
                <w:sz w:val="26"/>
                <w:szCs w:val="26"/>
              </w:rPr>
            </w:pPr>
            <w:r w:rsidRPr="00C05497">
              <w:rPr>
                <w:sz w:val="26"/>
                <w:szCs w:val="26"/>
              </w:rPr>
              <w:t>Foreign Key</w:t>
            </w:r>
          </w:p>
        </w:tc>
        <w:tc>
          <w:tcPr>
            <w:tcW w:w="2425" w:type="dxa"/>
          </w:tcPr>
          <w:p w14:paraId="13C0370C" w14:textId="775C7AEF" w:rsidR="00CB7E5F" w:rsidRPr="00C05497" w:rsidRDefault="00AA6471" w:rsidP="00E130A0">
            <w:pPr>
              <w:rPr>
                <w:sz w:val="26"/>
                <w:szCs w:val="26"/>
              </w:rPr>
            </w:pPr>
            <w:r w:rsidRPr="00C05497">
              <w:rPr>
                <w:sz w:val="26"/>
                <w:szCs w:val="26"/>
              </w:rPr>
              <w:t>Mã giảng viên của khóa học</w:t>
            </w:r>
          </w:p>
        </w:tc>
      </w:tr>
      <w:tr w:rsidR="00AA6471" w:rsidRPr="00C05497" w14:paraId="6836608A" w14:textId="77777777" w:rsidTr="00AA6471">
        <w:tc>
          <w:tcPr>
            <w:tcW w:w="715" w:type="dxa"/>
          </w:tcPr>
          <w:p w14:paraId="73FCBB29" w14:textId="09228B6B" w:rsidR="00AA6471" w:rsidRPr="00C05497" w:rsidRDefault="00AA6471" w:rsidP="00E130A0">
            <w:pPr>
              <w:rPr>
                <w:sz w:val="26"/>
                <w:szCs w:val="26"/>
              </w:rPr>
            </w:pPr>
            <w:r w:rsidRPr="00C05497">
              <w:rPr>
                <w:sz w:val="26"/>
                <w:szCs w:val="26"/>
              </w:rPr>
              <w:t>6</w:t>
            </w:r>
          </w:p>
        </w:tc>
        <w:tc>
          <w:tcPr>
            <w:tcW w:w="1529" w:type="dxa"/>
          </w:tcPr>
          <w:p w14:paraId="41A502CA" w14:textId="7FC4006C" w:rsidR="00AA6471" w:rsidRPr="00C05497" w:rsidRDefault="00AA6471" w:rsidP="00E130A0">
            <w:pPr>
              <w:rPr>
                <w:sz w:val="26"/>
                <w:szCs w:val="26"/>
              </w:rPr>
            </w:pPr>
            <w:r w:rsidRPr="00C05497">
              <w:rPr>
                <w:sz w:val="26"/>
                <w:szCs w:val="26"/>
              </w:rPr>
              <w:t>categoryId</w:t>
            </w:r>
          </w:p>
        </w:tc>
        <w:tc>
          <w:tcPr>
            <w:tcW w:w="1981" w:type="dxa"/>
          </w:tcPr>
          <w:p w14:paraId="7268D2A0" w14:textId="7510113D" w:rsidR="00AA6471" w:rsidRPr="00C05497" w:rsidRDefault="00AA6471" w:rsidP="00E130A0">
            <w:pPr>
              <w:rPr>
                <w:sz w:val="26"/>
                <w:szCs w:val="26"/>
              </w:rPr>
            </w:pPr>
            <w:r w:rsidRPr="00C05497">
              <w:rPr>
                <w:sz w:val="26"/>
                <w:szCs w:val="26"/>
              </w:rPr>
              <w:t>INT</w:t>
            </w:r>
          </w:p>
        </w:tc>
        <w:tc>
          <w:tcPr>
            <w:tcW w:w="1112" w:type="dxa"/>
          </w:tcPr>
          <w:p w14:paraId="3A653CC3" w14:textId="2D1617A9" w:rsidR="00AA6471" w:rsidRPr="00C05497" w:rsidRDefault="00AA6471" w:rsidP="00E130A0">
            <w:pPr>
              <w:rPr>
                <w:sz w:val="26"/>
                <w:szCs w:val="26"/>
              </w:rPr>
            </w:pPr>
            <w:r w:rsidRPr="00C05497">
              <w:rPr>
                <w:sz w:val="26"/>
                <w:szCs w:val="26"/>
              </w:rPr>
              <w:t>No</w:t>
            </w:r>
          </w:p>
        </w:tc>
        <w:tc>
          <w:tcPr>
            <w:tcW w:w="1588" w:type="dxa"/>
          </w:tcPr>
          <w:p w14:paraId="58D8C966" w14:textId="4444FD24" w:rsidR="00AA6471" w:rsidRPr="00C05497" w:rsidRDefault="00AA6471" w:rsidP="00E130A0">
            <w:pPr>
              <w:rPr>
                <w:sz w:val="26"/>
                <w:szCs w:val="26"/>
              </w:rPr>
            </w:pPr>
            <w:r w:rsidRPr="00C05497">
              <w:rPr>
                <w:sz w:val="26"/>
                <w:szCs w:val="26"/>
              </w:rPr>
              <w:t>Foreign Key</w:t>
            </w:r>
          </w:p>
        </w:tc>
        <w:tc>
          <w:tcPr>
            <w:tcW w:w="2425" w:type="dxa"/>
          </w:tcPr>
          <w:p w14:paraId="0FB32F9D" w14:textId="330E6C2A" w:rsidR="00AA6471" w:rsidRPr="00C05497" w:rsidRDefault="00BB41A4" w:rsidP="00E130A0">
            <w:pPr>
              <w:rPr>
                <w:sz w:val="26"/>
                <w:szCs w:val="26"/>
              </w:rPr>
            </w:pPr>
            <w:proofErr w:type="gramStart"/>
            <w:r w:rsidRPr="00C05497">
              <w:rPr>
                <w:sz w:val="26"/>
                <w:szCs w:val="26"/>
              </w:rPr>
              <w:t>Mã</w:t>
            </w:r>
            <w:proofErr w:type="gramEnd"/>
            <w:r w:rsidRPr="00C05497">
              <w:rPr>
                <w:sz w:val="26"/>
                <w:szCs w:val="26"/>
              </w:rPr>
              <w:t xml:space="preserve"> </w:t>
            </w:r>
            <w:r w:rsidR="00931EB2" w:rsidRPr="00C05497">
              <w:rPr>
                <w:sz w:val="26"/>
                <w:szCs w:val="26"/>
              </w:rPr>
              <w:t>danh mục</w:t>
            </w:r>
            <w:r w:rsidRPr="00C05497">
              <w:rPr>
                <w:sz w:val="26"/>
                <w:szCs w:val="26"/>
              </w:rPr>
              <w:t xml:space="preserve"> của khóa học</w:t>
            </w:r>
          </w:p>
        </w:tc>
      </w:tr>
      <w:tr w:rsidR="00BB41A4" w:rsidRPr="00C05497" w14:paraId="0FC6520A" w14:textId="77777777" w:rsidTr="00AA6471">
        <w:tc>
          <w:tcPr>
            <w:tcW w:w="715" w:type="dxa"/>
          </w:tcPr>
          <w:p w14:paraId="12BDC702" w14:textId="46460679" w:rsidR="00BB41A4" w:rsidRPr="00C05497" w:rsidRDefault="00BB41A4" w:rsidP="00E130A0">
            <w:pPr>
              <w:rPr>
                <w:sz w:val="26"/>
                <w:szCs w:val="26"/>
              </w:rPr>
            </w:pPr>
            <w:r w:rsidRPr="00C05497">
              <w:rPr>
                <w:sz w:val="26"/>
                <w:szCs w:val="26"/>
              </w:rPr>
              <w:lastRenderedPageBreak/>
              <w:t>7</w:t>
            </w:r>
          </w:p>
        </w:tc>
        <w:tc>
          <w:tcPr>
            <w:tcW w:w="1529" w:type="dxa"/>
          </w:tcPr>
          <w:p w14:paraId="15885DB6" w14:textId="4F217D0D" w:rsidR="00BB41A4" w:rsidRPr="00C05497" w:rsidRDefault="00BB41A4" w:rsidP="00E130A0">
            <w:pPr>
              <w:rPr>
                <w:sz w:val="26"/>
                <w:szCs w:val="26"/>
              </w:rPr>
            </w:pPr>
            <w:r w:rsidRPr="00C05497">
              <w:rPr>
                <w:sz w:val="26"/>
                <w:szCs w:val="26"/>
              </w:rPr>
              <w:t>createdAt</w:t>
            </w:r>
          </w:p>
        </w:tc>
        <w:tc>
          <w:tcPr>
            <w:tcW w:w="1981" w:type="dxa"/>
          </w:tcPr>
          <w:p w14:paraId="2B7FDB9F" w14:textId="6274C040" w:rsidR="00BB41A4" w:rsidRPr="00C05497" w:rsidRDefault="00BB41A4" w:rsidP="00E130A0">
            <w:pPr>
              <w:rPr>
                <w:sz w:val="26"/>
                <w:szCs w:val="26"/>
              </w:rPr>
            </w:pPr>
            <w:r w:rsidRPr="00C05497">
              <w:rPr>
                <w:sz w:val="26"/>
                <w:szCs w:val="26"/>
              </w:rPr>
              <w:t>DATETIME</w:t>
            </w:r>
          </w:p>
        </w:tc>
        <w:tc>
          <w:tcPr>
            <w:tcW w:w="1112" w:type="dxa"/>
          </w:tcPr>
          <w:p w14:paraId="631927B2" w14:textId="0AB4FF80" w:rsidR="00BB41A4" w:rsidRPr="00C05497" w:rsidRDefault="00BB41A4" w:rsidP="00E130A0">
            <w:pPr>
              <w:rPr>
                <w:sz w:val="26"/>
                <w:szCs w:val="26"/>
              </w:rPr>
            </w:pPr>
            <w:r w:rsidRPr="00C05497">
              <w:rPr>
                <w:sz w:val="26"/>
                <w:szCs w:val="26"/>
              </w:rPr>
              <w:t>No</w:t>
            </w:r>
          </w:p>
        </w:tc>
        <w:tc>
          <w:tcPr>
            <w:tcW w:w="1588" w:type="dxa"/>
          </w:tcPr>
          <w:p w14:paraId="5714B5B3" w14:textId="79A926B5" w:rsidR="00BB41A4" w:rsidRPr="00C05497" w:rsidRDefault="00BB41A4" w:rsidP="00E130A0">
            <w:pPr>
              <w:rPr>
                <w:sz w:val="26"/>
                <w:szCs w:val="26"/>
              </w:rPr>
            </w:pPr>
            <w:r w:rsidRPr="00C05497">
              <w:rPr>
                <w:sz w:val="26"/>
                <w:szCs w:val="26"/>
              </w:rPr>
              <w:t>No</w:t>
            </w:r>
          </w:p>
        </w:tc>
        <w:tc>
          <w:tcPr>
            <w:tcW w:w="2425" w:type="dxa"/>
          </w:tcPr>
          <w:p w14:paraId="508B6C4B" w14:textId="64ACB778" w:rsidR="00BB41A4" w:rsidRPr="00C05497" w:rsidRDefault="00BB41A4" w:rsidP="00E130A0">
            <w:pPr>
              <w:rPr>
                <w:sz w:val="26"/>
                <w:szCs w:val="26"/>
              </w:rPr>
            </w:pPr>
            <w:r w:rsidRPr="00C05497">
              <w:rPr>
                <w:sz w:val="26"/>
                <w:szCs w:val="26"/>
              </w:rPr>
              <w:t>Thời gian tạo khóa học</w:t>
            </w:r>
          </w:p>
        </w:tc>
      </w:tr>
      <w:tr w:rsidR="00BB41A4" w:rsidRPr="00C05497" w14:paraId="6D1A5D8E" w14:textId="77777777" w:rsidTr="00AA6471">
        <w:tc>
          <w:tcPr>
            <w:tcW w:w="715" w:type="dxa"/>
          </w:tcPr>
          <w:p w14:paraId="0F8663E7" w14:textId="51076556" w:rsidR="00BB41A4" w:rsidRPr="00C05497" w:rsidRDefault="00BB41A4" w:rsidP="00E130A0">
            <w:pPr>
              <w:rPr>
                <w:sz w:val="26"/>
                <w:szCs w:val="26"/>
              </w:rPr>
            </w:pPr>
            <w:r w:rsidRPr="00C05497">
              <w:rPr>
                <w:sz w:val="26"/>
                <w:szCs w:val="26"/>
              </w:rPr>
              <w:t>8</w:t>
            </w:r>
          </w:p>
        </w:tc>
        <w:tc>
          <w:tcPr>
            <w:tcW w:w="1529" w:type="dxa"/>
          </w:tcPr>
          <w:p w14:paraId="31B34EC4" w14:textId="1C4BA283" w:rsidR="00BB41A4" w:rsidRPr="00C05497" w:rsidRDefault="00BB41A4" w:rsidP="00E130A0">
            <w:pPr>
              <w:rPr>
                <w:sz w:val="26"/>
                <w:szCs w:val="26"/>
              </w:rPr>
            </w:pPr>
            <w:r w:rsidRPr="00C05497">
              <w:rPr>
                <w:sz w:val="26"/>
                <w:szCs w:val="26"/>
              </w:rPr>
              <w:t>Status</w:t>
            </w:r>
          </w:p>
        </w:tc>
        <w:tc>
          <w:tcPr>
            <w:tcW w:w="1981" w:type="dxa"/>
          </w:tcPr>
          <w:p w14:paraId="46E1715F" w14:textId="58F2401D" w:rsidR="00BB41A4" w:rsidRPr="00C05497" w:rsidRDefault="00BB41A4" w:rsidP="00E130A0">
            <w:pPr>
              <w:rPr>
                <w:sz w:val="26"/>
                <w:szCs w:val="26"/>
              </w:rPr>
            </w:pPr>
            <w:proofErr w:type="gramStart"/>
            <w:r w:rsidRPr="00C05497">
              <w:rPr>
                <w:sz w:val="26"/>
                <w:szCs w:val="26"/>
              </w:rPr>
              <w:t>ENUM(</w:t>
            </w:r>
            <w:proofErr w:type="gramEnd"/>
            <w:r w:rsidRPr="00C05497">
              <w:rPr>
                <w:sz w:val="26"/>
                <w:szCs w:val="26"/>
              </w:rPr>
              <w:t>“pending”, “published”, “cancelled”, “archived”)</w:t>
            </w:r>
          </w:p>
        </w:tc>
        <w:tc>
          <w:tcPr>
            <w:tcW w:w="1112" w:type="dxa"/>
          </w:tcPr>
          <w:p w14:paraId="51C71DE1" w14:textId="0E4CC957" w:rsidR="00BB41A4" w:rsidRPr="00C05497" w:rsidRDefault="00BB41A4" w:rsidP="00E130A0">
            <w:pPr>
              <w:rPr>
                <w:sz w:val="26"/>
                <w:szCs w:val="26"/>
              </w:rPr>
            </w:pPr>
            <w:r w:rsidRPr="00C05497">
              <w:rPr>
                <w:sz w:val="26"/>
                <w:szCs w:val="26"/>
              </w:rPr>
              <w:t>No</w:t>
            </w:r>
          </w:p>
        </w:tc>
        <w:tc>
          <w:tcPr>
            <w:tcW w:w="1588" w:type="dxa"/>
          </w:tcPr>
          <w:p w14:paraId="5ED22ECE" w14:textId="28E6DD21" w:rsidR="00BB41A4" w:rsidRPr="00C05497" w:rsidRDefault="00BB41A4" w:rsidP="00E130A0">
            <w:pPr>
              <w:rPr>
                <w:sz w:val="26"/>
                <w:szCs w:val="26"/>
              </w:rPr>
            </w:pPr>
            <w:r w:rsidRPr="00C05497">
              <w:rPr>
                <w:sz w:val="26"/>
                <w:szCs w:val="26"/>
              </w:rPr>
              <w:t>No</w:t>
            </w:r>
          </w:p>
        </w:tc>
        <w:tc>
          <w:tcPr>
            <w:tcW w:w="2425" w:type="dxa"/>
          </w:tcPr>
          <w:p w14:paraId="405A8E85" w14:textId="53C1BA1E" w:rsidR="00BB41A4" w:rsidRPr="00C05497" w:rsidRDefault="00BB41A4" w:rsidP="00E130A0">
            <w:pPr>
              <w:rPr>
                <w:sz w:val="26"/>
                <w:szCs w:val="26"/>
              </w:rPr>
            </w:pPr>
            <w:r w:rsidRPr="00C05497">
              <w:rPr>
                <w:sz w:val="26"/>
                <w:szCs w:val="26"/>
              </w:rPr>
              <w:t>Trạng thái của khóa học</w:t>
            </w:r>
          </w:p>
        </w:tc>
      </w:tr>
    </w:tbl>
    <w:p w14:paraId="2AE3F078" w14:textId="0CFA20E1" w:rsidR="00C81DE8" w:rsidRPr="00C05497" w:rsidRDefault="00245F9A" w:rsidP="00C05497">
      <w:pPr>
        <w:pStyle w:val="Heading3"/>
      </w:pPr>
      <w:r w:rsidRPr="00C05497">
        <w:t>Bảng User</w:t>
      </w:r>
    </w:p>
    <w:p w14:paraId="1C1E68E4" w14:textId="20E55161" w:rsidR="00245F9A" w:rsidRPr="00C05497" w:rsidRDefault="00245F9A" w:rsidP="009A6FBF">
      <w:pPr>
        <w:pStyle w:val="ListParagraph"/>
        <w:numPr>
          <w:ilvl w:val="0"/>
          <w:numId w:val="21"/>
        </w:numPr>
        <w:rPr>
          <w:sz w:val="26"/>
          <w:szCs w:val="26"/>
        </w:rPr>
      </w:pPr>
      <w:r w:rsidRPr="00C05497">
        <w:rPr>
          <w:sz w:val="26"/>
          <w:szCs w:val="26"/>
        </w:rPr>
        <w:t>Mục đích sử dụng: Lưu thông tin người dùng</w:t>
      </w:r>
    </w:p>
    <w:tbl>
      <w:tblPr>
        <w:tblStyle w:val="TableGrid"/>
        <w:tblW w:w="0" w:type="auto"/>
        <w:tblLook w:val="04A0" w:firstRow="1" w:lastRow="0" w:firstColumn="1" w:lastColumn="0" w:noHBand="0" w:noVBand="1"/>
      </w:tblPr>
      <w:tblGrid>
        <w:gridCol w:w="714"/>
        <w:gridCol w:w="1525"/>
        <w:gridCol w:w="2017"/>
        <w:gridCol w:w="1112"/>
        <w:gridCol w:w="1580"/>
        <w:gridCol w:w="2402"/>
      </w:tblGrid>
      <w:tr w:rsidR="00245F9A" w:rsidRPr="00C05497" w14:paraId="68FC5AF2" w14:textId="77777777">
        <w:tc>
          <w:tcPr>
            <w:tcW w:w="715" w:type="dxa"/>
          </w:tcPr>
          <w:p w14:paraId="351B2C67" w14:textId="77777777" w:rsidR="00245F9A" w:rsidRPr="00C05497" w:rsidRDefault="00245F9A">
            <w:pPr>
              <w:rPr>
                <w:sz w:val="26"/>
                <w:szCs w:val="26"/>
              </w:rPr>
            </w:pPr>
            <w:r w:rsidRPr="00C05497">
              <w:rPr>
                <w:sz w:val="26"/>
                <w:szCs w:val="26"/>
              </w:rPr>
              <w:t>STT</w:t>
            </w:r>
          </w:p>
        </w:tc>
        <w:tc>
          <w:tcPr>
            <w:tcW w:w="1529" w:type="dxa"/>
          </w:tcPr>
          <w:p w14:paraId="6E832C14" w14:textId="77777777" w:rsidR="00245F9A" w:rsidRPr="00C05497" w:rsidRDefault="00245F9A">
            <w:pPr>
              <w:rPr>
                <w:sz w:val="26"/>
                <w:szCs w:val="26"/>
              </w:rPr>
            </w:pPr>
            <w:r w:rsidRPr="00C05497">
              <w:rPr>
                <w:sz w:val="26"/>
                <w:szCs w:val="26"/>
              </w:rPr>
              <w:t xml:space="preserve">Tên trường </w:t>
            </w:r>
          </w:p>
        </w:tc>
        <w:tc>
          <w:tcPr>
            <w:tcW w:w="1981" w:type="dxa"/>
          </w:tcPr>
          <w:p w14:paraId="393EF21A" w14:textId="77777777" w:rsidR="00245F9A" w:rsidRPr="00C05497" w:rsidRDefault="00245F9A">
            <w:pPr>
              <w:rPr>
                <w:sz w:val="26"/>
                <w:szCs w:val="26"/>
              </w:rPr>
            </w:pPr>
            <w:r w:rsidRPr="00C05497">
              <w:rPr>
                <w:sz w:val="26"/>
                <w:szCs w:val="26"/>
              </w:rPr>
              <w:t>Kiểu dữ liệu</w:t>
            </w:r>
          </w:p>
        </w:tc>
        <w:tc>
          <w:tcPr>
            <w:tcW w:w="1112" w:type="dxa"/>
          </w:tcPr>
          <w:p w14:paraId="3EDAAC95" w14:textId="77777777" w:rsidR="00245F9A" w:rsidRPr="00C05497" w:rsidRDefault="00245F9A">
            <w:pPr>
              <w:rPr>
                <w:sz w:val="26"/>
                <w:szCs w:val="26"/>
              </w:rPr>
            </w:pPr>
            <w:r w:rsidRPr="00C05497">
              <w:rPr>
                <w:sz w:val="26"/>
                <w:szCs w:val="26"/>
              </w:rPr>
              <w:t>Nullable</w:t>
            </w:r>
          </w:p>
        </w:tc>
        <w:tc>
          <w:tcPr>
            <w:tcW w:w="1588" w:type="dxa"/>
          </w:tcPr>
          <w:p w14:paraId="661BA180" w14:textId="77777777" w:rsidR="00245F9A" w:rsidRPr="00C05497" w:rsidRDefault="00245F9A">
            <w:pPr>
              <w:rPr>
                <w:sz w:val="26"/>
                <w:szCs w:val="26"/>
              </w:rPr>
            </w:pPr>
            <w:r w:rsidRPr="00C05497">
              <w:rPr>
                <w:sz w:val="26"/>
                <w:szCs w:val="26"/>
              </w:rPr>
              <w:t>Ràng buộc</w:t>
            </w:r>
          </w:p>
        </w:tc>
        <w:tc>
          <w:tcPr>
            <w:tcW w:w="2425" w:type="dxa"/>
          </w:tcPr>
          <w:p w14:paraId="4D0F8F61" w14:textId="77777777" w:rsidR="00245F9A" w:rsidRPr="00C05497" w:rsidRDefault="00245F9A">
            <w:pPr>
              <w:rPr>
                <w:sz w:val="26"/>
                <w:szCs w:val="26"/>
              </w:rPr>
            </w:pPr>
            <w:r w:rsidRPr="00C05497">
              <w:rPr>
                <w:sz w:val="26"/>
                <w:szCs w:val="26"/>
              </w:rPr>
              <w:t>Mô tả</w:t>
            </w:r>
          </w:p>
        </w:tc>
      </w:tr>
      <w:tr w:rsidR="00245F9A" w:rsidRPr="00C05497" w14:paraId="222E510D" w14:textId="77777777">
        <w:tc>
          <w:tcPr>
            <w:tcW w:w="715" w:type="dxa"/>
          </w:tcPr>
          <w:p w14:paraId="3439E688" w14:textId="77777777" w:rsidR="00245F9A" w:rsidRPr="00C05497" w:rsidRDefault="00245F9A">
            <w:pPr>
              <w:rPr>
                <w:sz w:val="26"/>
                <w:szCs w:val="26"/>
              </w:rPr>
            </w:pPr>
            <w:r w:rsidRPr="00C05497">
              <w:rPr>
                <w:sz w:val="26"/>
                <w:szCs w:val="26"/>
              </w:rPr>
              <w:t>1</w:t>
            </w:r>
          </w:p>
        </w:tc>
        <w:tc>
          <w:tcPr>
            <w:tcW w:w="1529" w:type="dxa"/>
          </w:tcPr>
          <w:p w14:paraId="2C4DC979" w14:textId="77777777" w:rsidR="00245F9A" w:rsidRPr="00C05497" w:rsidRDefault="00245F9A">
            <w:pPr>
              <w:rPr>
                <w:sz w:val="26"/>
                <w:szCs w:val="26"/>
              </w:rPr>
            </w:pPr>
            <w:r w:rsidRPr="00C05497">
              <w:rPr>
                <w:sz w:val="26"/>
                <w:szCs w:val="26"/>
              </w:rPr>
              <w:t>Id</w:t>
            </w:r>
          </w:p>
        </w:tc>
        <w:tc>
          <w:tcPr>
            <w:tcW w:w="1981" w:type="dxa"/>
          </w:tcPr>
          <w:p w14:paraId="3F36E72C" w14:textId="77777777" w:rsidR="00245F9A" w:rsidRPr="00C05497" w:rsidRDefault="00245F9A">
            <w:pPr>
              <w:rPr>
                <w:sz w:val="26"/>
                <w:szCs w:val="26"/>
              </w:rPr>
            </w:pPr>
            <w:r w:rsidRPr="00C05497">
              <w:rPr>
                <w:sz w:val="26"/>
                <w:szCs w:val="26"/>
              </w:rPr>
              <w:t>INT</w:t>
            </w:r>
          </w:p>
        </w:tc>
        <w:tc>
          <w:tcPr>
            <w:tcW w:w="1112" w:type="dxa"/>
          </w:tcPr>
          <w:p w14:paraId="384F5003" w14:textId="77777777" w:rsidR="00245F9A" w:rsidRPr="00C05497" w:rsidRDefault="00245F9A">
            <w:pPr>
              <w:rPr>
                <w:sz w:val="26"/>
                <w:szCs w:val="26"/>
              </w:rPr>
            </w:pPr>
            <w:r w:rsidRPr="00C05497">
              <w:rPr>
                <w:sz w:val="26"/>
                <w:szCs w:val="26"/>
              </w:rPr>
              <w:t>No</w:t>
            </w:r>
          </w:p>
        </w:tc>
        <w:tc>
          <w:tcPr>
            <w:tcW w:w="1588" w:type="dxa"/>
          </w:tcPr>
          <w:p w14:paraId="55BD5270" w14:textId="77777777" w:rsidR="00245F9A" w:rsidRPr="00C05497" w:rsidRDefault="00245F9A">
            <w:pPr>
              <w:rPr>
                <w:sz w:val="26"/>
                <w:szCs w:val="26"/>
              </w:rPr>
            </w:pPr>
            <w:r w:rsidRPr="00C05497">
              <w:rPr>
                <w:sz w:val="26"/>
                <w:szCs w:val="26"/>
              </w:rPr>
              <w:t>Primary key</w:t>
            </w:r>
          </w:p>
        </w:tc>
        <w:tc>
          <w:tcPr>
            <w:tcW w:w="2425" w:type="dxa"/>
          </w:tcPr>
          <w:p w14:paraId="5B107A3D" w14:textId="4490C516" w:rsidR="00245F9A" w:rsidRPr="00C05497" w:rsidRDefault="00245F9A">
            <w:pPr>
              <w:rPr>
                <w:sz w:val="26"/>
                <w:szCs w:val="26"/>
              </w:rPr>
            </w:pPr>
            <w:r w:rsidRPr="00C05497">
              <w:rPr>
                <w:sz w:val="26"/>
                <w:szCs w:val="26"/>
              </w:rPr>
              <w:t>Mã người dùng</w:t>
            </w:r>
          </w:p>
        </w:tc>
      </w:tr>
      <w:tr w:rsidR="00245F9A" w:rsidRPr="00C05497" w14:paraId="0D483255" w14:textId="77777777">
        <w:tc>
          <w:tcPr>
            <w:tcW w:w="715" w:type="dxa"/>
          </w:tcPr>
          <w:p w14:paraId="65E81FDC" w14:textId="77777777" w:rsidR="00245F9A" w:rsidRPr="00C05497" w:rsidRDefault="00245F9A">
            <w:pPr>
              <w:rPr>
                <w:sz w:val="26"/>
                <w:szCs w:val="26"/>
              </w:rPr>
            </w:pPr>
            <w:r w:rsidRPr="00C05497">
              <w:rPr>
                <w:sz w:val="26"/>
                <w:szCs w:val="26"/>
              </w:rPr>
              <w:t>2</w:t>
            </w:r>
          </w:p>
        </w:tc>
        <w:tc>
          <w:tcPr>
            <w:tcW w:w="1529" w:type="dxa"/>
          </w:tcPr>
          <w:p w14:paraId="151B2759" w14:textId="77777777" w:rsidR="00245F9A" w:rsidRPr="00C05497" w:rsidRDefault="00245F9A">
            <w:pPr>
              <w:rPr>
                <w:sz w:val="26"/>
                <w:szCs w:val="26"/>
              </w:rPr>
            </w:pPr>
            <w:r w:rsidRPr="00C05497">
              <w:rPr>
                <w:sz w:val="26"/>
                <w:szCs w:val="26"/>
              </w:rPr>
              <w:t>Name</w:t>
            </w:r>
          </w:p>
        </w:tc>
        <w:tc>
          <w:tcPr>
            <w:tcW w:w="1981" w:type="dxa"/>
          </w:tcPr>
          <w:p w14:paraId="4DC12E70" w14:textId="77777777" w:rsidR="00245F9A" w:rsidRPr="00C05497" w:rsidRDefault="00245F9A">
            <w:pPr>
              <w:rPr>
                <w:sz w:val="26"/>
                <w:szCs w:val="26"/>
              </w:rPr>
            </w:pPr>
            <w:proofErr w:type="gramStart"/>
            <w:r w:rsidRPr="00C05497">
              <w:rPr>
                <w:sz w:val="26"/>
                <w:szCs w:val="26"/>
              </w:rPr>
              <w:t>VARCHAR(</w:t>
            </w:r>
            <w:proofErr w:type="gramEnd"/>
            <w:r w:rsidRPr="00C05497">
              <w:rPr>
                <w:sz w:val="26"/>
                <w:szCs w:val="26"/>
              </w:rPr>
              <w:t>50)</w:t>
            </w:r>
          </w:p>
        </w:tc>
        <w:tc>
          <w:tcPr>
            <w:tcW w:w="1112" w:type="dxa"/>
          </w:tcPr>
          <w:p w14:paraId="071F65DE" w14:textId="77777777" w:rsidR="00245F9A" w:rsidRPr="00C05497" w:rsidRDefault="00245F9A">
            <w:pPr>
              <w:rPr>
                <w:sz w:val="26"/>
                <w:szCs w:val="26"/>
              </w:rPr>
            </w:pPr>
            <w:r w:rsidRPr="00C05497">
              <w:rPr>
                <w:sz w:val="26"/>
                <w:szCs w:val="26"/>
              </w:rPr>
              <w:t>No</w:t>
            </w:r>
          </w:p>
        </w:tc>
        <w:tc>
          <w:tcPr>
            <w:tcW w:w="1588" w:type="dxa"/>
          </w:tcPr>
          <w:p w14:paraId="5A93ADB2" w14:textId="77777777" w:rsidR="00245F9A" w:rsidRPr="00C05497" w:rsidRDefault="00245F9A">
            <w:pPr>
              <w:rPr>
                <w:sz w:val="26"/>
                <w:szCs w:val="26"/>
              </w:rPr>
            </w:pPr>
            <w:r w:rsidRPr="00C05497">
              <w:rPr>
                <w:sz w:val="26"/>
                <w:szCs w:val="26"/>
              </w:rPr>
              <w:t>No</w:t>
            </w:r>
          </w:p>
        </w:tc>
        <w:tc>
          <w:tcPr>
            <w:tcW w:w="2425" w:type="dxa"/>
          </w:tcPr>
          <w:p w14:paraId="6E7B5A68" w14:textId="6ADC8D15" w:rsidR="00245F9A" w:rsidRPr="00C05497" w:rsidRDefault="00245F9A">
            <w:pPr>
              <w:rPr>
                <w:sz w:val="26"/>
                <w:szCs w:val="26"/>
              </w:rPr>
            </w:pPr>
            <w:r w:rsidRPr="00C05497">
              <w:rPr>
                <w:sz w:val="26"/>
                <w:szCs w:val="26"/>
              </w:rPr>
              <w:t>Tên người dùng</w:t>
            </w:r>
          </w:p>
        </w:tc>
      </w:tr>
      <w:tr w:rsidR="00245F9A" w:rsidRPr="00C05497" w14:paraId="528C22C2" w14:textId="77777777">
        <w:tc>
          <w:tcPr>
            <w:tcW w:w="715" w:type="dxa"/>
          </w:tcPr>
          <w:p w14:paraId="25BFA5BF" w14:textId="77777777" w:rsidR="00245F9A" w:rsidRPr="00C05497" w:rsidRDefault="00245F9A">
            <w:pPr>
              <w:rPr>
                <w:sz w:val="26"/>
                <w:szCs w:val="26"/>
              </w:rPr>
            </w:pPr>
            <w:r w:rsidRPr="00C05497">
              <w:rPr>
                <w:sz w:val="26"/>
                <w:szCs w:val="26"/>
              </w:rPr>
              <w:t>3</w:t>
            </w:r>
          </w:p>
        </w:tc>
        <w:tc>
          <w:tcPr>
            <w:tcW w:w="1529" w:type="dxa"/>
          </w:tcPr>
          <w:p w14:paraId="44465313" w14:textId="4574D22E" w:rsidR="00245F9A" w:rsidRPr="00C05497" w:rsidRDefault="00245F9A">
            <w:pPr>
              <w:rPr>
                <w:sz w:val="26"/>
                <w:szCs w:val="26"/>
              </w:rPr>
            </w:pPr>
            <w:r w:rsidRPr="00C05497">
              <w:rPr>
                <w:sz w:val="26"/>
                <w:szCs w:val="26"/>
              </w:rPr>
              <w:t>Email</w:t>
            </w:r>
          </w:p>
        </w:tc>
        <w:tc>
          <w:tcPr>
            <w:tcW w:w="1981" w:type="dxa"/>
          </w:tcPr>
          <w:p w14:paraId="58EDCCB4" w14:textId="1D1F41C7" w:rsidR="00245F9A" w:rsidRPr="00C05497" w:rsidRDefault="00245F9A">
            <w:pPr>
              <w:rPr>
                <w:sz w:val="26"/>
                <w:szCs w:val="26"/>
              </w:rPr>
            </w:pPr>
            <w:proofErr w:type="gramStart"/>
            <w:r w:rsidRPr="00C05497">
              <w:rPr>
                <w:sz w:val="26"/>
                <w:szCs w:val="26"/>
              </w:rPr>
              <w:t>VARCHAR(</w:t>
            </w:r>
            <w:proofErr w:type="gramEnd"/>
            <w:r w:rsidRPr="00C05497">
              <w:rPr>
                <w:sz w:val="26"/>
                <w:szCs w:val="26"/>
              </w:rPr>
              <w:t>50)</w:t>
            </w:r>
          </w:p>
        </w:tc>
        <w:tc>
          <w:tcPr>
            <w:tcW w:w="1112" w:type="dxa"/>
          </w:tcPr>
          <w:p w14:paraId="35D2F633" w14:textId="2A6FAFD2" w:rsidR="00245F9A" w:rsidRPr="00C05497" w:rsidRDefault="002A54C2">
            <w:pPr>
              <w:rPr>
                <w:sz w:val="26"/>
                <w:szCs w:val="26"/>
              </w:rPr>
            </w:pPr>
            <w:r w:rsidRPr="00C05497">
              <w:rPr>
                <w:sz w:val="26"/>
                <w:szCs w:val="26"/>
              </w:rPr>
              <w:t>Yes</w:t>
            </w:r>
          </w:p>
        </w:tc>
        <w:tc>
          <w:tcPr>
            <w:tcW w:w="1588" w:type="dxa"/>
          </w:tcPr>
          <w:p w14:paraId="793BD013" w14:textId="77777777" w:rsidR="00245F9A" w:rsidRPr="00C05497" w:rsidRDefault="00245F9A">
            <w:pPr>
              <w:rPr>
                <w:sz w:val="26"/>
                <w:szCs w:val="26"/>
              </w:rPr>
            </w:pPr>
            <w:r w:rsidRPr="00C05497">
              <w:rPr>
                <w:sz w:val="26"/>
                <w:szCs w:val="26"/>
              </w:rPr>
              <w:t>No</w:t>
            </w:r>
          </w:p>
        </w:tc>
        <w:tc>
          <w:tcPr>
            <w:tcW w:w="2425" w:type="dxa"/>
          </w:tcPr>
          <w:p w14:paraId="06AA6909" w14:textId="3FF53881" w:rsidR="00245F9A" w:rsidRPr="00C05497" w:rsidRDefault="002A54C2">
            <w:pPr>
              <w:rPr>
                <w:sz w:val="26"/>
                <w:szCs w:val="26"/>
              </w:rPr>
            </w:pPr>
            <w:r w:rsidRPr="00C05497">
              <w:rPr>
                <w:sz w:val="26"/>
                <w:szCs w:val="26"/>
              </w:rPr>
              <w:t>Email người dùng</w:t>
            </w:r>
          </w:p>
        </w:tc>
      </w:tr>
      <w:tr w:rsidR="00245F9A" w:rsidRPr="00C05497" w14:paraId="350B1A87" w14:textId="77777777">
        <w:tc>
          <w:tcPr>
            <w:tcW w:w="715" w:type="dxa"/>
          </w:tcPr>
          <w:p w14:paraId="651E57EC" w14:textId="77777777" w:rsidR="00245F9A" w:rsidRPr="00C05497" w:rsidRDefault="00245F9A">
            <w:pPr>
              <w:rPr>
                <w:sz w:val="26"/>
                <w:szCs w:val="26"/>
              </w:rPr>
            </w:pPr>
            <w:r w:rsidRPr="00C05497">
              <w:rPr>
                <w:sz w:val="26"/>
                <w:szCs w:val="26"/>
              </w:rPr>
              <w:t>4</w:t>
            </w:r>
          </w:p>
        </w:tc>
        <w:tc>
          <w:tcPr>
            <w:tcW w:w="1529" w:type="dxa"/>
          </w:tcPr>
          <w:p w14:paraId="581FE4B4" w14:textId="72F2F634" w:rsidR="00245F9A" w:rsidRPr="00C05497" w:rsidRDefault="002A54C2">
            <w:pPr>
              <w:rPr>
                <w:sz w:val="26"/>
                <w:szCs w:val="26"/>
              </w:rPr>
            </w:pPr>
            <w:r w:rsidRPr="00C05497">
              <w:rPr>
                <w:sz w:val="26"/>
                <w:szCs w:val="26"/>
              </w:rPr>
              <w:t>Gender</w:t>
            </w:r>
          </w:p>
        </w:tc>
        <w:tc>
          <w:tcPr>
            <w:tcW w:w="1981" w:type="dxa"/>
          </w:tcPr>
          <w:p w14:paraId="5A95C3C7" w14:textId="15A9A798" w:rsidR="00245F9A" w:rsidRPr="00C05497" w:rsidRDefault="00B82082">
            <w:pPr>
              <w:rPr>
                <w:sz w:val="26"/>
                <w:szCs w:val="26"/>
              </w:rPr>
            </w:pPr>
            <w:proofErr w:type="gramStart"/>
            <w:r w:rsidRPr="00C05497">
              <w:rPr>
                <w:sz w:val="26"/>
                <w:szCs w:val="26"/>
              </w:rPr>
              <w:t>VARCHAR(</w:t>
            </w:r>
            <w:proofErr w:type="gramEnd"/>
            <w:r w:rsidRPr="00C05497">
              <w:rPr>
                <w:sz w:val="26"/>
                <w:szCs w:val="26"/>
              </w:rPr>
              <w:t>50)</w:t>
            </w:r>
          </w:p>
        </w:tc>
        <w:tc>
          <w:tcPr>
            <w:tcW w:w="1112" w:type="dxa"/>
          </w:tcPr>
          <w:p w14:paraId="3E8482D5" w14:textId="307F7053" w:rsidR="00245F9A" w:rsidRPr="00C05497" w:rsidRDefault="00B82082">
            <w:pPr>
              <w:rPr>
                <w:sz w:val="26"/>
                <w:szCs w:val="26"/>
              </w:rPr>
            </w:pPr>
            <w:r w:rsidRPr="00C05497">
              <w:rPr>
                <w:sz w:val="26"/>
                <w:szCs w:val="26"/>
              </w:rPr>
              <w:t>Yes</w:t>
            </w:r>
          </w:p>
        </w:tc>
        <w:tc>
          <w:tcPr>
            <w:tcW w:w="1588" w:type="dxa"/>
          </w:tcPr>
          <w:p w14:paraId="7C9C018A" w14:textId="77777777" w:rsidR="00245F9A" w:rsidRPr="00C05497" w:rsidRDefault="00245F9A">
            <w:pPr>
              <w:rPr>
                <w:sz w:val="26"/>
                <w:szCs w:val="26"/>
              </w:rPr>
            </w:pPr>
            <w:r w:rsidRPr="00C05497">
              <w:rPr>
                <w:sz w:val="26"/>
                <w:szCs w:val="26"/>
              </w:rPr>
              <w:t>No</w:t>
            </w:r>
          </w:p>
        </w:tc>
        <w:tc>
          <w:tcPr>
            <w:tcW w:w="2425" w:type="dxa"/>
          </w:tcPr>
          <w:p w14:paraId="07F3F503" w14:textId="1DA1C46A" w:rsidR="00245F9A" w:rsidRPr="00C05497" w:rsidRDefault="00B82082">
            <w:pPr>
              <w:rPr>
                <w:sz w:val="26"/>
                <w:szCs w:val="26"/>
              </w:rPr>
            </w:pPr>
            <w:r w:rsidRPr="00C05497">
              <w:rPr>
                <w:sz w:val="26"/>
                <w:szCs w:val="26"/>
              </w:rPr>
              <w:t>Giới tính</w:t>
            </w:r>
          </w:p>
        </w:tc>
      </w:tr>
      <w:tr w:rsidR="00245F9A" w:rsidRPr="00C05497" w14:paraId="21E8A2AF" w14:textId="77777777">
        <w:tc>
          <w:tcPr>
            <w:tcW w:w="715" w:type="dxa"/>
          </w:tcPr>
          <w:p w14:paraId="06058DDB" w14:textId="77777777" w:rsidR="00245F9A" w:rsidRPr="00C05497" w:rsidRDefault="00245F9A">
            <w:pPr>
              <w:rPr>
                <w:sz w:val="26"/>
                <w:szCs w:val="26"/>
              </w:rPr>
            </w:pPr>
            <w:r w:rsidRPr="00C05497">
              <w:rPr>
                <w:sz w:val="26"/>
                <w:szCs w:val="26"/>
              </w:rPr>
              <w:t>5</w:t>
            </w:r>
          </w:p>
        </w:tc>
        <w:tc>
          <w:tcPr>
            <w:tcW w:w="1529" w:type="dxa"/>
          </w:tcPr>
          <w:p w14:paraId="1E1FB1C0" w14:textId="4A507CAD" w:rsidR="00245F9A" w:rsidRPr="00C05497" w:rsidRDefault="00156D56">
            <w:pPr>
              <w:rPr>
                <w:sz w:val="26"/>
                <w:szCs w:val="26"/>
              </w:rPr>
            </w:pPr>
            <w:r w:rsidRPr="00C05497">
              <w:rPr>
                <w:sz w:val="26"/>
                <w:szCs w:val="26"/>
              </w:rPr>
              <w:t>Username</w:t>
            </w:r>
          </w:p>
        </w:tc>
        <w:tc>
          <w:tcPr>
            <w:tcW w:w="1981" w:type="dxa"/>
          </w:tcPr>
          <w:p w14:paraId="40F2C627" w14:textId="5F3D3D37" w:rsidR="00245F9A" w:rsidRPr="00C05497" w:rsidRDefault="00156D56">
            <w:pPr>
              <w:rPr>
                <w:sz w:val="26"/>
                <w:szCs w:val="26"/>
              </w:rPr>
            </w:pPr>
            <w:proofErr w:type="gramStart"/>
            <w:r w:rsidRPr="00C05497">
              <w:rPr>
                <w:sz w:val="26"/>
                <w:szCs w:val="26"/>
              </w:rPr>
              <w:t>VARCHAR(</w:t>
            </w:r>
            <w:proofErr w:type="gramEnd"/>
            <w:r w:rsidRPr="00C05497">
              <w:rPr>
                <w:sz w:val="26"/>
                <w:szCs w:val="26"/>
              </w:rPr>
              <w:t>50)</w:t>
            </w:r>
          </w:p>
        </w:tc>
        <w:tc>
          <w:tcPr>
            <w:tcW w:w="1112" w:type="dxa"/>
          </w:tcPr>
          <w:p w14:paraId="3CA890DF" w14:textId="77777777" w:rsidR="00245F9A" w:rsidRPr="00C05497" w:rsidRDefault="00245F9A">
            <w:pPr>
              <w:rPr>
                <w:sz w:val="26"/>
                <w:szCs w:val="26"/>
              </w:rPr>
            </w:pPr>
            <w:r w:rsidRPr="00C05497">
              <w:rPr>
                <w:sz w:val="26"/>
                <w:szCs w:val="26"/>
              </w:rPr>
              <w:t>No</w:t>
            </w:r>
          </w:p>
        </w:tc>
        <w:tc>
          <w:tcPr>
            <w:tcW w:w="1588" w:type="dxa"/>
          </w:tcPr>
          <w:p w14:paraId="29CA9886" w14:textId="2B21DD66" w:rsidR="00245F9A" w:rsidRPr="00C05497" w:rsidRDefault="00156D56">
            <w:pPr>
              <w:rPr>
                <w:sz w:val="26"/>
                <w:szCs w:val="26"/>
              </w:rPr>
            </w:pPr>
            <w:r w:rsidRPr="00C05497">
              <w:rPr>
                <w:sz w:val="26"/>
                <w:szCs w:val="26"/>
              </w:rPr>
              <w:t>No</w:t>
            </w:r>
          </w:p>
        </w:tc>
        <w:tc>
          <w:tcPr>
            <w:tcW w:w="2425" w:type="dxa"/>
          </w:tcPr>
          <w:p w14:paraId="5C4A1A87" w14:textId="660193F6" w:rsidR="00156D56" w:rsidRPr="00C05497" w:rsidRDefault="00156D56">
            <w:pPr>
              <w:rPr>
                <w:sz w:val="26"/>
                <w:szCs w:val="26"/>
              </w:rPr>
            </w:pPr>
            <w:r w:rsidRPr="00C05497">
              <w:rPr>
                <w:sz w:val="26"/>
                <w:szCs w:val="26"/>
              </w:rPr>
              <w:t>Tên đăng nhập</w:t>
            </w:r>
          </w:p>
        </w:tc>
      </w:tr>
      <w:tr w:rsidR="00094ADD" w:rsidRPr="00C05497" w14:paraId="51ACA65C" w14:textId="77777777">
        <w:tc>
          <w:tcPr>
            <w:tcW w:w="715" w:type="dxa"/>
          </w:tcPr>
          <w:p w14:paraId="74B5CDCA" w14:textId="77777777" w:rsidR="00245F9A" w:rsidRPr="00C05497" w:rsidRDefault="00245F9A">
            <w:pPr>
              <w:rPr>
                <w:sz w:val="26"/>
                <w:szCs w:val="26"/>
              </w:rPr>
            </w:pPr>
            <w:r w:rsidRPr="00C05497">
              <w:rPr>
                <w:sz w:val="26"/>
                <w:szCs w:val="26"/>
              </w:rPr>
              <w:t>6</w:t>
            </w:r>
          </w:p>
        </w:tc>
        <w:tc>
          <w:tcPr>
            <w:tcW w:w="1529" w:type="dxa"/>
          </w:tcPr>
          <w:p w14:paraId="7DA4C3C0" w14:textId="06196ACE" w:rsidR="00245F9A" w:rsidRPr="00C05497" w:rsidRDefault="00156D56">
            <w:pPr>
              <w:rPr>
                <w:sz w:val="26"/>
                <w:szCs w:val="26"/>
              </w:rPr>
            </w:pPr>
            <w:r w:rsidRPr="00C05497">
              <w:rPr>
                <w:sz w:val="26"/>
                <w:szCs w:val="26"/>
              </w:rPr>
              <w:t>Password</w:t>
            </w:r>
          </w:p>
        </w:tc>
        <w:tc>
          <w:tcPr>
            <w:tcW w:w="1981" w:type="dxa"/>
          </w:tcPr>
          <w:p w14:paraId="34F6A93E" w14:textId="5D93A614" w:rsidR="00245F9A" w:rsidRPr="00C05497" w:rsidRDefault="00156D56">
            <w:pPr>
              <w:rPr>
                <w:sz w:val="26"/>
                <w:szCs w:val="26"/>
              </w:rPr>
            </w:pPr>
            <w:proofErr w:type="gramStart"/>
            <w:r w:rsidRPr="00C05497">
              <w:rPr>
                <w:sz w:val="26"/>
                <w:szCs w:val="26"/>
              </w:rPr>
              <w:t>VARCHAR(</w:t>
            </w:r>
            <w:proofErr w:type="gramEnd"/>
            <w:r w:rsidR="006314E3" w:rsidRPr="00C05497">
              <w:rPr>
                <w:sz w:val="26"/>
                <w:szCs w:val="26"/>
              </w:rPr>
              <w:t>255)</w:t>
            </w:r>
          </w:p>
        </w:tc>
        <w:tc>
          <w:tcPr>
            <w:tcW w:w="1112" w:type="dxa"/>
          </w:tcPr>
          <w:p w14:paraId="75C7792D" w14:textId="77777777" w:rsidR="00245F9A" w:rsidRPr="00C05497" w:rsidRDefault="00245F9A">
            <w:pPr>
              <w:rPr>
                <w:sz w:val="26"/>
                <w:szCs w:val="26"/>
              </w:rPr>
            </w:pPr>
            <w:r w:rsidRPr="00C05497">
              <w:rPr>
                <w:sz w:val="26"/>
                <w:szCs w:val="26"/>
              </w:rPr>
              <w:t>No</w:t>
            </w:r>
          </w:p>
        </w:tc>
        <w:tc>
          <w:tcPr>
            <w:tcW w:w="1588" w:type="dxa"/>
          </w:tcPr>
          <w:p w14:paraId="0080A265" w14:textId="7DDBF54D" w:rsidR="00245F9A" w:rsidRPr="00C05497" w:rsidRDefault="006314E3">
            <w:pPr>
              <w:rPr>
                <w:sz w:val="26"/>
                <w:szCs w:val="26"/>
              </w:rPr>
            </w:pPr>
            <w:r w:rsidRPr="00C05497">
              <w:rPr>
                <w:sz w:val="26"/>
                <w:szCs w:val="26"/>
              </w:rPr>
              <w:t>No</w:t>
            </w:r>
          </w:p>
        </w:tc>
        <w:tc>
          <w:tcPr>
            <w:tcW w:w="2425" w:type="dxa"/>
          </w:tcPr>
          <w:p w14:paraId="61E2B7A9" w14:textId="44975D1D" w:rsidR="00245F9A" w:rsidRPr="00C05497" w:rsidRDefault="006314E3">
            <w:pPr>
              <w:rPr>
                <w:sz w:val="26"/>
                <w:szCs w:val="26"/>
              </w:rPr>
            </w:pPr>
            <w:r w:rsidRPr="00C05497">
              <w:rPr>
                <w:sz w:val="26"/>
                <w:szCs w:val="26"/>
              </w:rPr>
              <w:t>Mặt khẩu của người dùng</w:t>
            </w:r>
          </w:p>
        </w:tc>
      </w:tr>
      <w:tr w:rsidR="00094ADD" w:rsidRPr="00C05497" w14:paraId="49E372E2" w14:textId="77777777">
        <w:tc>
          <w:tcPr>
            <w:tcW w:w="715" w:type="dxa"/>
          </w:tcPr>
          <w:p w14:paraId="6777062A" w14:textId="77777777" w:rsidR="00245F9A" w:rsidRPr="00C05497" w:rsidRDefault="00245F9A">
            <w:pPr>
              <w:rPr>
                <w:sz w:val="26"/>
                <w:szCs w:val="26"/>
              </w:rPr>
            </w:pPr>
            <w:r w:rsidRPr="00C05497">
              <w:rPr>
                <w:sz w:val="26"/>
                <w:szCs w:val="26"/>
              </w:rPr>
              <w:t>7</w:t>
            </w:r>
          </w:p>
        </w:tc>
        <w:tc>
          <w:tcPr>
            <w:tcW w:w="1529" w:type="dxa"/>
          </w:tcPr>
          <w:p w14:paraId="5C3464EE" w14:textId="1F3DF9F4" w:rsidR="00245F9A" w:rsidRPr="00C05497" w:rsidRDefault="006314E3">
            <w:pPr>
              <w:rPr>
                <w:sz w:val="26"/>
                <w:szCs w:val="26"/>
              </w:rPr>
            </w:pPr>
            <w:r w:rsidRPr="00C05497">
              <w:rPr>
                <w:sz w:val="26"/>
                <w:szCs w:val="26"/>
              </w:rPr>
              <w:t>role</w:t>
            </w:r>
          </w:p>
        </w:tc>
        <w:tc>
          <w:tcPr>
            <w:tcW w:w="1981" w:type="dxa"/>
          </w:tcPr>
          <w:p w14:paraId="6110D8F9" w14:textId="06036B18" w:rsidR="00245F9A" w:rsidRPr="00C05497" w:rsidRDefault="006314E3">
            <w:pPr>
              <w:rPr>
                <w:sz w:val="26"/>
                <w:szCs w:val="26"/>
              </w:rPr>
            </w:pPr>
            <w:proofErr w:type="gramStart"/>
            <w:r w:rsidRPr="00C05497">
              <w:rPr>
                <w:sz w:val="26"/>
                <w:szCs w:val="26"/>
              </w:rPr>
              <w:t>ENUM(</w:t>
            </w:r>
            <w:proofErr w:type="gramEnd"/>
            <w:r w:rsidRPr="00C05497">
              <w:rPr>
                <w:sz w:val="26"/>
                <w:szCs w:val="26"/>
              </w:rPr>
              <w:t>“user”, “instructor”, “admin”)</w:t>
            </w:r>
          </w:p>
        </w:tc>
        <w:tc>
          <w:tcPr>
            <w:tcW w:w="1112" w:type="dxa"/>
          </w:tcPr>
          <w:p w14:paraId="5E60B27B" w14:textId="77777777" w:rsidR="00245F9A" w:rsidRPr="00C05497" w:rsidRDefault="00245F9A">
            <w:pPr>
              <w:rPr>
                <w:sz w:val="26"/>
                <w:szCs w:val="26"/>
              </w:rPr>
            </w:pPr>
            <w:r w:rsidRPr="00C05497">
              <w:rPr>
                <w:sz w:val="26"/>
                <w:szCs w:val="26"/>
              </w:rPr>
              <w:t>No</w:t>
            </w:r>
          </w:p>
        </w:tc>
        <w:tc>
          <w:tcPr>
            <w:tcW w:w="1588" w:type="dxa"/>
          </w:tcPr>
          <w:p w14:paraId="3EABF359" w14:textId="77777777" w:rsidR="00245F9A" w:rsidRPr="00C05497" w:rsidRDefault="00245F9A">
            <w:pPr>
              <w:rPr>
                <w:sz w:val="26"/>
                <w:szCs w:val="26"/>
              </w:rPr>
            </w:pPr>
            <w:r w:rsidRPr="00C05497">
              <w:rPr>
                <w:sz w:val="26"/>
                <w:szCs w:val="26"/>
              </w:rPr>
              <w:t>No</w:t>
            </w:r>
          </w:p>
        </w:tc>
        <w:tc>
          <w:tcPr>
            <w:tcW w:w="2425" w:type="dxa"/>
          </w:tcPr>
          <w:p w14:paraId="65A36EED" w14:textId="0A8E50DF" w:rsidR="00245F9A" w:rsidRPr="00C05497" w:rsidRDefault="00094ADD">
            <w:pPr>
              <w:rPr>
                <w:sz w:val="26"/>
                <w:szCs w:val="26"/>
              </w:rPr>
            </w:pPr>
            <w:r w:rsidRPr="00C05497">
              <w:rPr>
                <w:sz w:val="26"/>
                <w:szCs w:val="26"/>
              </w:rPr>
              <w:t>Quyền của người dùng</w:t>
            </w:r>
          </w:p>
        </w:tc>
      </w:tr>
      <w:tr w:rsidR="00094ADD" w:rsidRPr="00C05497" w14:paraId="10C71957" w14:textId="77777777">
        <w:tc>
          <w:tcPr>
            <w:tcW w:w="715" w:type="dxa"/>
          </w:tcPr>
          <w:p w14:paraId="35BB1A73" w14:textId="77777777" w:rsidR="00245F9A" w:rsidRPr="00C05497" w:rsidRDefault="00245F9A">
            <w:pPr>
              <w:rPr>
                <w:sz w:val="26"/>
                <w:szCs w:val="26"/>
              </w:rPr>
            </w:pPr>
            <w:r w:rsidRPr="00C05497">
              <w:rPr>
                <w:sz w:val="26"/>
                <w:szCs w:val="26"/>
              </w:rPr>
              <w:t>8</w:t>
            </w:r>
          </w:p>
        </w:tc>
        <w:tc>
          <w:tcPr>
            <w:tcW w:w="1529" w:type="dxa"/>
          </w:tcPr>
          <w:p w14:paraId="65F27927" w14:textId="11FCEB75" w:rsidR="00245F9A" w:rsidRPr="00C05497" w:rsidRDefault="00094ADD">
            <w:pPr>
              <w:rPr>
                <w:sz w:val="26"/>
                <w:szCs w:val="26"/>
              </w:rPr>
            </w:pPr>
            <w:r w:rsidRPr="00C05497">
              <w:rPr>
                <w:sz w:val="26"/>
                <w:szCs w:val="26"/>
              </w:rPr>
              <w:t>status</w:t>
            </w:r>
          </w:p>
        </w:tc>
        <w:tc>
          <w:tcPr>
            <w:tcW w:w="1981" w:type="dxa"/>
          </w:tcPr>
          <w:p w14:paraId="221EC308" w14:textId="1E6F9C90" w:rsidR="00245F9A" w:rsidRPr="00C05497" w:rsidRDefault="00245F9A">
            <w:pPr>
              <w:rPr>
                <w:sz w:val="26"/>
                <w:szCs w:val="26"/>
              </w:rPr>
            </w:pPr>
            <w:proofErr w:type="gramStart"/>
            <w:r w:rsidRPr="00C05497">
              <w:rPr>
                <w:sz w:val="26"/>
                <w:szCs w:val="26"/>
              </w:rPr>
              <w:t>ENUM(</w:t>
            </w:r>
            <w:proofErr w:type="gramEnd"/>
            <w:r w:rsidR="00094ADD" w:rsidRPr="00C05497">
              <w:rPr>
                <w:sz w:val="26"/>
                <w:szCs w:val="26"/>
              </w:rPr>
              <w:t>“active”, “inactive”, “banned”</w:t>
            </w:r>
            <w:r w:rsidR="00C34E1A">
              <w:rPr>
                <w:sz w:val="26"/>
                <w:szCs w:val="26"/>
              </w:rPr>
              <w:t>, “deleted”</w:t>
            </w:r>
            <w:r w:rsidR="00094ADD" w:rsidRPr="00C05497">
              <w:rPr>
                <w:sz w:val="26"/>
                <w:szCs w:val="26"/>
              </w:rPr>
              <w:t>)</w:t>
            </w:r>
          </w:p>
        </w:tc>
        <w:tc>
          <w:tcPr>
            <w:tcW w:w="1112" w:type="dxa"/>
          </w:tcPr>
          <w:p w14:paraId="112CD909" w14:textId="77777777" w:rsidR="00245F9A" w:rsidRPr="00C05497" w:rsidRDefault="00245F9A">
            <w:pPr>
              <w:rPr>
                <w:sz w:val="26"/>
                <w:szCs w:val="26"/>
              </w:rPr>
            </w:pPr>
            <w:r w:rsidRPr="00C05497">
              <w:rPr>
                <w:sz w:val="26"/>
                <w:szCs w:val="26"/>
              </w:rPr>
              <w:t>No</w:t>
            </w:r>
          </w:p>
        </w:tc>
        <w:tc>
          <w:tcPr>
            <w:tcW w:w="1588" w:type="dxa"/>
          </w:tcPr>
          <w:p w14:paraId="008EDA8E" w14:textId="77777777" w:rsidR="00245F9A" w:rsidRPr="00C05497" w:rsidRDefault="00245F9A">
            <w:pPr>
              <w:rPr>
                <w:sz w:val="26"/>
                <w:szCs w:val="26"/>
              </w:rPr>
            </w:pPr>
            <w:r w:rsidRPr="00C05497">
              <w:rPr>
                <w:sz w:val="26"/>
                <w:szCs w:val="26"/>
              </w:rPr>
              <w:t>No</w:t>
            </w:r>
          </w:p>
        </w:tc>
        <w:tc>
          <w:tcPr>
            <w:tcW w:w="2425" w:type="dxa"/>
          </w:tcPr>
          <w:p w14:paraId="03633A7A" w14:textId="4935D274" w:rsidR="00245F9A" w:rsidRPr="00C05497" w:rsidRDefault="00245F9A">
            <w:pPr>
              <w:rPr>
                <w:sz w:val="26"/>
                <w:szCs w:val="26"/>
              </w:rPr>
            </w:pPr>
            <w:r w:rsidRPr="00C05497">
              <w:rPr>
                <w:sz w:val="26"/>
                <w:szCs w:val="26"/>
              </w:rPr>
              <w:t>Trạng thái của</w:t>
            </w:r>
            <w:r w:rsidR="00094ADD" w:rsidRPr="00C05497">
              <w:rPr>
                <w:sz w:val="26"/>
                <w:szCs w:val="26"/>
              </w:rPr>
              <w:t xml:space="preserve"> tài khoản</w:t>
            </w:r>
          </w:p>
        </w:tc>
      </w:tr>
    </w:tbl>
    <w:p w14:paraId="5F5AAFE7" w14:textId="6BE633A8" w:rsidR="00245F9A" w:rsidRPr="00C05497" w:rsidRDefault="00931EB2" w:rsidP="00C05497">
      <w:pPr>
        <w:pStyle w:val="Heading3"/>
      </w:pPr>
      <w:r w:rsidRPr="00C05497">
        <w:t>Bảng Category</w:t>
      </w:r>
    </w:p>
    <w:p w14:paraId="2D342627" w14:textId="30FA06A3" w:rsidR="00931EB2" w:rsidRPr="00C05497" w:rsidRDefault="00931EB2" w:rsidP="009A6FBF">
      <w:pPr>
        <w:pStyle w:val="ListParagraph"/>
        <w:numPr>
          <w:ilvl w:val="0"/>
          <w:numId w:val="21"/>
        </w:numPr>
        <w:rPr>
          <w:sz w:val="26"/>
          <w:szCs w:val="26"/>
        </w:rPr>
      </w:pPr>
      <w:r w:rsidRPr="00C05497">
        <w:rPr>
          <w:sz w:val="26"/>
          <w:szCs w:val="26"/>
        </w:rPr>
        <w:t>Mục đích sử dụng: Lưu thông tin danh mục</w:t>
      </w:r>
    </w:p>
    <w:tbl>
      <w:tblPr>
        <w:tblStyle w:val="TableGrid"/>
        <w:tblW w:w="0" w:type="auto"/>
        <w:tblLook w:val="04A0" w:firstRow="1" w:lastRow="0" w:firstColumn="1" w:lastColumn="0" w:noHBand="0" w:noVBand="1"/>
      </w:tblPr>
      <w:tblGrid>
        <w:gridCol w:w="715"/>
        <w:gridCol w:w="1529"/>
        <w:gridCol w:w="1981"/>
        <w:gridCol w:w="1112"/>
        <w:gridCol w:w="1588"/>
        <w:gridCol w:w="2425"/>
      </w:tblGrid>
      <w:tr w:rsidR="00931EB2" w:rsidRPr="00C05497" w14:paraId="4A92CE78" w14:textId="77777777">
        <w:tc>
          <w:tcPr>
            <w:tcW w:w="715" w:type="dxa"/>
          </w:tcPr>
          <w:p w14:paraId="44A87E22" w14:textId="77777777" w:rsidR="00931EB2" w:rsidRPr="00C05497" w:rsidRDefault="00931EB2">
            <w:pPr>
              <w:rPr>
                <w:sz w:val="26"/>
                <w:szCs w:val="26"/>
              </w:rPr>
            </w:pPr>
            <w:r w:rsidRPr="00C05497">
              <w:rPr>
                <w:sz w:val="26"/>
                <w:szCs w:val="26"/>
              </w:rPr>
              <w:t>STT</w:t>
            </w:r>
          </w:p>
        </w:tc>
        <w:tc>
          <w:tcPr>
            <w:tcW w:w="1529" w:type="dxa"/>
          </w:tcPr>
          <w:p w14:paraId="0EFBC1A3" w14:textId="77777777" w:rsidR="00931EB2" w:rsidRPr="00C05497" w:rsidRDefault="00931EB2">
            <w:pPr>
              <w:rPr>
                <w:sz w:val="26"/>
                <w:szCs w:val="26"/>
              </w:rPr>
            </w:pPr>
            <w:r w:rsidRPr="00C05497">
              <w:rPr>
                <w:sz w:val="26"/>
                <w:szCs w:val="26"/>
              </w:rPr>
              <w:t xml:space="preserve">Tên trường </w:t>
            </w:r>
          </w:p>
        </w:tc>
        <w:tc>
          <w:tcPr>
            <w:tcW w:w="1981" w:type="dxa"/>
          </w:tcPr>
          <w:p w14:paraId="6B40312D" w14:textId="77777777" w:rsidR="00931EB2" w:rsidRPr="00C05497" w:rsidRDefault="00931EB2">
            <w:pPr>
              <w:rPr>
                <w:sz w:val="26"/>
                <w:szCs w:val="26"/>
              </w:rPr>
            </w:pPr>
            <w:r w:rsidRPr="00C05497">
              <w:rPr>
                <w:sz w:val="26"/>
                <w:szCs w:val="26"/>
              </w:rPr>
              <w:t>Kiểu dữ liệu</w:t>
            </w:r>
          </w:p>
        </w:tc>
        <w:tc>
          <w:tcPr>
            <w:tcW w:w="1112" w:type="dxa"/>
          </w:tcPr>
          <w:p w14:paraId="18AB7693" w14:textId="77777777" w:rsidR="00931EB2" w:rsidRPr="00C05497" w:rsidRDefault="00931EB2">
            <w:pPr>
              <w:rPr>
                <w:sz w:val="26"/>
                <w:szCs w:val="26"/>
              </w:rPr>
            </w:pPr>
            <w:r w:rsidRPr="00C05497">
              <w:rPr>
                <w:sz w:val="26"/>
                <w:szCs w:val="26"/>
              </w:rPr>
              <w:t>Nullable</w:t>
            </w:r>
          </w:p>
        </w:tc>
        <w:tc>
          <w:tcPr>
            <w:tcW w:w="1588" w:type="dxa"/>
          </w:tcPr>
          <w:p w14:paraId="04F0962F" w14:textId="77777777" w:rsidR="00931EB2" w:rsidRPr="00C05497" w:rsidRDefault="00931EB2">
            <w:pPr>
              <w:rPr>
                <w:sz w:val="26"/>
                <w:szCs w:val="26"/>
              </w:rPr>
            </w:pPr>
            <w:r w:rsidRPr="00C05497">
              <w:rPr>
                <w:sz w:val="26"/>
                <w:szCs w:val="26"/>
              </w:rPr>
              <w:t>Ràng buộc</w:t>
            </w:r>
          </w:p>
        </w:tc>
        <w:tc>
          <w:tcPr>
            <w:tcW w:w="2425" w:type="dxa"/>
          </w:tcPr>
          <w:p w14:paraId="1CBE4611" w14:textId="77777777" w:rsidR="00931EB2" w:rsidRPr="00C05497" w:rsidRDefault="00931EB2">
            <w:pPr>
              <w:rPr>
                <w:sz w:val="26"/>
                <w:szCs w:val="26"/>
              </w:rPr>
            </w:pPr>
            <w:r w:rsidRPr="00C05497">
              <w:rPr>
                <w:sz w:val="26"/>
                <w:szCs w:val="26"/>
              </w:rPr>
              <w:t>Mô tả</w:t>
            </w:r>
          </w:p>
        </w:tc>
      </w:tr>
      <w:tr w:rsidR="00931EB2" w:rsidRPr="00C05497" w14:paraId="1E0E7C94" w14:textId="77777777">
        <w:tc>
          <w:tcPr>
            <w:tcW w:w="715" w:type="dxa"/>
          </w:tcPr>
          <w:p w14:paraId="7D07B8B1" w14:textId="77777777" w:rsidR="00931EB2" w:rsidRPr="00C05497" w:rsidRDefault="00931EB2">
            <w:pPr>
              <w:rPr>
                <w:sz w:val="26"/>
                <w:szCs w:val="26"/>
              </w:rPr>
            </w:pPr>
            <w:r w:rsidRPr="00C05497">
              <w:rPr>
                <w:sz w:val="26"/>
                <w:szCs w:val="26"/>
              </w:rPr>
              <w:t>1</w:t>
            </w:r>
          </w:p>
        </w:tc>
        <w:tc>
          <w:tcPr>
            <w:tcW w:w="1529" w:type="dxa"/>
          </w:tcPr>
          <w:p w14:paraId="2C455C1B" w14:textId="77777777" w:rsidR="00931EB2" w:rsidRPr="00C05497" w:rsidRDefault="00931EB2">
            <w:pPr>
              <w:rPr>
                <w:sz w:val="26"/>
                <w:szCs w:val="26"/>
              </w:rPr>
            </w:pPr>
            <w:r w:rsidRPr="00C05497">
              <w:rPr>
                <w:sz w:val="26"/>
                <w:szCs w:val="26"/>
              </w:rPr>
              <w:t>Id</w:t>
            </w:r>
          </w:p>
        </w:tc>
        <w:tc>
          <w:tcPr>
            <w:tcW w:w="1981" w:type="dxa"/>
          </w:tcPr>
          <w:p w14:paraId="7BEB50BF" w14:textId="77777777" w:rsidR="00931EB2" w:rsidRPr="00C05497" w:rsidRDefault="00931EB2">
            <w:pPr>
              <w:rPr>
                <w:sz w:val="26"/>
                <w:szCs w:val="26"/>
              </w:rPr>
            </w:pPr>
            <w:r w:rsidRPr="00C05497">
              <w:rPr>
                <w:sz w:val="26"/>
                <w:szCs w:val="26"/>
              </w:rPr>
              <w:t>INT</w:t>
            </w:r>
          </w:p>
        </w:tc>
        <w:tc>
          <w:tcPr>
            <w:tcW w:w="1112" w:type="dxa"/>
          </w:tcPr>
          <w:p w14:paraId="0D85A088" w14:textId="77777777" w:rsidR="00931EB2" w:rsidRPr="00C05497" w:rsidRDefault="00931EB2">
            <w:pPr>
              <w:rPr>
                <w:sz w:val="26"/>
                <w:szCs w:val="26"/>
              </w:rPr>
            </w:pPr>
            <w:r w:rsidRPr="00C05497">
              <w:rPr>
                <w:sz w:val="26"/>
                <w:szCs w:val="26"/>
              </w:rPr>
              <w:t>No</w:t>
            </w:r>
          </w:p>
        </w:tc>
        <w:tc>
          <w:tcPr>
            <w:tcW w:w="1588" w:type="dxa"/>
          </w:tcPr>
          <w:p w14:paraId="5A6C3FAC" w14:textId="77777777" w:rsidR="00931EB2" w:rsidRPr="00C05497" w:rsidRDefault="00931EB2">
            <w:pPr>
              <w:rPr>
                <w:sz w:val="26"/>
                <w:szCs w:val="26"/>
              </w:rPr>
            </w:pPr>
            <w:r w:rsidRPr="00C05497">
              <w:rPr>
                <w:sz w:val="26"/>
                <w:szCs w:val="26"/>
              </w:rPr>
              <w:t>Primary key</w:t>
            </w:r>
          </w:p>
        </w:tc>
        <w:tc>
          <w:tcPr>
            <w:tcW w:w="2425" w:type="dxa"/>
          </w:tcPr>
          <w:p w14:paraId="05D38128" w14:textId="41C5D0AF" w:rsidR="00931EB2" w:rsidRPr="00C05497" w:rsidRDefault="00931EB2">
            <w:pPr>
              <w:rPr>
                <w:sz w:val="26"/>
                <w:szCs w:val="26"/>
              </w:rPr>
            </w:pPr>
            <w:proofErr w:type="gramStart"/>
            <w:r w:rsidRPr="00C05497">
              <w:rPr>
                <w:sz w:val="26"/>
                <w:szCs w:val="26"/>
              </w:rPr>
              <w:t>Mã</w:t>
            </w:r>
            <w:proofErr w:type="gramEnd"/>
            <w:r w:rsidRPr="00C05497">
              <w:rPr>
                <w:sz w:val="26"/>
                <w:szCs w:val="26"/>
              </w:rPr>
              <w:t xml:space="preserve"> danh mục</w:t>
            </w:r>
          </w:p>
        </w:tc>
      </w:tr>
      <w:tr w:rsidR="00931EB2" w:rsidRPr="00C05497" w14:paraId="07CBFBE5" w14:textId="77777777">
        <w:tc>
          <w:tcPr>
            <w:tcW w:w="715" w:type="dxa"/>
          </w:tcPr>
          <w:p w14:paraId="2CCDF137" w14:textId="77777777" w:rsidR="00931EB2" w:rsidRPr="00C05497" w:rsidRDefault="00931EB2">
            <w:pPr>
              <w:rPr>
                <w:sz w:val="26"/>
                <w:szCs w:val="26"/>
              </w:rPr>
            </w:pPr>
            <w:r w:rsidRPr="00C05497">
              <w:rPr>
                <w:sz w:val="26"/>
                <w:szCs w:val="26"/>
              </w:rPr>
              <w:t>2</w:t>
            </w:r>
          </w:p>
        </w:tc>
        <w:tc>
          <w:tcPr>
            <w:tcW w:w="1529" w:type="dxa"/>
          </w:tcPr>
          <w:p w14:paraId="73AB8E57" w14:textId="77777777" w:rsidR="00931EB2" w:rsidRPr="00C05497" w:rsidRDefault="00931EB2">
            <w:pPr>
              <w:rPr>
                <w:sz w:val="26"/>
                <w:szCs w:val="26"/>
              </w:rPr>
            </w:pPr>
            <w:r w:rsidRPr="00C05497">
              <w:rPr>
                <w:sz w:val="26"/>
                <w:szCs w:val="26"/>
              </w:rPr>
              <w:t>Name</w:t>
            </w:r>
          </w:p>
        </w:tc>
        <w:tc>
          <w:tcPr>
            <w:tcW w:w="1981" w:type="dxa"/>
          </w:tcPr>
          <w:p w14:paraId="178084C3" w14:textId="77777777" w:rsidR="00931EB2" w:rsidRPr="00C05497" w:rsidRDefault="00931EB2">
            <w:pPr>
              <w:rPr>
                <w:sz w:val="26"/>
                <w:szCs w:val="26"/>
              </w:rPr>
            </w:pPr>
            <w:proofErr w:type="gramStart"/>
            <w:r w:rsidRPr="00C05497">
              <w:rPr>
                <w:sz w:val="26"/>
                <w:szCs w:val="26"/>
              </w:rPr>
              <w:t>VARCHAR(</w:t>
            </w:r>
            <w:proofErr w:type="gramEnd"/>
            <w:r w:rsidRPr="00C05497">
              <w:rPr>
                <w:sz w:val="26"/>
                <w:szCs w:val="26"/>
              </w:rPr>
              <w:t>50)</w:t>
            </w:r>
          </w:p>
        </w:tc>
        <w:tc>
          <w:tcPr>
            <w:tcW w:w="1112" w:type="dxa"/>
          </w:tcPr>
          <w:p w14:paraId="3871E8B5" w14:textId="77777777" w:rsidR="00931EB2" w:rsidRPr="00C05497" w:rsidRDefault="00931EB2">
            <w:pPr>
              <w:rPr>
                <w:sz w:val="26"/>
                <w:szCs w:val="26"/>
              </w:rPr>
            </w:pPr>
            <w:r w:rsidRPr="00C05497">
              <w:rPr>
                <w:sz w:val="26"/>
                <w:szCs w:val="26"/>
              </w:rPr>
              <w:t>No</w:t>
            </w:r>
          </w:p>
        </w:tc>
        <w:tc>
          <w:tcPr>
            <w:tcW w:w="1588" w:type="dxa"/>
          </w:tcPr>
          <w:p w14:paraId="04F9469E" w14:textId="77777777" w:rsidR="00931EB2" w:rsidRPr="00C05497" w:rsidRDefault="00931EB2">
            <w:pPr>
              <w:rPr>
                <w:sz w:val="26"/>
                <w:szCs w:val="26"/>
              </w:rPr>
            </w:pPr>
            <w:r w:rsidRPr="00C05497">
              <w:rPr>
                <w:sz w:val="26"/>
                <w:szCs w:val="26"/>
              </w:rPr>
              <w:t>No</w:t>
            </w:r>
          </w:p>
        </w:tc>
        <w:tc>
          <w:tcPr>
            <w:tcW w:w="2425" w:type="dxa"/>
          </w:tcPr>
          <w:p w14:paraId="6A16CD39" w14:textId="40130BE3" w:rsidR="00931EB2" w:rsidRPr="00C05497" w:rsidRDefault="00931EB2">
            <w:pPr>
              <w:rPr>
                <w:sz w:val="26"/>
                <w:szCs w:val="26"/>
              </w:rPr>
            </w:pPr>
            <w:r w:rsidRPr="00C05497">
              <w:rPr>
                <w:sz w:val="26"/>
                <w:szCs w:val="26"/>
              </w:rPr>
              <w:t>Tên danh mục</w:t>
            </w:r>
          </w:p>
        </w:tc>
      </w:tr>
    </w:tbl>
    <w:p w14:paraId="5932A88C" w14:textId="497FC3A0" w:rsidR="00931EB2" w:rsidRPr="00C05497" w:rsidRDefault="00931EB2" w:rsidP="00C05497">
      <w:pPr>
        <w:pStyle w:val="Heading3"/>
      </w:pPr>
      <w:r w:rsidRPr="00C05497">
        <w:t>Bảng</w:t>
      </w:r>
      <w:r w:rsidR="00BE41DA" w:rsidRPr="00C05497">
        <w:t xml:space="preserve"> Lesson</w:t>
      </w:r>
    </w:p>
    <w:p w14:paraId="2945DAC2" w14:textId="72D017BF" w:rsidR="00BE41DA" w:rsidRPr="00C05497" w:rsidRDefault="00BE41DA" w:rsidP="009A6FBF">
      <w:pPr>
        <w:pStyle w:val="ListParagraph"/>
        <w:numPr>
          <w:ilvl w:val="0"/>
          <w:numId w:val="21"/>
        </w:numPr>
        <w:rPr>
          <w:sz w:val="26"/>
          <w:szCs w:val="26"/>
        </w:rPr>
      </w:pPr>
      <w:r w:rsidRPr="00C05497">
        <w:rPr>
          <w:sz w:val="26"/>
          <w:szCs w:val="26"/>
        </w:rPr>
        <w:t>Mục đích sử dụng: Lưu thông tin bài học</w:t>
      </w:r>
    </w:p>
    <w:tbl>
      <w:tblPr>
        <w:tblStyle w:val="TableGrid"/>
        <w:tblW w:w="0" w:type="auto"/>
        <w:tblLook w:val="04A0" w:firstRow="1" w:lastRow="0" w:firstColumn="1" w:lastColumn="0" w:noHBand="0" w:noVBand="1"/>
      </w:tblPr>
      <w:tblGrid>
        <w:gridCol w:w="715"/>
        <w:gridCol w:w="1529"/>
        <w:gridCol w:w="1981"/>
        <w:gridCol w:w="1112"/>
        <w:gridCol w:w="1588"/>
        <w:gridCol w:w="2425"/>
      </w:tblGrid>
      <w:tr w:rsidR="00BE41DA" w:rsidRPr="00C05497" w14:paraId="1C97B5CD" w14:textId="77777777">
        <w:tc>
          <w:tcPr>
            <w:tcW w:w="715" w:type="dxa"/>
          </w:tcPr>
          <w:p w14:paraId="77E60729" w14:textId="77777777" w:rsidR="00BE41DA" w:rsidRPr="00C05497" w:rsidRDefault="00BE41DA">
            <w:pPr>
              <w:rPr>
                <w:sz w:val="26"/>
                <w:szCs w:val="26"/>
              </w:rPr>
            </w:pPr>
            <w:r w:rsidRPr="00C05497">
              <w:rPr>
                <w:sz w:val="26"/>
                <w:szCs w:val="26"/>
              </w:rPr>
              <w:t>STT</w:t>
            </w:r>
          </w:p>
        </w:tc>
        <w:tc>
          <w:tcPr>
            <w:tcW w:w="1529" w:type="dxa"/>
          </w:tcPr>
          <w:p w14:paraId="4EADA30F" w14:textId="77777777" w:rsidR="00BE41DA" w:rsidRPr="00C05497" w:rsidRDefault="00BE41DA">
            <w:pPr>
              <w:rPr>
                <w:sz w:val="26"/>
                <w:szCs w:val="26"/>
              </w:rPr>
            </w:pPr>
            <w:r w:rsidRPr="00C05497">
              <w:rPr>
                <w:sz w:val="26"/>
                <w:szCs w:val="26"/>
              </w:rPr>
              <w:t xml:space="preserve">Tên trường </w:t>
            </w:r>
          </w:p>
        </w:tc>
        <w:tc>
          <w:tcPr>
            <w:tcW w:w="1981" w:type="dxa"/>
          </w:tcPr>
          <w:p w14:paraId="76555754" w14:textId="77777777" w:rsidR="00BE41DA" w:rsidRPr="00C05497" w:rsidRDefault="00BE41DA">
            <w:pPr>
              <w:rPr>
                <w:sz w:val="26"/>
                <w:szCs w:val="26"/>
              </w:rPr>
            </w:pPr>
            <w:r w:rsidRPr="00C05497">
              <w:rPr>
                <w:sz w:val="26"/>
                <w:szCs w:val="26"/>
              </w:rPr>
              <w:t>Kiểu dữ liệu</w:t>
            </w:r>
          </w:p>
        </w:tc>
        <w:tc>
          <w:tcPr>
            <w:tcW w:w="1112" w:type="dxa"/>
          </w:tcPr>
          <w:p w14:paraId="43042C66" w14:textId="77777777" w:rsidR="00BE41DA" w:rsidRPr="00C05497" w:rsidRDefault="00BE41DA">
            <w:pPr>
              <w:rPr>
                <w:sz w:val="26"/>
                <w:szCs w:val="26"/>
              </w:rPr>
            </w:pPr>
            <w:r w:rsidRPr="00C05497">
              <w:rPr>
                <w:sz w:val="26"/>
                <w:szCs w:val="26"/>
              </w:rPr>
              <w:t>Nullable</w:t>
            </w:r>
          </w:p>
        </w:tc>
        <w:tc>
          <w:tcPr>
            <w:tcW w:w="1588" w:type="dxa"/>
          </w:tcPr>
          <w:p w14:paraId="12281AB3" w14:textId="77777777" w:rsidR="00BE41DA" w:rsidRPr="00C05497" w:rsidRDefault="00BE41DA">
            <w:pPr>
              <w:rPr>
                <w:sz w:val="26"/>
                <w:szCs w:val="26"/>
              </w:rPr>
            </w:pPr>
            <w:r w:rsidRPr="00C05497">
              <w:rPr>
                <w:sz w:val="26"/>
                <w:szCs w:val="26"/>
              </w:rPr>
              <w:t>Ràng buộc</w:t>
            </w:r>
          </w:p>
        </w:tc>
        <w:tc>
          <w:tcPr>
            <w:tcW w:w="2425" w:type="dxa"/>
          </w:tcPr>
          <w:p w14:paraId="2795101B" w14:textId="77777777" w:rsidR="00BE41DA" w:rsidRPr="00C05497" w:rsidRDefault="00BE41DA">
            <w:pPr>
              <w:rPr>
                <w:sz w:val="26"/>
                <w:szCs w:val="26"/>
              </w:rPr>
            </w:pPr>
            <w:r w:rsidRPr="00C05497">
              <w:rPr>
                <w:sz w:val="26"/>
                <w:szCs w:val="26"/>
              </w:rPr>
              <w:t>Mô tả</w:t>
            </w:r>
          </w:p>
        </w:tc>
      </w:tr>
      <w:tr w:rsidR="00BE41DA" w:rsidRPr="00C05497" w14:paraId="68A69036" w14:textId="77777777">
        <w:tc>
          <w:tcPr>
            <w:tcW w:w="715" w:type="dxa"/>
          </w:tcPr>
          <w:p w14:paraId="032632B9" w14:textId="77777777" w:rsidR="00BE41DA" w:rsidRPr="00C05497" w:rsidRDefault="00BE41DA">
            <w:pPr>
              <w:rPr>
                <w:sz w:val="26"/>
                <w:szCs w:val="26"/>
              </w:rPr>
            </w:pPr>
            <w:r w:rsidRPr="00C05497">
              <w:rPr>
                <w:sz w:val="26"/>
                <w:szCs w:val="26"/>
              </w:rPr>
              <w:t>1</w:t>
            </w:r>
          </w:p>
        </w:tc>
        <w:tc>
          <w:tcPr>
            <w:tcW w:w="1529" w:type="dxa"/>
          </w:tcPr>
          <w:p w14:paraId="6B748DFD" w14:textId="77777777" w:rsidR="00BE41DA" w:rsidRPr="00C05497" w:rsidRDefault="00BE41DA">
            <w:pPr>
              <w:rPr>
                <w:sz w:val="26"/>
                <w:szCs w:val="26"/>
              </w:rPr>
            </w:pPr>
            <w:r w:rsidRPr="00C05497">
              <w:rPr>
                <w:sz w:val="26"/>
                <w:szCs w:val="26"/>
              </w:rPr>
              <w:t>Id</w:t>
            </w:r>
          </w:p>
        </w:tc>
        <w:tc>
          <w:tcPr>
            <w:tcW w:w="1981" w:type="dxa"/>
          </w:tcPr>
          <w:p w14:paraId="7178183F" w14:textId="77777777" w:rsidR="00BE41DA" w:rsidRPr="00C05497" w:rsidRDefault="00BE41DA">
            <w:pPr>
              <w:rPr>
                <w:sz w:val="26"/>
                <w:szCs w:val="26"/>
              </w:rPr>
            </w:pPr>
            <w:r w:rsidRPr="00C05497">
              <w:rPr>
                <w:sz w:val="26"/>
                <w:szCs w:val="26"/>
              </w:rPr>
              <w:t>INT</w:t>
            </w:r>
          </w:p>
        </w:tc>
        <w:tc>
          <w:tcPr>
            <w:tcW w:w="1112" w:type="dxa"/>
          </w:tcPr>
          <w:p w14:paraId="27472B0A" w14:textId="77777777" w:rsidR="00BE41DA" w:rsidRPr="00C05497" w:rsidRDefault="00BE41DA">
            <w:pPr>
              <w:rPr>
                <w:sz w:val="26"/>
                <w:szCs w:val="26"/>
              </w:rPr>
            </w:pPr>
            <w:r w:rsidRPr="00C05497">
              <w:rPr>
                <w:sz w:val="26"/>
                <w:szCs w:val="26"/>
              </w:rPr>
              <w:t>No</w:t>
            </w:r>
          </w:p>
        </w:tc>
        <w:tc>
          <w:tcPr>
            <w:tcW w:w="1588" w:type="dxa"/>
          </w:tcPr>
          <w:p w14:paraId="704AE5BD" w14:textId="77777777" w:rsidR="00BE41DA" w:rsidRPr="00C05497" w:rsidRDefault="00BE41DA">
            <w:pPr>
              <w:rPr>
                <w:sz w:val="26"/>
                <w:szCs w:val="26"/>
              </w:rPr>
            </w:pPr>
            <w:r w:rsidRPr="00C05497">
              <w:rPr>
                <w:sz w:val="26"/>
                <w:szCs w:val="26"/>
              </w:rPr>
              <w:t>Primary key</w:t>
            </w:r>
          </w:p>
        </w:tc>
        <w:tc>
          <w:tcPr>
            <w:tcW w:w="2425" w:type="dxa"/>
          </w:tcPr>
          <w:p w14:paraId="045C6BF7" w14:textId="450A7228" w:rsidR="00BE41DA" w:rsidRPr="00C05497" w:rsidRDefault="00BE41DA">
            <w:pPr>
              <w:rPr>
                <w:sz w:val="26"/>
                <w:szCs w:val="26"/>
              </w:rPr>
            </w:pPr>
            <w:r w:rsidRPr="00C05497">
              <w:rPr>
                <w:sz w:val="26"/>
                <w:szCs w:val="26"/>
              </w:rPr>
              <w:t>Mã bài học</w:t>
            </w:r>
          </w:p>
        </w:tc>
      </w:tr>
      <w:tr w:rsidR="00BE41DA" w:rsidRPr="00C05497" w14:paraId="7A8ED0E8" w14:textId="77777777">
        <w:tc>
          <w:tcPr>
            <w:tcW w:w="715" w:type="dxa"/>
          </w:tcPr>
          <w:p w14:paraId="58F74B45" w14:textId="77777777" w:rsidR="00BE41DA" w:rsidRPr="00C05497" w:rsidRDefault="00BE41DA">
            <w:pPr>
              <w:rPr>
                <w:sz w:val="26"/>
                <w:szCs w:val="26"/>
              </w:rPr>
            </w:pPr>
            <w:r w:rsidRPr="00C05497">
              <w:rPr>
                <w:sz w:val="26"/>
                <w:szCs w:val="26"/>
              </w:rPr>
              <w:t>2</w:t>
            </w:r>
          </w:p>
        </w:tc>
        <w:tc>
          <w:tcPr>
            <w:tcW w:w="1529" w:type="dxa"/>
          </w:tcPr>
          <w:p w14:paraId="220F863C" w14:textId="77777777" w:rsidR="00BE41DA" w:rsidRPr="00C05497" w:rsidRDefault="00BE41DA">
            <w:pPr>
              <w:rPr>
                <w:sz w:val="26"/>
                <w:szCs w:val="26"/>
              </w:rPr>
            </w:pPr>
            <w:r w:rsidRPr="00C05497">
              <w:rPr>
                <w:sz w:val="26"/>
                <w:szCs w:val="26"/>
              </w:rPr>
              <w:t>Name</w:t>
            </w:r>
          </w:p>
        </w:tc>
        <w:tc>
          <w:tcPr>
            <w:tcW w:w="1981" w:type="dxa"/>
          </w:tcPr>
          <w:p w14:paraId="489D826A" w14:textId="77777777" w:rsidR="00BE41DA" w:rsidRPr="00C05497" w:rsidRDefault="00BE41DA">
            <w:pPr>
              <w:rPr>
                <w:sz w:val="26"/>
                <w:szCs w:val="26"/>
              </w:rPr>
            </w:pPr>
            <w:proofErr w:type="gramStart"/>
            <w:r w:rsidRPr="00C05497">
              <w:rPr>
                <w:sz w:val="26"/>
                <w:szCs w:val="26"/>
              </w:rPr>
              <w:t>VARCHAR(</w:t>
            </w:r>
            <w:proofErr w:type="gramEnd"/>
            <w:r w:rsidRPr="00C05497">
              <w:rPr>
                <w:sz w:val="26"/>
                <w:szCs w:val="26"/>
              </w:rPr>
              <w:t>50)</w:t>
            </w:r>
          </w:p>
        </w:tc>
        <w:tc>
          <w:tcPr>
            <w:tcW w:w="1112" w:type="dxa"/>
          </w:tcPr>
          <w:p w14:paraId="5DA0F572" w14:textId="77777777" w:rsidR="00BE41DA" w:rsidRPr="00C05497" w:rsidRDefault="00BE41DA">
            <w:pPr>
              <w:rPr>
                <w:sz w:val="26"/>
                <w:szCs w:val="26"/>
              </w:rPr>
            </w:pPr>
            <w:r w:rsidRPr="00C05497">
              <w:rPr>
                <w:sz w:val="26"/>
                <w:szCs w:val="26"/>
              </w:rPr>
              <w:t>No</w:t>
            </w:r>
          </w:p>
        </w:tc>
        <w:tc>
          <w:tcPr>
            <w:tcW w:w="1588" w:type="dxa"/>
          </w:tcPr>
          <w:p w14:paraId="02F5078F" w14:textId="77777777" w:rsidR="00BE41DA" w:rsidRPr="00C05497" w:rsidRDefault="00BE41DA">
            <w:pPr>
              <w:rPr>
                <w:sz w:val="26"/>
                <w:szCs w:val="26"/>
              </w:rPr>
            </w:pPr>
            <w:r w:rsidRPr="00C05497">
              <w:rPr>
                <w:sz w:val="26"/>
                <w:szCs w:val="26"/>
              </w:rPr>
              <w:t>No</w:t>
            </w:r>
          </w:p>
        </w:tc>
        <w:tc>
          <w:tcPr>
            <w:tcW w:w="2425" w:type="dxa"/>
          </w:tcPr>
          <w:p w14:paraId="0D2FB711" w14:textId="42ACC07C" w:rsidR="00BE41DA" w:rsidRPr="00C05497" w:rsidRDefault="00BE41DA">
            <w:pPr>
              <w:rPr>
                <w:sz w:val="26"/>
                <w:szCs w:val="26"/>
              </w:rPr>
            </w:pPr>
            <w:r w:rsidRPr="00C05497">
              <w:rPr>
                <w:sz w:val="26"/>
                <w:szCs w:val="26"/>
              </w:rPr>
              <w:t>Tên bài học</w:t>
            </w:r>
          </w:p>
        </w:tc>
      </w:tr>
      <w:tr w:rsidR="00BE41DA" w:rsidRPr="00C05497" w14:paraId="695DF226" w14:textId="77777777">
        <w:tc>
          <w:tcPr>
            <w:tcW w:w="715" w:type="dxa"/>
          </w:tcPr>
          <w:p w14:paraId="53F13AEC" w14:textId="77777777" w:rsidR="00BE41DA" w:rsidRPr="00C05497" w:rsidRDefault="00BE41DA">
            <w:pPr>
              <w:rPr>
                <w:sz w:val="26"/>
                <w:szCs w:val="26"/>
              </w:rPr>
            </w:pPr>
            <w:r w:rsidRPr="00C05497">
              <w:rPr>
                <w:sz w:val="26"/>
                <w:szCs w:val="26"/>
              </w:rPr>
              <w:t>3</w:t>
            </w:r>
          </w:p>
        </w:tc>
        <w:tc>
          <w:tcPr>
            <w:tcW w:w="1529" w:type="dxa"/>
          </w:tcPr>
          <w:p w14:paraId="686E5AF4" w14:textId="3B2EE607" w:rsidR="00BE41DA" w:rsidRPr="00C05497" w:rsidRDefault="00BE41DA">
            <w:pPr>
              <w:rPr>
                <w:sz w:val="26"/>
                <w:szCs w:val="26"/>
              </w:rPr>
            </w:pPr>
            <w:r w:rsidRPr="00C05497">
              <w:rPr>
                <w:sz w:val="26"/>
                <w:szCs w:val="26"/>
              </w:rPr>
              <w:t>Description</w:t>
            </w:r>
          </w:p>
        </w:tc>
        <w:tc>
          <w:tcPr>
            <w:tcW w:w="1981" w:type="dxa"/>
          </w:tcPr>
          <w:p w14:paraId="6CA44011" w14:textId="76894A0C" w:rsidR="00BE41DA" w:rsidRPr="00C05497" w:rsidRDefault="00BE41DA">
            <w:pPr>
              <w:rPr>
                <w:sz w:val="26"/>
                <w:szCs w:val="26"/>
              </w:rPr>
            </w:pPr>
            <w:r w:rsidRPr="00C05497">
              <w:rPr>
                <w:sz w:val="26"/>
                <w:szCs w:val="26"/>
              </w:rPr>
              <w:t>TEXT</w:t>
            </w:r>
          </w:p>
        </w:tc>
        <w:tc>
          <w:tcPr>
            <w:tcW w:w="1112" w:type="dxa"/>
          </w:tcPr>
          <w:p w14:paraId="743ACEEC" w14:textId="77777777" w:rsidR="00BE41DA" w:rsidRPr="00C05497" w:rsidRDefault="00BE41DA">
            <w:pPr>
              <w:rPr>
                <w:sz w:val="26"/>
                <w:szCs w:val="26"/>
              </w:rPr>
            </w:pPr>
            <w:r w:rsidRPr="00C05497">
              <w:rPr>
                <w:sz w:val="26"/>
                <w:szCs w:val="26"/>
              </w:rPr>
              <w:t>Yes</w:t>
            </w:r>
          </w:p>
        </w:tc>
        <w:tc>
          <w:tcPr>
            <w:tcW w:w="1588" w:type="dxa"/>
          </w:tcPr>
          <w:p w14:paraId="0F213297" w14:textId="77777777" w:rsidR="00BE41DA" w:rsidRPr="00C05497" w:rsidRDefault="00BE41DA">
            <w:pPr>
              <w:rPr>
                <w:sz w:val="26"/>
                <w:szCs w:val="26"/>
              </w:rPr>
            </w:pPr>
            <w:r w:rsidRPr="00C05497">
              <w:rPr>
                <w:sz w:val="26"/>
                <w:szCs w:val="26"/>
              </w:rPr>
              <w:t>No</w:t>
            </w:r>
          </w:p>
        </w:tc>
        <w:tc>
          <w:tcPr>
            <w:tcW w:w="2425" w:type="dxa"/>
          </w:tcPr>
          <w:p w14:paraId="079E9244" w14:textId="3CA56598" w:rsidR="00BE41DA" w:rsidRPr="00C05497" w:rsidRDefault="00BE41DA">
            <w:pPr>
              <w:rPr>
                <w:sz w:val="26"/>
                <w:szCs w:val="26"/>
              </w:rPr>
            </w:pPr>
            <w:r w:rsidRPr="00C05497">
              <w:rPr>
                <w:sz w:val="26"/>
                <w:szCs w:val="26"/>
              </w:rPr>
              <w:t>Mô tả bài học</w:t>
            </w:r>
          </w:p>
        </w:tc>
      </w:tr>
      <w:tr w:rsidR="00BE41DA" w:rsidRPr="00C05497" w14:paraId="7A66960C" w14:textId="77777777">
        <w:tc>
          <w:tcPr>
            <w:tcW w:w="715" w:type="dxa"/>
          </w:tcPr>
          <w:p w14:paraId="541F8587" w14:textId="77777777" w:rsidR="00BE41DA" w:rsidRPr="00C05497" w:rsidRDefault="00BE41DA">
            <w:pPr>
              <w:rPr>
                <w:sz w:val="26"/>
                <w:szCs w:val="26"/>
              </w:rPr>
            </w:pPr>
            <w:r w:rsidRPr="00C05497">
              <w:rPr>
                <w:sz w:val="26"/>
                <w:szCs w:val="26"/>
              </w:rPr>
              <w:t>4</w:t>
            </w:r>
          </w:p>
        </w:tc>
        <w:tc>
          <w:tcPr>
            <w:tcW w:w="1529" w:type="dxa"/>
          </w:tcPr>
          <w:p w14:paraId="58527132" w14:textId="0913172A" w:rsidR="00BE41DA" w:rsidRPr="00C05497" w:rsidRDefault="00BE41DA">
            <w:pPr>
              <w:rPr>
                <w:sz w:val="26"/>
                <w:szCs w:val="26"/>
              </w:rPr>
            </w:pPr>
            <w:r w:rsidRPr="00C05497">
              <w:rPr>
                <w:sz w:val="26"/>
                <w:szCs w:val="26"/>
              </w:rPr>
              <w:t>courseId</w:t>
            </w:r>
          </w:p>
        </w:tc>
        <w:tc>
          <w:tcPr>
            <w:tcW w:w="1981" w:type="dxa"/>
          </w:tcPr>
          <w:p w14:paraId="6DCD6D3E" w14:textId="57630321" w:rsidR="00BE41DA" w:rsidRPr="00C05497" w:rsidRDefault="00BE41DA">
            <w:pPr>
              <w:rPr>
                <w:sz w:val="26"/>
                <w:szCs w:val="26"/>
              </w:rPr>
            </w:pPr>
            <w:r w:rsidRPr="00C05497">
              <w:rPr>
                <w:sz w:val="26"/>
                <w:szCs w:val="26"/>
              </w:rPr>
              <w:t>INT</w:t>
            </w:r>
          </w:p>
        </w:tc>
        <w:tc>
          <w:tcPr>
            <w:tcW w:w="1112" w:type="dxa"/>
          </w:tcPr>
          <w:p w14:paraId="7CE4DACE" w14:textId="6BEF7873" w:rsidR="00BE41DA" w:rsidRPr="00C05497" w:rsidRDefault="00BE41DA">
            <w:pPr>
              <w:rPr>
                <w:sz w:val="26"/>
                <w:szCs w:val="26"/>
              </w:rPr>
            </w:pPr>
            <w:r w:rsidRPr="00C05497">
              <w:rPr>
                <w:sz w:val="26"/>
                <w:szCs w:val="26"/>
              </w:rPr>
              <w:t>No</w:t>
            </w:r>
          </w:p>
        </w:tc>
        <w:tc>
          <w:tcPr>
            <w:tcW w:w="1588" w:type="dxa"/>
          </w:tcPr>
          <w:p w14:paraId="72AB17A1" w14:textId="5541E96D" w:rsidR="00BE41DA" w:rsidRPr="00C05497" w:rsidRDefault="00BE41DA">
            <w:pPr>
              <w:rPr>
                <w:sz w:val="26"/>
                <w:szCs w:val="26"/>
              </w:rPr>
            </w:pPr>
            <w:r w:rsidRPr="00C05497">
              <w:rPr>
                <w:sz w:val="26"/>
                <w:szCs w:val="26"/>
              </w:rPr>
              <w:t>Foreign Key</w:t>
            </w:r>
          </w:p>
        </w:tc>
        <w:tc>
          <w:tcPr>
            <w:tcW w:w="2425" w:type="dxa"/>
          </w:tcPr>
          <w:p w14:paraId="28B67300" w14:textId="30298AD2" w:rsidR="00BE41DA" w:rsidRPr="00C05497" w:rsidRDefault="00714DE2">
            <w:pPr>
              <w:rPr>
                <w:sz w:val="26"/>
                <w:szCs w:val="26"/>
              </w:rPr>
            </w:pPr>
            <w:r w:rsidRPr="00C05497">
              <w:rPr>
                <w:sz w:val="26"/>
                <w:szCs w:val="26"/>
              </w:rPr>
              <w:t xml:space="preserve">Mã khóa học </w:t>
            </w:r>
            <w:r w:rsidR="008F1CCA" w:rsidRPr="00C05497">
              <w:rPr>
                <w:sz w:val="26"/>
                <w:szCs w:val="26"/>
              </w:rPr>
              <w:t>chứa</w:t>
            </w:r>
            <w:r w:rsidRPr="00C05497">
              <w:rPr>
                <w:sz w:val="26"/>
                <w:szCs w:val="26"/>
              </w:rPr>
              <w:t xml:space="preserve"> bài học</w:t>
            </w:r>
          </w:p>
        </w:tc>
      </w:tr>
    </w:tbl>
    <w:p w14:paraId="7422F7CA" w14:textId="3485E847" w:rsidR="00BE41DA" w:rsidRPr="00C05497" w:rsidRDefault="008F1CCA" w:rsidP="00C05497">
      <w:pPr>
        <w:pStyle w:val="Heading3"/>
      </w:pPr>
      <w:r w:rsidRPr="00C05497">
        <w:t xml:space="preserve">Bảng </w:t>
      </w:r>
      <w:r w:rsidR="00377117">
        <w:t>Video</w:t>
      </w:r>
    </w:p>
    <w:p w14:paraId="67F17E17" w14:textId="76565936" w:rsidR="002A4BB2" w:rsidRPr="00C05497" w:rsidRDefault="002A4BB2" w:rsidP="009A6FBF">
      <w:pPr>
        <w:pStyle w:val="ListParagraph"/>
        <w:numPr>
          <w:ilvl w:val="0"/>
          <w:numId w:val="21"/>
        </w:numPr>
        <w:rPr>
          <w:sz w:val="26"/>
          <w:szCs w:val="26"/>
        </w:rPr>
      </w:pPr>
      <w:r w:rsidRPr="00C05497">
        <w:rPr>
          <w:sz w:val="26"/>
          <w:szCs w:val="26"/>
        </w:rPr>
        <w:lastRenderedPageBreak/>
        <w:t xml:space="preserve">Mục đích sử dụng: Lưu thông tin </w:t>
      </w:r>
      <w:r w:rsidR="00377117">
        <w:rPr>
          <w:sz w:val="26"/>
          <w:szCs w:val="26"/>
        </w:rPr>
        <w:t>video</w:t>
      </w:r>
      <w:r w:rsidR="00BD462F" w:rsidRPr="00C05497">
        <w:rPr>
          <w:sz w:val="26"/>
          <w:szCs w:val="26"/>
        </w:rPr>
        <w:t xml:space="preserve"> </w:t>
      </w:r>
    </w:p>
    <w:tbl>
      <w:tblPr>
        <w:tblStyle w:val="TableGrid"/>
        <w:tblW w:w="0" w:type="auto"/>
        <w:tblLook w:val="04A0" w:firstRow="1" w:lastRow="0" w:firstColumn="1" w:lastColumn="0" w:noHBand="0" w:noVBand="1"/>
      </w:tblPr>
      <w:tblGrid>
        <w:gridCol w:w="713"/>
        <w:gridCol w:w="1522"/>
        <w:gridCol w:w="2009"/>
        <w:gridCol w:w="1112"/>
        <w:gridCol w:w="1680"/>
        <w:gridCol w:w="2314"/>
      </w:tblGrid>
      <w:tr w:rsidR="004A4B05" w:rsidRPr="00C05497" w14:paraId="0919F326" w14:textId="77777777" w:rsidTr="000C2D5D">
        <w:tc>
          <w:tcPr>
            <w:tcW w:w="715" w:type="dxa"/>
          </w:tcPr>
          <w:p w14:paraId="367F1425" w14:textId="77777777" w:rsidR="002A4BB2" w:rsidRPr="00C05497" w:rsidRDefault="002A4BB2">
            <w:pPr>
              <w:rPr>
                <w:sz w:val="26"/>
                <w:szCs w:val="26"/>
              </w:rPr>
            </w:pPr>
            <w:r w:rsidRPr="00C05497">
              <w:rPr>
                <w:sz w:val="26"/>
                <w:szCs w:val="26"/>
              </w:rPr>
              <w:t>STT</w:t>
            </w:r>
          </w:p>
        </w:tc>
        <w:tc>
          <w:tcPr>
            <w:tcW w:w="1527" w:type="dxa"/>
          </w:tcPr>
          <w:p w14:paraId="44349679" w14:textId="77777777" w:rsidR="002A4BB2" w:rsidRPr="00C05497" w:rsidRDefault="002A4BB2">
            <w:pPr>
              <w:rPr>
                <w:sz w:val="26"/>
                <w:szCs w:val="26"/>
              </w:rPr>
            </w:pPr>
            <w:r w:rsidRPr="00C05497">
              <w:rPr>
                <w:sz w:val="26"/>
                <w:szCs w:val="26"/>
              </w:rPr>
              <w:t xml:space="preserve">Tên trường </w:t>
            </w:r>
          </w:p>
        </w:tc>
        <w:tc>
          <w:tcPr>
            <w:tcW w:w="2016" w:type="dxa"/>
          </w:tcPr>
          <w:p w14:paraId="307D814A" w14:textId="77777777" w:rsidR="002A4BB2" w:rsidRPr="00C05497" w:rsidRDefault="002A4BB2">
            <w:pPr>
              <w:rPr>
                <w:sz w:val="26"/>
                <w:szCs w:val="26"/>
              </w:rPr>
            </w:pPr>
            <w:r w:rsidRPr="00C05497">
              <w:rPr>
                <w:sz w:val="26"/>
                <w:szCs w:val="26"/>
              </w:rPr>
              <w:t>Kiểu dữ liệu</w:t>
            </w:r>
          </w:p>
        </w:tc>
        <w:tc>
          <w:tcPr>
            <w:tcW w:w="1112" w:type="dxa"/>
          </w:tcPr>
          <w:p w14:paraId="59D5CBD9" w14:textId="77777777" w:rsidR="002A4BB2" w:rsidRPr="00C05497" w:rsidRDefault="002A4BB2">
            <w:pPr>
              <w:rPr>
                <w:sz w:val="26"/>
                <w:szCs w:val="26"/>
              </w:rPr>
            </w:pPr>
            <w:r w:rsidRPr="00C05497">
              <w:rPr>
                <w:sz w:val="26"/>
                <w:szCs w:val="26"/>
              </w:rPr>
              <w:t>Nullable</w:t>
            </w:r>
          </w:p>
        </w:tc>
        <w:tc>
          <w:tcPr>
            <w:tcW w:w="1580" w:type="dxa"/>
          </w:tcPr>
          <w:p w14:paraId="79FA271C" w14:textId="77777777" w:rsidR="002A4BB2" w:rsidRPr="00C05497" w:rsidRDefault="002A4BB2">
            <w:pPr>
              <w:rPr>
                <w:sz w:val="26"/>
                <w:szCs w:val="26"/>
              </w:rPr>
            </w:pPr>
            <w:r w:rsidRPr="00C05497">
              <w:rPr>
                <w:sz w:val="26"/>
                <w:szCs w:val="26"/>
              </w:rPr>
              <w:t>Ràng buộc</w:t>
            </w:r>
          </w:p>
        </w:tc>
        <w:tc>
          <w:tcPr>
            <w:tcW w:w="2400" w:type="dxa"/>
          </w:tcPr>
          <w:p w14:paraId="0CBB50DD" w14:textId="77777777" w:rsidR="002A4BB2" w:rsidRPr="00C05497" w:rsidRDefault="002A4BB2">
            <w:pPr>
              <w:rPr>
                <w:sz w:val="26"/>
                <w:szCs w:val="26"/>
              </w:rPr>
            </w:pPr>
            <w:r w:rsidRPr="00C05497">
              <w:rPr>
                <w:sz w:val="26"/>
                <w:szCs w:val="26"/>
              </w:rPr>
              <w:t>Mô tả</w:t>
            </w:r>
          </w:p>
        </w:tc>
      </w:tr>
      <w:tr w:rsidR="004A4B05" w:rsidRPr="00C05497" w14:paraId="26B5FF74" w14:textId="77777777" w:rsidTr="000C2D5D">
        <w:tc>
          <w:tcPr>
            <w:tcW w:w="715" w:type="dxa"/>
          </w:tcPr>
          <w:p w14:paraId="4391A982" w14:textId="77777777" w:rsidR="002A4BB2" w:rsidRPr="00C05497" w:rsidRDefault="002A4BB2">
            <w:pPr>
              <w:rPr>
                <w:sz w:val="26"/>
                <w:szCs w:val="26"/>
              </w:rPr>
            </w:pPr>
            <w:r w:rsidRPr="00C05497">
              <w:rPr>
                <w:sz w:val="26"/>
                <w:szCs w:val="26"/>
              </w:rPr>
              <w:t>1</w:t>
            </w:r>
          </w:p>
        </w:tc>
        <w:tc>
          <w:tcPr>
            <w:tcW w:w="1527" w:type="dxa"/>
          </w:tcPr>
          <w:p w14:paraId="4620BC9D" w14:textId="77777777" w:rsidR="002A4BB2" w:rsidRPr="00C05497" w:rsidRDefault="002A4BB2">
            <w:pPr>
              <w:rPr>
                <w:sz w:val="26"/>
                <w:szCs w:val="26"/>
              </w:rPr>
            </w:pPr>
            <w:r w:rsidRPr="00C05497">
              <w:rPr>
                <w:sz w:val="26"/>
                <w:szCs w:val="26"/>
              </w:rPr>
              <w:t>Id</w:t>
            </w:r>
          </w:p>
        </w:tc>
        <w:tc>
          <w:tcPr>
            <w:tcW w:w="2016" w:type="dxa"/>
          </w:tcPr>
          <w:p w14:paraId="70F0AB73" w14:textId="77777777" w:rsidR="002A4BB2" w:rsidRPr="00C05497" w:rsidRDefault="002A4BB2">
            <w:pPr>
              <w:rPr>
                <w:sz w:val="26"/>
                <w:szCs w:val="26"/>
              </w:rPr>
            </w:pPr>
            <w:r w:rsidRPr="00C05497">
              <w:rPr>
                <w:sz w:val="26"/>
                <w:szCs w:val="26"/>
              </w:rPr>
              <w:t>INT</w:t>
            </w:r>
          </w:p>
        </w:tc>
        <w:tc>
          <w:tcPr>
            <w:tcW w:w="1112" w:type="dxa"/>
          </w:tcPr>
          <w:p w14:paraId="5BEE4181" w14:textId="77777777" w:rsidR="002A4BB2" w:rsidRPr="00C05497" w:rsidRDefault="002A4BB2">
            <w:pPr>
              <w:rPr>
                <w:sz w:val="26"/>
                <w:szCs w:val="26"/>
              </w:rPr>
            </w:pPr>
            <w:r w:rsidRPr="00C05497">
              <w:rPr>
                <w:sz w:val="26"/>
                <w:szCs w:val="26"/>
              </w:rPr>
              <w:t>No</w:t>
            </w:r>
          </w:p>
        </w:tc>
        <w:tc>
          <w:tcPr>
            <w:tcW w:w="1580" w:type="dxa"/>
          </w:tcPr>
          <w:p w14:paraId="5E53CCE6" w14:textId="77777777" w:rsidR="002A4BB2" w:rsidRPr="00C05497" w:rsidRDefault="002A4BB2">
            <w:pPr>
              <w:rPr>
                <w:sz w:val="26"/>
                <w:szCs w:val="26"/>
              </w:rPr>
            </w:pPr>
            <w:r w:rsidRPr="00C05497">
              <w:rPr>
                <w:sz w:val="26"/>
                <w:szCs w:val="26"/>
              </w:rPr>
              <w:t>Primary key</w:t>
            </w:r>
          </w:p>
        </w:tc>
        <w:tc>
          <w:tcPr>
            <w:tcW w:w="2400" w:type="dxa"/>
          </w:tcPr>
          <w:p w14:paraId="4FE887FE" w14:textId="5D62EF4D" w:rsidR="002A4BB2" w:rsidRPr="00C05497" w:rsidRDefault="002A4BB2">
            <w:pPr>
              <w:rPr>
                <w:sz w:val="26"/>
                <w:szCs w:val="26"/>
              </w:rPr>
            </w:pPr>
            <w:r w:rsidRPr="00C05497">
              <w:rPr>
                <w:sz w:val="26"/>
                <w:szCs w:val="26"/>
              </w:rPr>
              <w:t xml:space="preserve">Mã </w:t>
            </w:r>
            <w:r w:rsidR="00377117">
              <w:rPr>
                <w:sz w:val="26"/>
                <w:szCs w:val="26"/>
              </w:rPr>
              <w:t>video</w:t>
            </w:r>
          </w:p>
        </w:tc>
      </w:tr>
      <w:tr w:rsidR="004A4B05" w:rsidRPr="00C05497" w14:paraId="5E12D352" w14:textId="77777777" w:rsidTr="000C2D5D">
        <w:tc>
          <w:tcPr>
            <w:tcW w:w="715" w:type="dxa"/>
          </w:tcPr>
          <w:p w14:paraId="2F15D95D" w14:textId="77777777" w:rsidR="002A4BB2" w:rsidRPr="00C05497" w:rsidRDefault="002A4BB2">
            <w:pPr>
              <w:rPr>
                <w:sz w:val="26"/>
                <w:szCs w:val="26"/>
              </w:rPr>
            </w:pPr>
            <w:r w:rsidRPr="00C05497">
              <w:rPr>
                <w:sz w:val="26"/>
                <w:szCs w:val="26"/>
              </w:rPr>
              <w:t>2</w:t>
            </w:r>
          </w:p>
        </w:tc>
        <w:tc>
          <w:tcPr>
            <w:tcW w:w="1527" w:type="dxa"/>
          </w:tcPr>
          <w:p w14:paraId="74407E8D" w14:textId="77777777" w:rsidR="002A4BB2" w:rsidRPr="00C05497" w:rsidRDefault="002A4BB2">
            <w:pPr>
              <w:rPr>
                <w:sz w:val="26"/>
                <w:szCs w:val="26"/>
              </w:rPr>
            </w:pPr>
            <w:r w:rsidRPr="00C05497">
              <w:rPr>
                <w:sz w:val="26"/>
                <w:szCs w:val="26"/>
              </w:rPr>
              <w:t>Name</w:t>
            </w:r>
          </w:p>
        </w:tc>
        <w:tc>
          <w:tcPr>
            <w:tcW w:w="2016" w:type="dxa"/>
          </w:tcPr>
          <w:p w14:paraId="6943E925" w14:textId="77777777" w:rsidR="002A4BB2" w:rsidRPr="00C05497" w:rsidRDefault="002A4BB2">
            <w:pPr>
              <w:rPr>
                <w:sz w:val="26"/>
                <w:szCs w:val="26"/>
              </w:rPr>
            </w:pPr>
            <w:proofErr w:type="gramStart"/>
            <w:r w:rsidRPr="00C05497">
              <w:rPr>
                <w:sz w:val="26"/>
                <w:szCs w:val="26"/>
              </w:rPr>
              <w:t>VARCHAR(</w:t>
            </w:r>
            <w:proofErr w:type="gramEnd"/>
            <w:r w:rsidRPr="00C05497">
              <w:rPr>
                <w:sz w:val="26"/>
                <w:szCs w:val="26"/>
              </w:rPr>
              <w:t>50)</w:t>
            </w:r>
          </w:p>
        </w:tc>
        <w:tc>
          <w:tcPr>
            <w:tcW w:w="1112" w:type="dxa"/>
          </w:tcPr>
          <w:p w14:paraId="6D542F71" w14:textId="77777777" w:rsidR="002A4BB2" w:rsidRPr="00C05497" w:rsidRDefault="002A4BB2">
            <w:pPr>
              <w:rPr>
                <w:sz w:val="26"/>
                <w:szCs w:val="26"/>
              </w:rPr>
            </w:pPr>
            <w:r w:rsidRPr="00C05497">
              <w:rPr>
                <w:sz w:val="26"/>
                <w:szCs w:val="26"/>
              </w:rPr>
              <w:t>No</w:t>
            </w:r>
          </w:p>
        </w:tc>
        <w:tc>
          <w:tcPr>
            <w:tcW w:w="1580" w:type="dxa"/>
          </w:tcPr>
          <w:p w14:paraId="51ACFDAF" w14:textId="77777777" w:rsidR="002A4BB2" w:rsidRPr="00C05497" w:rsidRDefault="002A4BB2">
            <w:pPr>
              <w:rPr>
                <w:sz w:val="26"/>
                <w:szCs w:val="26"/>
              </w:rPr>
            </w:pPr>
            <w:r w:rsidRPr="00C05497">
              <w:rPr>
                <w:sz w:val="26"/>
                <w:szCs w:val="26"/>
              </w:rPr>
              <w:t>No</w:t>
            </w:r>
          </w:p>
        </w:tc>
        <w:tc>
          <w:tcPr>
            <w:tcW w:w="2400" w:type="dxa"/>
          </w:tcPr>
          <w:p w14:paraId="748CF152" w14:textId="62506476" w:rsidR="002A4BB2" w:rsidRPr="00C05497" w:rsidRDefault="002A4BB2">
            <w:pPr>
              <w:rPr>
                <w:sz w:val="26"/>
                <w:szCs w:val="26"/>
              </w:rPr>
            </w:pPr>
            <w:r w:rsidRPr="00C05497">
              <w:rPr>
                <w:sz w:val="26"/>
                <w:szCs w:val="26"/>
              </w:rPr>
              <w:t xml:space="preserve">Tên </w:t>
            </w:r>
            <w:r w:rsidR="00377117">
              <w:rPr>
                <w:sz w:val="26"/>
                <w:szCs w:val="26"/>
              </w:rPr>
              <w:t>video</w:t>
            </w:r>
          </w:p>
        </w:tc>
      </w:tr>
      <w:tr w:rsidR="004A4B05" w:rsidRPr="00C05497" w14:paraId="27007931" w14:textId="77777777" w:rsidTr="000C2D5D">
        <w:tc>
          <w:tcPr>
            <w:tcW w:w="715" w:type="dxa"/>
          </w:tcPr>
          <w:p w14:paraId="1341C66F" w14:textId="77777777" w:rsidR="002A4BB2" w:rsidRPr="00C05497" w:rsidRDefault="002A4BB2">
            <w:pPr>
              <w:rPr>
                <w:sz w:val="26"/>
                <w:szCs w:val="26"/>
              </w:rPr>
            </w:pPr>
            <w:r w:rsidRPr="00C05497">
              <w:rPr>
                <w:sz w:val="26"/>
                <w:szCs w:val="26"/>
              </w:rPr>
              <w:t>3</w:t>
            </w:r>
          </w:p>
        </w:tc>
        <w:tc>
          <w:tcPr>
            <w:tcW w:w="1527" w:type="dxa"/>
          </w:tcPr>
          <w:p w14:paraId="5D665B67" w14:textId="77777777" w:rsidR="002A4BB2" w:rsidRPr="00C05497" w:rsidRDefault="002A4BB2">
            <w:pPr>
              <w:rPr>
                <w:sz w:val="26"/>
                <w:szCs w:val="26"/>
              </w:rPr>
            </w:pPr>
            <w:r w:rsidRPr="00C05497">
              <w:rPr>
                <w:sz w:val="26"/>
                <w:szCs w:val="26"/>
              </w:rPr>
              <w:t>Description</w:t>
            </w:r>
          </w:p>
        </w:tc>
        <w:tc>
          <w:tcPr>
            <w:tcW w:w="2016" w:type="dxa"/>
          </w:tcPr>
          <w:p w14:paraId="3ACD5868" w14:textId="77777777" w:rsidR="002A4BB2" w:rsidRPr="00C05497" w:rsidRDefault="002A4BB2">
            <w:pPr>
              <w:rPr>
                <w:sz w:val="26"/>
                <w:szCs w:val="26"/>
              </w:rPr>
            </w:pPr>
            <w:r w:rsidRPr="00C05497">
              <w:rPr>
                <w:sz w:val="26"/>
                <w:szCs w:val="26"/>
              </w:rPr>
              <w:t>TEXT</w:t>
            </w:r>
          </w:p>
        </w:tc>
        <w:tc>
          <w:tcPr>
            <w:tcW w:w="1112" w:type="dxa"/>
          </w:tcPr>
          <w:p w14:paraId="72C56D63" w14:textId="77777777" w:rsidR="002A4BB2" w:rsidRPr="00C05497" w:rsidRDefault="002A4BB2">
            <w:pPr>
              <w:rPr>
                <w:sz w:val="26"/>
                <w:szCs w:val="26"/>
              </w:rPr>
            </w:pPr>
            <w:r w:rsidRPr="00C05497">
              <w:rPr>
                <w:sz w:val="26"/>
                <w:szCs w:val="26"/>
              </w:rPr>
              <w:t>Yes</w:t>
            </w:r>
          </w:p>
        </w:tc>
        <w:tc>
          <w:tcPr>
            <w:tcW w:w="1580" w:type="dxa"/>
          </w:tcPr>
          <w:p w14:paraId="1B02667A" w14:textId="77777777" w:rsidR="002A4BB2" w:rsidRPr="00C05497" w:rsidRDefault="002A4BB2">
            <w:pPr>
              <w:rPr>
                <w:sz w:val="26"/>
                <w:szCs w:val="26"/>
              </w:rPr>
            </w:pPr>
            <w:r w:rsidRPr="00C05497">
              <w:rPr>
                <w:sz w:val="26"/>
                <w:szCs w:val="26"/>
              </w:rPr>
              <w:t>No</w:t>
            </w:r>
          </w:p>
        </w:tc>
        <w:tc>
          <w:tcPr>
            <w:tcW w:w="2400" w:type="dxa"/>
          </w:tcPr>
          <w:p w14:paraId="4622255F" w14:textId="3BBA4BB9" w:rsidR="002A4BB2" w:rsidRPr="00C05497" w:rsidRDefault="002A4BB2">
            <w:pPr>
              <w:rPr>
                <w:sz w:val="26"/>
                <w:szCs w:val="26"/>
              </w:rPr>
            </w:pPr>
            <w:r w:rsidRPr="00C05497">
              <w:rPr>
                <w:sz w:val="26"/>
                <w:szCs w:val="26"/>
              </w:rPr>
              <w:t xml:space="preserve">Mô tả </w:t>
            </w:r>
            <w:r w:rsidR="00377117">
              <w:rPr>
                <w:sz w:val="26"/>
                <w:szCs w:val="26"/>
              </w:rPr>
              <w:t>video</w:t>
            </w:r>
          </w:p>
        </w:tc>
      </w:tr>
      <w:tr w:rsidR="004A4B05" w:rsidRPr="00377117" w14:paraId="632D6352" w14:textId="77777777" w:rsidTr="000C2D5D">
        <w:tc>
          <w:tcPr>
            <w:tcW w:w="715" w:type="dxa"/>
          </w:tcPr>
          <w:p w14:paraId="583611CF" w14:textId="77777777" w:rsidR="002A4BB2" w:rsidRPr="00C05497" w:rsidRDefault="002A4BB2">
            <w:pPr>
              <w:rPr>
                <w:sz w:val="26"/>
                <w:szCs w:val="26"/>
              </w:rPr>
            </w:pPr>
            <w:r w:rsidRPr="00C05497">
              <w:rPr>
                <w:sz w:val="26"/>
                <w:szCs w:val="26"/>
              </w:rPr>
              <w:t>4</w:t>
            </w:r>
          </w:p>
        </w:tc>
        <w:tc>
          <w:tcPr>
            <w:tcW w:w="1527" w:type="dxa"/>
          </w:tcPr>
          <w:p w14:paraId="2D561734" w14:textId="2225CE07" w:rsidR="002A4BB2" w:rsidRPr="00C05497" w:rsidRDefault="000E3E70">
            <w:pPr>
              <w:rPr>
                <w:sz w:val="26"/>
                <w:szCs w:val="26"/>
              </w:rPr>
            </w:pPr>
            <w:r w:rsidRPr="00C05497">
              <w:rPr>
                <w:sz w:val="26"/>
                <w:szCs w:val="26"/>
              </w:rPr>
              <w:t>lesson</w:t>
            </w:r>
            <w:r w:rsidR="002A4BB2" w:rsidRPr="00C05497">
              <w:rPr>
                <w:sz w:val="26"/>
                <w:szCs w:val="26"/>
              </w:rPr>
              <w:t>Id</w:t>
            </w:r>
          </w:p>
        </w:tc>
        <w:tc>
          <w:tcPr>
            <w:tcW w:w="2016" w:type="dxa"/>
          </w:tcPr>
          <w:p w14:paraId="5AC4FA09" w14:textId="77777777" w:rsidR="002A4BB2" w:rsidRPr="00C05497" w:rsidRDefault="002A4BB2">
            <w:pPr>
              <w:rPr>
                <w:sz w:val="26"/>
                <w:szCs w:val="26"/>
              </w:rPr>
            </w:pPr>
            <w:r w:rsidRPr="00C05497">
              <w:rPr>
                <w:sz w:val="26"/>
                <w:szCs w:val="26"/>
              </w:rPr>
              <w:t>INT</w:t>
            </w:r>
          </w:p>
        </w:tc>
        <w:tc>
          <w:tcPr>
            <w:tcW w:w="1112" w:type="dxa"/>
          </w:tcPr>
          <w:p w14:paraId="51B9046F" w14:textId="77777777" w:rsidR="002A4BB2" w:rsidRPr="00C05497" w:rsidRDefault="002A4BB2">
            <w:pPr>
              <w:rPr>
                <w:sz w:val="26"/>
                <w:szCs w:val="26"/>
              </w:rPr>
            </w:pPr>
            <w:r w:rsidRPr="00C05497">
              <w:rPr>
                <w:sz w:val="26"/>
                <w:szCs w:val="26"/>
              </w:rPr>
              <w:t>No</w:t>
            </w:r>
          </w:p>
        </w:tc>
        <w:tc>
          <w:tcPr>
            <w:tcW w:w="1580" w:type="dxa"/>
          </w:tcPr>
          <w:p w14:paraId="41EBF602" w14:textId="77777777" w:rsidR="002A4BB2" w:rsidRPr="00C05497" w:rsidRDefault="002A4BB2">
            <w:pPr>
              <w:rPr>
                <w:sz w:val="26"/>
                <w:szCs w:val="26"/>
              </w:rPr>
            </w:pPr>
            <w:r w:rsidRPr="00C05497">
              <w:rPr>
                <w:sz w:val="26"/>
                <w:szCs w:val="26"/>
              </w:rPr>
              <w:t>Foreign Key</w:t>
            </w:r>
          </w:p>
        </w:tc>
        <w:tc>
          <w:tcPr>
            <w:tcW w:w="2400" w:type="dxa"/>
          </w:tcPr>
          <w:p w14:paraId="144982D8" w14:textId="0C330453" w:rsidR="002A4BB2" w:rsidRPr="00377117" w:rsidRDefault="002A4BB2">
            <w:pPr>
              <w:rPr>
                <w:sz w:val="26"/>
                <w:szCs w:val="26"/>
              </w:rPr>
            </w:pPr>
            <w:r w:rsidRPr="00377117">
              <w:rPr>
                <w:sz w:val="26"/>
                <w:szCs w:val="26"/>
              </w:rPr>
              <w:t xml:space="preserve">Mã </w:t>
            </w:r>
            <w:r w:rsidR="000E3E70" w:rsidRPr="00377117">
              <w:rPr>
                <w:sz w:val="26"/>
                <w:szCs w:val="26"/>
              </w:rPr>
              <w:t>bài</w:t>
            </w:r>
            <w:r w:rsidRPr="00377117">
              <w:rPr>
                <w:sz w:val="26"/>
                <w:szCs w:val="26"/>
              </w:rPr>
              <w:t xml:space="preserve"> học chứa </w:t>
            </w:r>
            <w:r w:rsidR="00377117" w:rsidRPr="00377117">
              <w:rPr>
                <w:sz w:val="26"/>
                <w:szCs w:val="26"/>
              </w:rPr>
              <w:t>vid</w:t>
            </w:r>
            <w:r w:rsidR="00377117">
              <w:rPr>
                <w:sz w:val="26"/>
                <w:szCs w:val="26"/>
              </w:rPr>
              <w:t>eo</w:t>
            </w:r>
          </w:p>
        </w:tc>
      </w:tr>
      <w:tr w:rsidR="000E3E70" w:rsidRPr="00C05497" w14:paraId="4AA462AE" w14:textId="77777777" w:rsidTr="000C2D5D">
        <w:tc>
          <w:tcPr>
            <w:tcW w:w="715" w:type="dxa"/>
          </w:tcPr>
          <w:p w14:paraId="15383E49" w14:textId="1F6A997C" w:rsidR="000E3E70" w:rsidRPr="00C05497" w:rsidRDefault="000E3E70">
            <w:pPr>
              <w:rPr>
                <w:sz w:val="26"/>
                <w:szCs w:val="26"/>
              </w:rPr>
            </w:pPr>
            <w:r w:rsidRPr="00C05497">
              <w:rPr>
                <w:sz w:val="26"/>
                <w:szCs w:val="26"/>
              </w:rPr>
              <w:t>5</w:t>
            </w:r>
          </w:p>
        </w:tc>
        <w:tc>
          <w:tcPr>
            <w:tcW w:w="1527" w:type="dxa"/>
          </w:tcPr>
          <w:p w14:paraId="29BA2D85" w14:textId="302871A3" w:rsidR="000E3E70" w:rsidRPr="00C05497" w:rsidRDefault="003E3FCE">
            <w:pPr>
              <w:rPr>
                <w:sz w:val="26"/>
                <w:szCs w:val="26"/>
              </w:rPr>
            </w:pPr>
            <w:r w:rsidRPr="00C05497">
              <w:rPr>
                <w:sz w:val="26"/>
                <w:szCs w:val="26"/>
              </w:rPr>
              <w:t>url</w:t>
            </w:r>
          </w:p>
        </w:tc>
        <w:tc>
          <w:tcPr>
            <w:tcW w:w="2016" w:type="dxa"/>
          </w:tcPr>
          <w:p w14:paraId="6671073A" w14:textId="3D7314A9" w:rsidR="000E3E70" w:rsidRPr="00C05497" w:rsidRDefault="003E3FCE">
            <w:pPr>
              <w:rPr>
                <w:sz w:val="26"/>
                <w:szCs w:val="26"/>
              </w:rPr>
            </w:pPr>
            <w:proofErr w:type="gramStart"/>
            <w:r w:rsidRPr="00C05497">
              <w:rPr>
                <w:sz w:val="26"/>
                <w:szCs w:val="26"/>
              </w:rPr>
              <w:t>VARCHAR(</w:t>
            </w:r>
            <w:proofErr w:type="gramEnd"/>
            <w:r w:rsidRPr="00C05497">
              <w:rPr>
                <w:sz w:val="26"/>
                <w:szCs w:val="26"/>
              </w:rPr>
              <w:t>50)</w:t>
            </w:r>
          </w:p>
        </w:tc>
        <w:tc>
          <w:tcPr>
            <w:tcW w:w="1112" w:type="dxa"/>
          </w:tcPr>
          <w:p w14:paraId="192F39F4" w14:textId="406E02C0" w:rsidR="000E3E70" w:rsidRPr="00C05497" w:rsidRDefault="003E3FCE">
            <w:pPr>
              <w:rPr>
                <w:sz w:val="26"/>
                <w:szCs w:val="26"/>
              </w:rPr>
            </w:pPr>
            <w:r w:rsidRPr="00C05497">
              <w:rPr>
                <w:sz w:val="26"/>
                <w:szCs w:val="26"/>
              </w:rPr>
              <w:t>No</w:t>
            </w:r>
          </w:p>
        </w:tc>
        <w:tc>
          <w:tcPr>
            <w:tcW w:w="1580" w:type="dxa"/>
          </w:tcPr>
          <w:p w14:paraId="43CEFF1C" w14:textId="7179ACC1" w:rsidR="000E3E70" w:rsidRPr="00C05497" w:rsidRDefault="003E3FCE">
            <w:pPr>
              <w:rPr>
                <w:sz w:val="26"/>
                <w:szCs w:val="26"/>
              </w:rPr>
            </w:pPr>
            <w:r w:rsidRPr="00C05497">
              <w:rPr>
                <w:sz w:val="26"/>
                <w:szCs w:val="26"/>
              </w:rPr>
              <w:t>No</w:t>
            </w:r>
          </w:p>
        </w:tc>
        <w:tc>
          <w:tcPr>
            <w:tcW w:w="2400" w:type="dxa"/>
          </w:tcPr>
          <w:p w14:paraId="771DBB39" w14:textId="61DA3DFC" w:rsidR="000E3E70" w:rsidRPr="00C05497" w:rsidRDefault="003E3FCE">
            <w:pPr>
              <w:rPr>
                <w:sz w:val="26"/>
                <w:szCs w:val="26"/>
              </w:rPr>
            </w:pPr>
            <w:r w:rsidRPr="00C05497">
              <w:rPr>
                <w:sz w:val="26"/>
                <w:szCs w:val="26"/>
              </w:rPr>
              <w:t xml:space="preserve">Link chứa </w:t>
            </w:r>
            <w:r w:rsidR="00377117">
              <w:rPr>
                <w:sz w:val="26"/>
                <w:szCs w:val="26"/>
              </w:rPr>
              <w:t>video</w:t>
            </w:r>
          </w:p>
        </w:tc>
      </w:tr>
      <w:tr w:rsidR="003E3FCE" w:rsidRPr="00C05497" w14:paraId="33B22F98" w14:textId="77777777" w:rsidTr="000C2D5D">
        <w:tc>
          <w:tcPr>
            <w:tcW w:w="715" w:type="dxa"/>
          </w:tcPr>
          <w:p w14:paraId="7CEC0110" w14:textId="55D8A2E6" w:rsidR="003E3FCE" w:rsidRPr="00C05497" w:rsidRDefault="003E3FCE">
            <w:pPr>
              <w:rPr>
                <w:sz w:val="26"/>
                <w:szCs w:val="26"/>
              </w:rPr>
            </w:pPr>
            <w:r w:rsidRPr="00C05497">
              <w:rPr>
                <w:sz w:val="26"/>
                <w:szCs w:val="26"/>
              </w:rPr>
              <w:t>6</w:t>
            </w:r>
          </w:p>
        </w:tc>
        <w:tc>
          <w:tcPr>
            <w:tcW w:w="1527" w:type="dxa"/>
          </w:tcPr>
          <w:p w14:paraId="04F1C903" w14:textId="68F6BA8F" w:rsidR="003E3FCE" w:rsidRPr="00C05497" w:rsidRDefault="003E3FCE">
            <w:pPr>
              <w:rPr>
                <w:sz w:val="26"/>
                <w:szCs w:val="26"/>
              </w:rPr>
            </w:pPr>
            <w:r w:rsidRPr="00C05497">
              <w:rPr>
                <w:sz w:val="26"/>
                <w:szCs w:val="26"/>
              </w:rPr>
              <w:t>fileSize</w:t>
            </w:r>
          </w:p>
        </w:tc>
        <w:tc>
          <w:tcPr>
            <w:tcW w:w="2016" w:type="dxa"/>
          </w:tcPr>
          <w:p w14:paraId="4AB937DA" w14:textId="0DF09723" w:rsidR="003E3FCE" w:rsidRPr="00C05497" w:rsidRDefault="0099685C">
            <w:pPr>
              <w:rPr>
                <w:sz w:val="26"/>
                <w:szCs w:val="26"/>
              </w:rPr>
            </w:pPr>
            <w:r w:rsidRPr="00C05497">
              <w:rPr>
                <w:sz w:val="26"/>
                <w:szCs w:val="26"/>
              </w:rPr>
              <w:t>INT</w:t>
            </w:r>
          </w:p>
        </w:tc>
        <w:tc>
          <w:tcPr>
            <w:tcW w:w="1112" w:type="dxa"/>
          </w:tcPr>
          <w:p w14:paraId="3EA09623" w14:textId="55793BE0" w:rsidR="003E3FCE" w:rsidRPr="00C05497" w:rsidRDefault="0099685C">
            <w:pPr>
              <w:rPr>
                <w:sz w:val="26"/>
                <w:szCs w:val="26"/>
              </w:rPr>
            </w:pPr>
            <w:r w:rsidRPr="00C05497">
              <w:rPr>
                <w:sz w:val="26"/>
                <w:szCs w:val="26"/>
              </w:rPr>
              <w:t>No</w:t>
            </w:r>
          </w:p>
        </w:tc>
        <w:tc>
          <w:tcPr>
            <w:tcW w:w="1580" w:type="dxa"/>
          </w:tcPr>
          <w:p w14:paraId="31ACA4CB" w14:textId="03807FE7" w:rsidR="003E3FCE" w:rsidRPr="00C05497" w:rsidRDefault="0099685C">
            <w:pPr>
              <w:rPr>
                <w:sz w:val="26"/>
                <w:szCs w:val="26"/>
              </w:rPr>
            </w:pPr>
            <w:r w:rsidRPr="00C05497">
              <w:rPr>
                <w:sz w:val="26"/>
                <w:szCs w:val="26"/>
              </w:rPr>
              <w:t>No</w:t>
            </w:r>
          </w:p>
        </w:tc>
        <w:tc>
          <w:tcPr>
            <w:tcW w:w="2400" w:type="dxa"/>
          </w:tcPr>
          <w:p w14:paraId="473ABEB0" w14:textId="142672FD" w:rsidR="003E3FCE" w:rsidRPr="00C05497" w:rsidRDefault="0099685C">
            <w:pPr>
              <w:rPr>
                <w:sz w:val="26"/>
                <w:szCs w:val="26"/>
              </w:rPr>
            </w:pPr>
            <w:r w:rsidRPr="00C05497">
              <w:rPr>
                <w:sz w:val="26"/>
                <w:szCs w:val="26"/>
              </w:rPr>
              <w:t xml:space="preserve">Kích thước </w:t>
            </w:r>
            <w:r w:rsidR="00377117">
              <w:rPr>
                <w:sz w:val="26"/>
                <w:szCs w:val="26"/>
              </w:rPr>
              <w:t>video</w:t>
            </w:r>
          </w:p>
        </w:tc>
      </w:tr>
      <w:tr w:rsidR="0099685C" w:rsidRPr="00C05497" w14:paraId="275F9170" w14:textId="77777777" w:rsidTr="000C2D5D">
        <w:tc>
          <w:tcPr>
            <w:tcW w:w="715" w:type="dxa"/>
          </w:tcPr>
          <w:p w14:paraId="452C11E7" w14:textId="185B4E55" w:rsidR="0099685C" w:rsidRPr="00C05497" w:rsidRDefault="0099685C">
            <w:pPr>
              <w:rPr>
                <w:sz w:val="26"/>
                <w:szCs w:val="26"/>
              </w:rPr>
            </w:pPr>
            <w:r w:rsidRPr="00C05497">
              <w:rPr>
                <w:sz w:val="26"/>
                <w:szCs w:val="26"/>
              </w:rPr>
              <w:t>7</w:t>
            </w:r>
          </w:p>
        </w:tc>
        <w:tc>
          <w:tcPr>
            <w:tcW w:w="1527" w:type="dxa"/>
          </w:tcPr>
          <w:p w14:paraId="46B7AC1A" w14:textId="3D357136" w:rsidR="0099685C" w:rsidRPr="00C05497" w:rsidRDefault="0099685C">
            <w:pPr>
              <w:rPr>
                <w:sz w:val="26"/>
                <w:szCs w:val="26"/>
              </w:rPr>
            </w:pPr>
            <w:r w:rsidRPr="00C05497">
              <w:rPr>
                <w:sz w:val="26"/>
                <w:szCs w:val="26"/>
              </w:rPr>
              <w:t>uploadAt</w:t>
            </w:r>
          </w:p>
        </w:tc>
        <w:tc>
          <w:tcPr>
            <w:tcW w:w="2016" w:type="dxa"/>
          </w:tcPr>
          <w:p w14:paraId="0F522B7A" w14:textId="53BE93FE" w:rsidR="0099685C" w:rsidRPr="00C05497" w:rsidRDefault="0099685C">
            <w:pPr>
              <w:rPr>
                <w:sz w:val="26"/>
                <w:szCs w:val="26"/>
              </w:rPr>
            </w:pPr>
            <w:r w:rsidRPr="00C05497">
              <w:rPr>
                <w:sz w:val="26"/>
                <w:szCs w:val="26"/>
              </w:rPr>
              <w:t>DATETIME</w:t>
            </w:r>
          </w:p>
        </w:tc>
        <w:tc>
          <w:tcPr>
            <w:tcW w:w="1112" w:type="dxa"/>
          </w:tcPr>
          <w:p w14:paraId="5E5AAC7A" w14:textId="29F37F8B" w:rsidR="0099685C" w:rsidRPr="00C05497" w:rsidRDefault="0099685C">
            <w:pPr>
              <w:rPr>
                <w:sz w:val="26"/>
                <w:szCs w:val="26"/>
              </w:rPr>
            </w:pPr>
            <w:r w:rsidRPr="00C05497">
              <w:rPr>
                <w:sz w:val="26"/>
                <w:szCs w:val="26"/>
              </w:rPr>
              <w:t>No</w:t>
            </w:r>
          </w:p>
        </w:tc>
        <w:tc>
          <w:tcPr>
            <w:tcW w:w="1580" w:type="dxa"/>
          </w:tcPr>
          <w:p w14:paraId="5797B742" w14:textId="6C8632B1" w:rsidR="0099685C" w:rsidRPr="00C05497" w:rsidRDefault="004A4B05">
            <w:pPr>
              <w:rPr>
                <w:sz w:val="26"/>
                <w:szCs w:val="26"/>
              </w:rPr>
            </w:pPr>
            <w:r w:rsidRPr="00C05497">
              <w:rPr>
                <w:sz w:val="26"/>
                <w:szCs w:val="26"/>
              </w:rPr>
              <w:t>Default Current_Time</w:t>
            </w:r>
          </w:p>
        </w:tc>
        <w:tc>
          <w:tcPr>
            <w:tcW w:w="2400" w:type="dxa"/>
          </w:tcPr>
          <w:p w14:paraId="725E513D" w14:textId="139A7DDA" w:rsidR="0099685C" w:rsidRPr="00C05497" w:rsidRDefault="0099685C">
            <w:pPr>
              <w:rPr>
                <w:sz w:val="26"/>
                <w:szCs w:val="26"/>
              </w:rPr>
            </w:pPr>
            <w:r w:rsidRPr="00C05497">
              <w:rPr>
                <w:sz w:val="26"/>
                <w:szCs w:val="26"/>
              </w:rPr>
              <w:t xml:space="preserve">Thời gian </w:t>
            </w:r>
            <w:r w:rsidR="000C2D5D" w:rsidRPr="00C05497">
              <w:rPr>
                <w:sz w:val="26"/>
                <w:szCs w:val="26"/>
              </w:rPr>
              <w:t xml:space="preserve">tạo </w:t>
            </w:r>
            <w:r w:rsidR="00377117">
              <w:rPr>
                <w:sz w:val="26"/>
                <w:szCs w:val="26"/>
              </w:rPr>
              <w:t>video</w:t>
            </w:r>
          </w:p>
        </w:tc>
      </w:tr>
      <w:tr w:rsidR="00764DA4" w:rsidRPr="00C05497" w14:paraId="43E9279C" w14:textId="77777777" w:rsidTr="000C2D5D">
        <w:tc>
          <w:tcPr>
            <w:tcW w:w="715" w:type="dxa"/>
          </w:tcPr>
          <w:p w14:paraId="1AAC60E4" w14:textId="62A1667C" w:rsidR="00764DA4" w:rsidRPr="00C05497" w:rsidRDefault="00764DA4">
            <w:pPr>
              <w:rPr>
                <w:sz w:val="26"/>
                <w:szCs w:val="26"/>
              </w:rPr>
            </w:pPr>
            <w:r>
              <w:rPr>
                <w:sz w:val="26"/>
                <w:szCs w:val="26"/>
              </w:rPr>
              <w:t>8</w:t>
            </w:r>
          </w:p>
        </w:tc>
        <w:tc>
          <w:tcPr>
            <w:tcW w:w="1527" w:type="dxa"/>
          </w:tcPr>
          <w:p w14:paraId="620DD202" w14:textId="1CA920A3" w:rsidR="00764DA4" w:rsidRPr="00C05497" w:rsidRDefault="00764DA4">
            <w:pPr>
              <w:rPr>
                <w:sz w:val="26"/>
                <w:szCs w:val="26"/>
              </w:rPr>
            </w:pPr>
            <w:r>
              <w:rPr>
                <w:sz w:val="26"/>
                <w:szCs w:val="26"/>
              </w:rPr>
              <w:t>Duration</w:t>
            </w:r>
          </w:p>
        </w:tc>
        <w:tc>
          <w:tcPr>
            <w:tcW w:w="2016" w:type="dxa"/>
          </w:tcPr>
          <w:p w14:paraId="473E85FF" w14:textId="4F338F54" w:rsidR="00764DA4" w:rsidRPr="00C05497" w:rsidRDefault="00764DA4">
            <w:pPr>
              <w:rPr>
                <w:sz w:val="26"/>
                <w:szCs w:val="26"/>
              </w:rPr>
            </w:pPr>
            <w:r>
              <w:rPr>
                <w:sz w:val="26"/>
                <w:szCs w:val="26"/>
              </w:rPr>
              <w:t>INT</w:t>
            </w:r>
          </w:p>
        </w:tc>
        <w:tc>
          <w:tcPr>
            <w:tcW w:w="1112" w:type="dxa"/>
          </w:tcPr>
          <w:p w14:paraId="44A7575C" w14:textId="2CBB5813" w:rsidR="00764DA4" w:rsidRPr="00C05497" w:rsidRDefault="00764DA4">
            <w:pPr>
              <w:rPr>
                <w:sz w:val="26"/>
                <w:szCs w:val="26"/>
              </w:rPr>
            </w:pPr>
            <w:r>
              <w:rPr>
                <w:sz w:val="26"/>
                <w:szCs w:val="26"/>
              </w:rPr>
              <w:t>No</w:t>
            </w:r>
          </w:p>
        </w:tc>
        <w:tc>
          <w:tcPr>
            <w:tcW w:w="1580" w:type="dxa"/>
          </w:tcPr>
          <w:p w14:paraId="62CF4873" w14:textId="5964E332" w:rsidR="00764DA4" w:rsidRPr="00C05497" w:rsidRDefault="00764DA4">
            <w:pPr>
              <w:rPr>
                <w:sz w:val="26"/>
                <w:szCs w:val="26"/>
              </w:rPr>
            </w:pPr>
            <w:r>
              <w:rPr>
                <w:sz w:val="26"/>
                <w:szCs w:val="26"/>
              </w:rPr>
              <w:t>No</w:t>
            </w:r>
          </w:p>
        </w:tc>
        <w:tc>
          <w:tcPr>
            <w:tcW w:w="2400" w:type="dxa"/>
          </w:tcPr>
          <w:p w14:paraId="451B506C" w14:textId="43498731" w:rsidR="00764DA4" w:rsidRPr="00C05497" w:rsidRDefault="00764DA4">
            <w:pPr>
              <w:rPr>
                <w:sz w:val="26"/>
                <w:szCs w:val="26"/>
              </w:rPr>
            </w:pPr>
            <w:r>
              <w:rPr>
                <w:sz w:val="26"/>
                <w:szCs w:val="26"/>
              </w:rPr>
              <w:t>Thời lượng video</w:t>
            </w:r>
          </w:p>
        </w:tc>
      </w:tr>
    </w:tbl>
    <w:p w14:paraId="34AF4DAF" w14:textId="01E92E46" w:rsidR="007420A2" w:rsidRPr="00C05497" w:rsidRDefault="007420A2" w:rsidP="00C05497">
      <w:pPr>
        <w:pStyle w:val="Heading3"/>
      </w:pPr>
      <w:r w:rsidRPr="00C05497">
        <w:t>Bảng Document</w:t>
      </w:r>
    </w:p>
    <w:p w14:paraId="444413D5" w14:textId="538A33A4" w:rsidR="007420A2" w:rsidRDefault="007420A2" w:rsidP="009A6FBF">
      <w:pPr>
        <w:pStyle w:val="ListParagraph"/>
        <w:numPr>
          <w:ilvl w:val="0"/>
          <w:numId w:val="21"/>
        </w:numPr>
        <w:rPr>
          <w:sz w:val="26"/>
          <w:szCs w:val="26"/>
        </w:rPr>
      </w:pPr>
      <w:r w:rsidRPr="00C05497">
        <w:rPr>
          <w:sz w:val="26"/>
          <w:szCs w:val="26"/>
        </w:rPr>
        <w:t>Mục đích sử dụng: Lưu thông tin file</w:t>
      </w:r>
    </w:p>
    <w:tbl>
      <w:tblPr>
        <w:tblStyle w:val="TableGrid"/>
        <w:tblW w:w="0" w:type="auto"/>
        <w:tblLook w:val="04A0" w:firstRow="1" w:lastRow="0" w:firstColumn="1" w:lastColumn="0" w:noHBand="0" w:noVBand="1"/>
      </w:tblPr>
      <w:tblGrid>
        <w:gridCol w:w="714"/>
        <w:gridCol w:w="1524"/>
        <w:gridCol w:w="1976"/>
        <w:gridCol w:w="1112"/>
        <w:gridCol w:w="1680"/>
        <w:gridCol w:w="2344"/>
      </w:tblGrid>
      <w:tr w:rsidR="00377117" w:rsidRPr="00C05497" w14:paraId="357953B5" w14:textId="77777777" w:rsidTr="00377117">
        <w:tc>
          <w:tcPr>
            <w:tcW w:w="714" w:type="dxa"/>
          </w:tcPr>
          <w:p w14:paraId="6B58D7AA" w14:textId="77777777" w:rsidR="00377117" w:rsidRPr="00C05497" w:rsidRDefault="00377117">
            <w:pPr>
              <w:rPr>
                <w:sz w:val="26"/>
                <w:szCs w:val="26"/>
              </w:rPr>
            </w:pPr>
            <w:r w:rsidRPr="00C05497">
              <w:rPr>
                <w:sz w:val="26"/>
                <w:szCs w:val="26"/>
              </w:rPr>
              <w:t>STT</w:t>
            </w:r>
          </w:p>
        </w:tc>
        <w:tc>
          <w:tcPr>
            <w:tcW w:w="1524" w:type="dxa"/>
          </w:tcPr>
          <w:p w14:paraId="4A567B7C" w14:textId="77777777" w:rsidR="00377117" w:rsidRPr="00C05497" w:rsidRDefault="00377117">
            <w:pPr>
              <w:rPr>
                <w:sz w:val="26"/>
                <w:szCs w:val="26"/>
              </w:rPr>
            </w:pPr>
            <w:r w:rsidRPr="00C05497">
              <w:rPr>
                <w:sz w:val="26"/>
                <w:szCs w:val="26"/>
              </w:rPr>
              <w:t xml:space="preserve">Tên trường </w:t>
            </w:r>
          </w:p>
        </w:tc>
        <w:tc>
          <w:tcPr>
            <w:tcW w:w="1976" w:type="dxa"/>
          </w:tcPr>
          <w:p w14:paraId="72CC1F15" w14:textId="77777777" w:rsidR="00377117" w:rsidRPr="00C05497" w:rsidRDefault="00377117">
            <w:pPr>
              <w:rPr>
                <w:sz w:val="26"/>
                <w:szCs w:val="26"/>
              </w:rPr>
            </w:pPr>
            <w:r w:rsidRPr="00C05497">
              <w:rPr>
                <w:sz w:val="26"/>
                <w:szCs w:val="26"/>
              </w:rPr>
              <w:t>Kiểu dữ liệu</w:t>
            </w:r>
          </w:p>
        </w:tc>
        <w:tc>
          <w:tcPr>
            <w:tcW w:w="1112" w:type="dxa"/>
          </w:tcPr>
          <w:p w14:paraId="1BD15D12" w14:textId="77777777" w:rsidR="00377117" w:rsidRPr="00C05497" w:rsidRDefault="00377117">
            <w:pPr>
              <w:rPr>
                <w:sz w:val="26"/>
                <w:szCs w:val="26"/>
              </w:rPr>
            </w:pPr>
            <w:r w:rsidRPr="00C05497">
              <w:rPr>
                <w:sz w:val="26"/>
                <w:szCs w:val="26"/>
              </w:rPr>
              <w:t>Nullable</w:t>
            </w:r>
          </w:p>
        </w:tc>
        <w:tc>
          <w:tcPr>
            <w:tcW w:w="1680" w:type="dxa"/>
          </w:tcPr>
          <w:p w14:paraId="49EC3981" w14:textId="77777777" w:rsidR="00377117" w:rsidRPr="00C05497" w:rsidRDefault="00377117">
            <w:pPr>
              <w:rPr>
                <w:sz w:val="26"/>
                <w:szCs w:val="26"/>
              </w:rPr>
            </w:pPr>
            <w:r w:rsidRPr="00C05497">
              <w:rPr>
                <w:sz w:val="26"/>
                <w:szCs w:val="26"/>
              </w:rPr>
              <w:t>Ràng buộc</w:t>
            </w:r>
          </w:p>
        </w:tc>
        <w:tc>
          <w:tcPr>
            <w:tcW w:w="2344" w:type="dxa"/>
          </w:tcPr>
          <w:p w14:paraId="0666EC06" w14:textId="77777777" w:rsidR="00377117" w:rsidRPr="00C05497" w:rsidRDefault="00377117">
            <w:pPr>
              <w:rPr>
                <w:sz w:val="26"/>
                <w:szCs w:val="26"/>
              </w:rPr>
            </w:pPr>
            <w:r w:rsidRPr="00C05497">
              <w:rPr>
                <w:sz w:val="26"/>
                <w:szCs w:val="26"/>
              </w:rPr>
              <w:t>Mô tả</w:t>
            </w:r>
          </w:p>
        </w:tc>
      </w:tr>
      <w:tr w:rsidR="00377117" w:rsidRPr="00C05497" w14:paraId="4ABB7C43" w14:textId="77777777" w:rsidTr="00377117">
        <w:tc>
          <w:tcPr>
            <w:tcW w:w="714" w:type="dxa"/>
          </w:tcPr>
          <w:p w14:paraId="0A8D2312" w14:textId="77777777" w:rsidR="00377117" w:rsidRPr="00C05497" w:rsidRDefault="00377117">
            <w:pPr>
              <w:rPr>
                <w:sz w:val="26"/>
                <w:szCs w:val="26"/>
              </w:rPr>
            </w:pPr>
            <w:r w:rsidRPr="00C05497">
              <w:rPr>
                <w:sz w:val="26"/>
                <w:szCs w:val="26"/>
              </w:rPr>
              <w:t>1</w:t>
            </w:r>
          </w:p>
        </w:tc>
        <w:tc>
          <w:tcPr>
            <w:tcW w:w="1524" w:type="dxa"/>
          </w:tcPr>
          <w:p w14:paraId="6387149F" w14:textId="77777777" w:rsidR="00377117" w:rsidRPr="00C05497" w:rsidRDefault="00377117">
            <w:pPr>
              <w:rPr>
                <w:sz w:val="26"/>
                <w:szCs w:val="26"/>
              </w:rPr>
            </w:pPr>
            <w:r w:rsidRPr="00C05497">
              <w:rPr>
                <w:sz w:val="26"/>
                <w:szCs w:val="26"/>
              </w:rPr>
              <w:t>Id</w:t>
            </w:r>
          </w:p>
        </w:tc>
        <w:tc>
          <w:tcPr>
            <w:tcW w:w="1976" w:type="dxa"/>
          </w:tcPr>
          <w:p w14:paraId="502F029C" w14:textId="77777777" w:rsidR="00377117" w:rsidRPr="00C05497" w:rsidRDefault="00377117">
            <w:pPr>
              <w:rPr>
                <w:sz w:val="26"/>
                <w:szCs w:val="26"/>
              </w:rPr>
            </w:pPr>
            <w:r w:rsidRPr="00C05497">
              <w:rPr>
                <w:sz w:val="26"/>
                <w:szCs w:val="26"/>
              </w:rPr>
              <w:t>INT</w:t>
            </w:r>
          </w:p>
        </w:tc>
        <w:tc>
          <w:tcPr>
            <w:tcW w:w="1112" w:type="dxa"/>
          </w:tcPr>
          <w:p w14:paraId="3683F543" w14:textId="77777777" w:rsidR="00377117" w:rsidRPr="00C05497" w:rsidRDefault="00377117">
            <w:pPr>
              <w:rPr>
                <w:sz w:val="26"/>
                <w:szCs w:val="26"/>
              </w:rPr>
            </w:pPr>
            <w:r w:rsidRPr="00C05497">
              <w:rPr>
                <w:sz w:val="26"/>
                <w:szCs w:val="26"/>
              </w:rPr>
              <w:t>No</w:t>
            </w:r>
          </w:p>
        </w:tc>
        <w:tc>
          <w:tcPr>
            <w:tcW w:w="1680" w:type="dxa"/>
          </w:tcPr>
          <w:p w14:paraId="7F64D5F7" w14:textId="77777777" w:rsidR="00377117" w:rsidRPr="00C05497" w:rsidRDefault="00377117">
            <w:pPr>
              <w:rPr>
                <w:sz w:val="26"/>
                <w:szCs w:val="26"/>
              </w:rPr>
            </w:pPr>
            <w:r w:rsidRPr="00C05497">
              <w:rPr>
                <w:sz w:val="26"/>
                <w:szCs w:val="26"/>
              </w:rPr>
              <w:t>Primary key</w:t>
            </w:r>
          </w:p>
        </w:tc>
        <w:tc>
          <w:tcPr>
            <w:tcW w:w="2344" w:type="dxa"/>
          </w:tcPr>
          <w:p w14:paraId="5A7161A2" w14:textId="77777777" w:rsidR="00377117" w:rsidRPr="00C05497" w:rsidRDefault="00377117">
            <w:pPr>
              <w:rPr>
                <w:sz w:val="26"/>
                <w:szCs w:val="26"/>
              </w:rPr>
            </w:pPr>
            <w:r w:rsidRPr="00C05497">
              <w:rPr>
                <w:sz w:val="26"/>
                <w:szCs w:val="26"/>
              </w:rPr>
              <w:t>Mã tài liệu</w:t>
            </w:r>
          </w:p>
        </w:tc>
      </w:tr>
      <w:tr w:rsidR="00377117" w:rsidRPr="00C05497" w14:paraId="0DFA7E72" w14:textId="77777777" w:rsidTr="00377117">
        <w:tc>
          <w:tcPr>
            <w:tcW w:w="714" w:type="dxa"/>
          </w:tcPr>
          <w:p w14:paraId="159AEC36" w14:textId="77777777" w:rsidR="00377117" w:rsidRPr="00C05497" w:rsidRDefault="00377117">
            <w:pPr>
              <w:rPr>
                <w:sz w:val="26"/>
                <w:szCs w:val="26"/>
              </w:rPr>
            </w:pPr>
            <w:r w:rsidRPr="00C05497">
              <w:rPr>
                <w:sz w:val="26"/>
                <w:szCs w:val="26"/>
              </w:rPr>
              <w:t>2</w:t>
            </w:r>
          </w:p>
        </w:tc>
        <w:tc>
          <w:tcPr>
            <w:tcW w:w="1524" w:type="dxa"/>
          </w:tcPr>
          <w:p w14:paraId="73648D3C" w14:textId="77777777" w:rsidR="00377117" w:rsidRPr="00C05497" w:rsidRDefault="00377117">
            <w:pPr>
              <w:rPr>
                <w:sz w:val="26"/>
                <w:szCs w:val="26"/>
              </w:rPr>
            </w:pPr>
            <w:r w:rsidRPr="00C05497">
              <w:rPr>
                <w:sz w:val="26"/>
                <w:szCs w:val="26"/>
              </w:rPr>
              <w:t>Name</w:t>
            </w:r>
          </w:p>
        </w:tc>
        <w:tc>
          <w:tcPr>
            <w:tcW w:w="1976" w:type="dxa"/>
          </w:tcPr>
          <w:p w14:paraId="738B2AC8" w14:textId="77777777" w:rsidR="00377117" w:rsidRPr="00C05497" w:rsidRDefault="00377117">
            <w:pPr>
              <w:rPr>
                <w:sz w:val="26"/>
                <w:szCs w:val="26"/>
              </w:rPr>
            </w:pPr>
            <w:proofErr w:type="gramStart"/>
            <w:r w:rsidRPr="00C05497">
              <w:rPr>
                <w:sz w:val="26"/>
                <w:szCs w:val="26"/>
              </w:rPr>
              <w:t>VARCHAR(</w:t>
            </w:r>
            <w:proofErr w:type="gramEnd"/>
            <w:r w:rsidRPr="00C05497">
              <w:rPr>
                <w:sz w:val="26"/>
                <w:szCs w:val="26"/>
              </w:rPr>
              <w:t>50)</w:t>
            </w:r>
          </w:p>
        </w:tc>
        <w:tc>
          <w:tcPr>
            <w:tcW w:w="1112" w:type="dxa"/>
          </w:tcPr>
          <w:p w14:paraId="3CF541C1" w14:textId="77777777" w:rsidR="00377117" w:rsidRPr="00C05497" w:rsidRDefault="00377117">
            <w:pPr>
              <w:rPr>
                <w:sz w:val="26"/>
                <w:szCs w:val="26"/>
              </w:rPr>
            </w:pPr>
            <w:r w:rsidRPr="00C05497">
              <w:rPr>
                <w:sz w:val="26"/>
                <w:szCs w:val="26"/>
              </w:rPr>
              <w:t>No</w:t>
            </w:r>
          </w:p>
        </w:tc>
        <w:tc>
          <w:tcPr>
            <w:tcW w:w="1680" w:type="dxa"/>
          </w:tcPr>
          <w:p w14:paraId="27E84FC6" w14:textId="77777777" w:rsidR="00377117" w:rsidRPr="00C05497" w:rsidRDefault="00377117">
            <w:pPr>
              <w:rPr>
                <w:sz w:val="26"/>
                <w:szCs w:val="26"/>
              </w:rPr>
            </w:pPr>
            <w:r w:rsidRPr="00C05497">
              <w:rPr>
                <w:sz w:val="26"/>
                <w:szCs w:val="26"/>
              </w:rPr>
              <w:t>No</w:t>
            </w:r>
          </w:p>
        </w:tc>
        <w:tc>
          <w:tcPr>
            <w:tcW w:w="2344" w:type="dxa"/>
          </w:tcPr>
          <w:p w14:paraId="16491D6C" w14:textId="77777777" w:rsidR="00377117" w:rsidRPr="00C05497" w:rsidRDefault="00377117">
            <w:pPr>
              <w:rPr>
                <w:sz w:val="26"/>
                <w:szCs w:val="26"/>
              </w:rPr>
            </w:pPr>
            <w:r w:rsidRPr="00C05497">
              <w:rPr>
                <w:sz w:val="26"/>
                <w:szCs w:val="26"/>
              </w:rPr>
              <w:t>Tên tài liệu</w:t>
            </w:r>
          </w:p>
        </w:tc>
      </w:tr>
      <w:tr w:rsidR="00377117" w:rsidRPr="00C05497" w14:paraId="15070C1D" w14:textId="77777777" w:rsidTr="00377117">
        <w:tc>
          <w:tcPr>
            <w:tcW w:w="714" w:type="dxa"/>
          </w:tcPr>
          <w:p w14:paraId="5DD19675" w14:textId="77777777" w:rsidR="00377117" w:rsidRPr="00C05497" w:rsidRDefault="00377117">
            <w:pPr>
              <w:rPr>
                <w:sz w:val="26"/>
                <w:szCs w:val="26"/>
              </w:rPr>
            </w:pPr>
            <w:r w:rsidRPr="00C05497">
              <w:rPr>
                <w:sz w:val="26"/>
                <w:szCs w:val="26"/>
              </w:rPr>
              <w:t>3</w:t>
            </w:r>
          </w:p>
        </w:tc>
        <w:tc>
          <w:tcPr>
            <w:tcW w:w="1524" w:type="dxa"/>
          </w:tcPr>
          <w:p w14:paraId="4C85E570" w14:textId="77777777" w:rsidR="00377117" w:rsidRPr="00C05497" w:rsidRDefault="00377117">
            <w:pPr>
              <w:rPr>
                <w:sz w:val="26"/>
                <w:szCs w:val="26"/>
              </w:rPr>
            </w:pPr>
            <w:r w:rsidRPr="00C05497">
              <w:rPr>
                <w:sz w:val="26"/>
                <w:szCs w:val="26"/>
              </w:rPr>
              <w:t>Description</w:t>
            </w:r>
          </w:p>
        </w:tc>
        <w:tc>
          <w:tcPr>
            <w:tcW w:w="1976" w:type="dxa"/>
          </w:tcPr>
          <w:p w14:paraId="47BFD8D9" w14:textId="77777777" w:rsidR="00377117" w:rsidRPr="00C05497" w:rsidRDefault="00377117">
            <w:pPr>
              <w:rPr>
                <w:sz w:val="26"/>
                <w:szCs w:val="26"/>
              </w:rPr>
            </w:pPr>
            <w:r w:rsidRPr="00C05497">
              <w:rPr>
                <w:sz w:val="26"/>
                <w:szCs w:val="26"/>
              </w:rPr>
              <w:t>TEXT</w:t>
            </w:r>
          </w:p>
        </w:tc>
        <w:tc>
          <w:tcPr>
            <w:tcW w:w="1112" w:type="dxa"/>
          </w:tcPr>
          <w:p w14:paraId="25EECA89" w14:textId="77777777" w:rsidR="00377117" w:rsidRPr="00C05497" w:rsidRDefault="00377117">
            <w:pPr>
              <w:rPr>
                <w:sz w:val="26"/>
                <w:szCs w:val="26"/>
              </w:rPr>
            </w:pPr>
            <w:r w:rsidRPr="00C05497">
              <w:rPr>
                <w:sz w:val="26"/>
                <w:szCs w:val="26"/>
              </w:rPr>
              <w:t>Yes</w:t>
            </w:r>
          </w:p>
        </w:tc>
        <w:tc>
          <w:tcPr>
            <w:tcW w:w="1680" w:type="dxa"/>
          </w:tcPr>
          <w:p w14:paraId="54DCAB1B" w14:textId="77777777" w:rsidR="00377117" w:rsidRPr="00C05497" w:rsidRDefault="00377117">
            <w:pPr>
              <w:rPr>
                <w:sz w:val="26"/>
                <w:szCs w:val="26"/>
              </w:rPr>
            </w:pPr>
            <w:r w:rsidRPr="00C05497">
              <w:rPr>
                <w:sz w:val="26"/>
                <w:szCs w:val="26"/>
              </w:rPr>
              <w:t>No</w:t>
            </w:r>
          </w:p>
        </w:tc>
        <w:tc>
          <w:tcPr>
            <w:tcW w:w="2344" w:type="dxa"/>
          </w:tcPr>
          <w:p w14:paraId="309D13A2" w14:textId="77777777" w:rsidR="00377117" w:rsidRPr="00C05497" w:rsidRDefault="00377117">
            <w:pPr>
              <w:rPr>
                <w:sz w:val="26"/>
                <w:szCs w:val="26"/>
              </w:rPr>
            </w:pPr>
            <w:r w:rsidRPr="00C05497">
              <w:rPr>
                <w:sz w:val="26"/>
                <w:szCs w:val="26"/>
              </w:rPr>
              <w:t>Mô tả tài liệu</w:t>
            </w:r>
          </w:p>
        </w:tc>
      </w:tr>
      <w:tr w:rsidR="00377117" w:rsidRPr="00C05497" w14:paraId="3D004864" w14:textId="77777777" w:rsidTr="00377117">
        <w:tc>
          <w:tcPr>
            <w:tcW w:w="714" w:type="dxa"/>
          </w:tcPr>
          <w:p w14:paraId="4A687B58" w14:textId="77777777" w:rsidR="00377117" w:rsidRPr="00C05497" w:rsidRDefault="00377117">
            <w:pPr>
              <w:rPr>
                <w:sz w:val="26"/>
                <w:szCs w:val="26"/>
              </w:rPr>
            </w:pPr>
            <w:r w:rsidRPr="00C05497">
              <w:rPr>
                <w:sz w:val="26"/>
                <w:szCs w:val="26"/>
              </w:rPr>
              <w:t>4</w:t>
            </w:r>
          </w:p>
        </w:tc>
        <w:tc>
          <w:tcPr>
            <w:tcW w:w="1524" w:type="dxa"/>
          </w:tcPr>
          <w:p w14:paraId="2550AB66" w14:textId="77777777" w:rsidR="00377117" w:rsidRPr="00C05497" w:rsidRDefault="00377117">
            <w:pPr>
              <w:rPr>
                <w:sz w:val="26"/>
                <w:szCs w:val="26"/>
              </w:rPr>
            </w:pPr>
            <w:r w:rsidRPr="00C05497">
              <w:rPr>
                <w:sz w:val="26"/>
                <w:szCs w:val="26"/>
              </w:rPr>
              <w:t>lessonId</w:t>
            </w:r>
          </w:p>
        </w:tc>
        <w:tc>
          <w:tcPr>
            <w:tcW w:w="1976" w:type="dxa"/>
          </w:tcPr>
          <w:p w14:paraId="22CC2606" w14:textId="77777777" w:rsidR="00377117" w:rsidRPr="00C05497" w:rsidRDefault="00377117">
            <w:pPr>
              <w:rPr>
                <w:sz w:val="26"/>
                <w:szCs w:val="26"/>
              </w:rPr>
            </w:pPr>
            <w:r w:rsidRPr="00C05497">
              <w:rPr>
                <w:sz w:val="26"/>
                <w:szCs w:val="26"/>
              </w:rPr>
              <w:t>INT</w:t>
            </w:r>
          </w:p>
        </w:tc>
        <w:tc>
          <w:tcPr>
            <w:tcW w:w="1112" w:type="dxa"/>
          </w:tcPr>
          <w:p w14:paraId="0CDB6FFA" w14:textId="77777777" w:rsidR="00377117" w:rsidRPr="00C05497" w:rsidRDefault="00377117">
            <w:pPr>
              <w:rPr>
                <w:sz w:val="26"/>
                <w:szCs w:val="26"/>
              </w:rPr>
            </w:pPr>
            <w:r w:rsidRPr="00C05497">
              <w:rPr>
                <w:sz w:val="26"/>
                <w:szCs w:val="26"/>
              </w:rPr>
              <w:t>No</w:t>
            </w:r>
          </w:p>
        </w:tc>
        <w:tc>
          <w:tcPr>
            <w:tcW w:w="1680" w:type="dxa"/>
          </w:tcPr>
          <w:p w14:paraId="59637B59" w14:textId="77777777" w:rsidR="00377117" w:rsidRPr="00C05497" w:rsidRDefault="00377117">
            <w:pPr>
              <w:rPr>
                <w:sz w:val="26"/>
                <w:szCs w:val="26"/>
              </w:rPr>
            </w:pPr>
            <w:r w:rsidRPr="00C05497">
              <w:rPr>
                <w:sz w:val="26"/>
                <w:szCs w:val="26"/>
              </w:rPr>
              <w:t>Foreign Key</w:t>
            </w:r>
          </w:p>
        </w:tc>
        <w:tc>
          <w:tcPr>
            <w:tcW w:w="2344" w:type="dxa"/>
          </w:tcPr>
          <w:p w14:paraId="587FE1A4" w14:textId="77777777" w:rsidR="00377117" w:rsidRPr="00C05497" w:rsidRDefault="00377117">
            <w:pPr>
              <w:rPr>
                <w:sz w:val="26"/>
                <w:szCs w:val="26"/>
              </w:rPr>
            </w:pPr>
            <w:r w:rsidRPr="00C05497">
              <w:rPr>
                <w:sz w:val="26"/>
                <w:szCs w:val="26"/>
              </w:rPr>
              <w:t>Mã bài học chứa tài liệu</w:t>
            </w:r>
          </w:p>
        </w:tc>
      </w:tr>
      <w:tr w:rsidR="00377117" w:rsidRPr="00C05497" w14:paraId="0908DE6E" w14:textId="77777777" w:rsidTr="00377117">
        <w:tc>
          <w:tcPr>
            <w:tcW w:w="714" w:type="dxa"/>
          </w:tcPr>
          <w:p w14:paraId="4EE5E8D0" w14:textId="77777777" w:rsidR="00377117" w:rsidRPr="00C05497" w:rsidRDefault="00377117">
            <w:pPr>
              <w:rPr>
                <w:sz w:val="26"/>
                <w:szCs w:val="26"/>
              </w:rPr>
            </w:pPr>
            <w:r w:rsidRPr="00C05497">
              <w:rPr>
                <w:sz w:val="26"/>
                <w:szCs w:val="26"/>
              </w:rPr>
              <w:t>5</w:t>
            </w:r>
          </w:p>
        </w:tc>
        <w:tc>
          <w:tcPr>
            <w:tcW w:w="1524" w:type="dxa"/>
          </w:tcPr>
          <w:p w14:paraId="65214E26" w14:textId="77777777" w:rsidR="00377117" w:rsidRPr="00C05497" w:rsidRDefault="00377117">
            <w:pPr>
              <w:rPr>
                <w:sz w:val="26"/>
                <w:szCs w:val="26"/>
              </w:rPr>
            </w:pPr>
            <w:r w:rsidRPr="00C05497">
              <w:rPr>
                <w:sz w:val="26"/>
                <w:szCs w:val="26"/>
              </w:rPr>
              <w:t>url</w:t>
            </w:r>
          </w:p>
        </w:tc>
        <w:tc>
          <w:tcPr>
            <w:tcW w:w="1976" w:type="dxa"/>
          </w:tcPr>
          <w:p w14:paraId="49BFF8CC" w14:textId="77777777" w:rsidR="00377117" w:rsidRPr="00C05497" w:rsidRDefault="00377117">
            <w:pPr>
              <w:rPr>
                <w:sz w:val="26"/>
                <w:szCs w:val="26"/>
              </w:rPr>
            </w:pPr>
            <w:proofErr w:type="gramStart"/>
            <w:r w:rsidRPr="00C05497">
              <w:rPr>
                <w:sz w:val="26"/>
                <w:szCs w:val="26"/>
              </w:rPr>
              <w:t>VARCHAR(</w:t>
            </w:r>
            <w:proofErr w:type="gramEnd"/>
            <w:r w:rsidRPr="00C05497">
              <w:rPr>
                <w:sz w:val="26"/>
                <w:szCs w:val="26"/>
              </w:rPr>
              <w:t>50)</w:t>
            </w:r>
          </w:p>
        </w:tc>
        <w:tc>
          <w:tcPr>
            <w:tcW w:w="1112" w:type="dxa"/>
          </w:tcPr>
          <w:p w14:paraId="64B880A6" w14:textId="77777777" w:rsidR="00377117" w:rsidRPr="00C05497" w:rsidRDefault="00377117">
            <w:pPr>
              <w:rPr>
                <w:sz w:val="26"/>
                <w:szCs w:val="26"/>
              </w:rPr>
            </w:pPr>
            <w:r w:rsidRPr="00C05497">
              <w:rPr>
                <w:sz w:val="26"/>
                <w:szCs w:val="26"/>
              </w:rPr>
              <w:t>No</w:t>
            </w:r>
          </w:p>
        </w:tc>
        <w:tc>
          <w:tcPr>
            <w:tcW w:w="1680" w:type="dxa"/>
          </w:tcPr>
          <w:p w14:paraId="152C58A4" w14:textId="77777777" w:rsidR="00377117" w:rsidRPr="00C05497" w:rsidRDefault="00377117">
            <w:pPr>
              <w:rPr>
                <w:sz w:val="26"/>
                <w:szCs w:val="26"/>
              </w:rPr>
            </w:pPr>
            <w:r w:rsidRPr="00C05497">
              <w:rPr>
                <w:sz w:val="26"/>
                <w:szCs w:val="26"/>
              </w:rPr>
              <w:t>No</w:t>
            </w:r>
          </w:p>
        </w:tc>
        <w:tc>
          <w:tcPr>
            <w:tcW w:w="2344" w:type="dxa"/>
          </w:tcPr>
          <w:p w14:paraId="61515A7A" w14:textId="77777777" w:rsidR="00377117" w:rsidRPr="00C05497" w:rsidRDefault="00377117">
            <w:pPr>
              <w:rPr>
                <w:sz w:val="26"/>
                <w:szCs w:val="26"/>
              </w:rPr>
            </w:pPr>
            <w:r w:rsidRPr="00C05497">
              <w:rPr>
                <w:sz w:val="26"/>
                <w:szCs w:val="26"/>
              </w:rPr>
              <w:t>Link chứa tài liệu</w:t>
            </w:r>
          </w:p>
        </w:tc>
      </w:tr>
      <w:tr w:rsidR="00377117" w:rsidRPr="00C05497" w14:paraId="2205C63D" w14:textId="77777777" w:rsidTr="00377117">
        <w:tc>
          <w:tcPr>
            <w:tcW w:w="714" w:type="dxa"/>
          </w:tcPr>
          <w:p w14:paraId="3449C8DA" w14:textId="77777777" w:rsidR="00377117" w:rsidRPr="00C05497" w:rsidRDefault="00377117">
            <w:pPr>
              <w:rPr>
                <w:sz w:val="26"/>
                <w:szCs w:val="26"/>
              </w:rPr>
            </w:pPr>
            <w:r w:rsidRPr="00C05497">
              <w:rPr>
                <w:sz w:val="26"/>
                <w:szCs w:val="26"/>
              </w:rPr>
              <w:t>6</w:t>
            </w:r>
          </w:p>
        </w:tc>
        <w:tc>
          <w:tcPr>
            <w:tcW w:w="1524" w:type="dxa"/>
          </w:tcPr>
          <w:p w14:paraId="0DAB1117" w14:textId="77777777" w:rsidR="00377117" w:rsidRPr="00C05497" w:rsidRDefault="00377117">
            <w:pPr>
              <w:rPr>
                <w:sz w:val="26"/>
                <w:szCs w:val="26"/>
              </w:rPr>
            </w:pPr>
            <w:r w:rsidRPr="00C05497">
              <w:rPr>
                <w:sz w:val="26"/>
                <w:szCs w:val="26"/>
              </w:rPr>
              <w:t>fileSize</w:t>
            </w:r>
          </w:p>
        </w:tc>
        <w:tc>
          <w:tcPr>
            <w:tcW w:w="1976" w:type="dxa"/>
          </w:tcPr>
          <w:p w14:paraId="76BB542D" w14:textId="77777777" w:rsidR="00377117" w:rsidRPr="00C05497" w:rsidRDefault="00377117">
            <w:pPr>
              <w:rPr>
                <w:sz w:val="26"/>
                <w:szCs w:val="26"/>
              </w:rPr>
            </w:pPr>
            <w:r w:rsidRPr="00C05497">
              <w:rPr>
                <w:sz w:val="26"/>
                <w:szCs w:val="26"/>
              </w:rPr>
              <w:t>INT</w:t>
            </w:r>
          </w:p>
        </w:tc>
        <w:tc>
          <w:tcPr>
            <w:tcW w:w="1112" w:type="dxa"/>
          </w:tcPr>
          <w:p w14:paraId="0B9944BA" w14:textId="77777777" w:rsidR="00377117" w:rsidRPr="00C05497" w:rsidRDefault="00377117">
            <w:pPr>
              <w:rPr>
                <w:sz w:val="26"/>
                <w:szCs w:val="26"/>
              </w:rPr>
            </w:pPr>
            <w:r w:rsidRPr="00C05497">
              <w:rPr>
                <w:sz w:val="26"/>
                <w:szCs w:val="26"/>
              </w:rPr>
              <w:t>No</w:t>
            </w:r>
          </w:p>
        </w:tc>
        <w:tc>
          <w:tcPr>
            <w:tcW w:w="1680" w:type="dxa"/>
          </w:tcPr>
          <w:p w14:paraId="11EE4926" w14:textId="77777777" w:rsidR="00377117" w:rsidRPr="00C05497" w:rsidRDefault="00377117">
            <w:pPr>
              <w:rPr>
                <w:sz w:val="26"/>
                <w:szCs w:val="26"/>
              </w:rPr>
            </w:pPr>
            <w:r w:rsidRPr="00C05497">
              <w:rPr>
                <w:sz w:val="26"/>
                <w:szCs w:val="26"/>
              </w:rPr>
              <w:t>No</w:t>
            </w:r>
          </w:p>
        </w:tc>
        <w:tc>
          <w:tcPr>
            <w:tcW w:w="2344" w:type="dxa"/>
          </w:tcPr>
          <w:p w14:paraId="7D78E568" w14:textId="77777777" w:rsidR="00377117" w:rsidRPr="00C05497" w:rsidRDefault="00377117">
            <w:pPr>
              <w:rPr>
                <w:sz w:val="26"/>
                <w:szCs w:val="26"/>
              </w:rPr>
            </w:pPr>
            <w:r w:rsidRPr="00C05497">
              <w:rPr>
                <w:sz w:val="26"/>
                <w:szCs w:val="26"/>
              </w:rPr>
              <w:t>Kích thước tài liệu</w:t>
            </w:r>
          </w:p>
        </w:tc>
      </w:tr>
      <w:tr w:rsidR="00377117" w:rsidRPr="00C05497" w14:paraId="534C22DF" w14:textId="77777777" w:rsidTr="00377117">
        <w:tc>
          <w:tcPr>
            <w:tcW w:w="714" w:type="dxa"/>
          </w:tcPr>
          <w:p w14:paraId="5292C496" w14:textId="77777777" w:rsidR="00377117" w:rsidRPr="00C05497" w:rsidRDefault="00377117">
            <w:pPr>
              <w:rPr>
                <w:sz w:val="26"/>
                <w:szCs w:val="26"/>
              </w:rPr>
            </w:pPr>
            <w:r w:rsidRPr="00C05497">
              <w:rPr>
                <w:sz w:val="26"/>
                <w:szCs w:val="26"/>
              </w:rPr>
              <w:t>7</w:t>
            </w:r>
          </w:p>
        </w:tc>
        <w:tc>
          <w:tcPr>
            <w:tcW w:w="1524" w:type="dxa"/>
          </w:tcPr>
          <w:p w14:paraId="638C91B2" w14:textId="77777777" w:rsidR="00377117" w:rsidRPr="00C05497" w:rsidRDefault="00377117">
            <w:pPr>
              <w:rPr>
                <w:sz w:val="26"/>
                <w:szCs w:val="26"/>
              </w:rPr>
            </w:pPr>
            <w:r w:rsidRPr="00C05497">
              <w:rPr>
                <w:sz w:val="26"/>
                <w:szCs w:val="26"/>
              </w:rPr>
              <w:t>uploadAt</w:t>
            </w:r>
          </w:p>
        </w:tc>
        <w:tc>
          <w:tcPr>
            <w:tcW w:w="1976" w:type="dxa"/>
          </w:tcPr>
          <w:p w14:paraId="22BE4663" w14:textId="77777777" w:rsidR="00377117" w:rsidRPr="00C05497" w:rsidRDefault="00377117">
            <w:pPr>
              <w:rPr>
                <w:sz w:val="26"/>
                <w:szCs w:val="26"/>
              </w:rPr>
            </w:pPr>
            <w:r w:rsidRPr="00C05497">
              <w:rPr>
                <w:sz w:val="26"/>
                <w:szCs w:val="26"/>
              </w:rPr>
              <w:t>DATETIME</w:t>
            </w:r>
          </w:p>
        </w:tc>
        <w:tc>
          <w:tcPr>
            <w:tcW w:w="1112" w:type="dxa"/>
          </w:tcPr>
          <w:p w14:paraId="789F0CF1" w14:textId="77777777" w:rsidR="00377117" w:rsidRPr="00C05497" w:rsidRDefault="00377117">
            <w:pPr>
              <w:rPr>
                <w:sz w:val="26"/>
                <w:szCs w:val="26"/>
              </w:rPr>
            </w:pPr>
            <w:r w:rsidRPr="00C05497">
              <w:rPr>
                <w:sz w:val="26"/>
                <w:szCs w:val="26"/>
              </w:rPr>
              <w:t>No</w:t>
            </w:r>
          </w:p>
        </w:tc>
        <w:tc>
          <w:tcPr>
            <w:tcW w:w="1680" w:type="dxa"/>
          </w:tcPr>
          <w:p w14:paraId="08C0769C" w14:textId="77777777" w:rsidR="00377117" w:rsidRPr="00C05497" w:rsidRDefault="00377117">
            <w:pPr>
              <w:rPr>
                <w:sz w:val="26"/>
                <w:szCs w:val="26"/>
              </w:rPr>
            </w:pPr>
            <w:r w:rsidRPr="00C05497">
              <w:rPr>
                <w:sz w:val="26"/>
                <w:szCs w:val="26"/>
              </w:rPr>
              <w:t>Default Current_Time</w:t>
            </w:r>
          </w:p>
        </w:tc>
        <w:tc>
          <w:tcPr>
            <w:tcW w:w="2344" w:type="dxa"/>
          </w:tcPr>
          <w:p w14:paraId="5A92F84A" w14:textId="77777777" w:rsidR="00377117" w:rsidRPr="00C05497" w:rsidRDefault="00377117">
            <w:pPr>
              <w:rPr>
                <w:sz w:val="26"/>
                <w:szCs w:val="26"/>
              </w:rPr>
            </w:pPr>
            <w:r w:rsidRPr="00C05497">
              <w:rPr>
                <w:sz w:val="26"/>
                <w:szCs w:val="26"/>
              </w:rPr>
              <w:t>Thời gian tạo tài liệu</w:t>
            </w:r>
          </w:p>
        </w:tc>
      </w:tr>
      <w:tr w:rsidR="00377117" w:rsidRPr="00C05497" w14:paraId="77BCB9E4" w14:textId="77777777" w:rsidTr="00377117">
        <w:tc>
          <w:tcPr>
            <w:tcW w:w="714" w:type="dxa"/>
          </w:tcPr>
          <w:p w14:paraId="2AE2A5BF" w14:textId="77777777" w:rsidR="00377117" w:rsidRPr="00C05497" w:rsidRDefault="00377117">
            <w:pPr>
              <w:rPr>
                <w:sz w:val="26"/>
                <w:szCs w:val="26"/>
              </w:rPr>
            </w:pPr>
            <w:r>
              <w:rPr>
                <w:sz w:val="26"/>
                <w:szCs w:val="26"/>
              </w:rPr>
              <w:t>8</w:t>
            </w:r>
          </w:p>
        </w:tc>
        <w:tc>
          <w:tcPr>
            <w:tcW w:w="1524" w:type="dxa"/>
          </w:tcPr>
          <w:p w14:paraId="53FD56F8" w14:textId="5CAA283E" w:rsidR="00377117" w:rsidRPr="00C05497" w:rsidRDefault="00377117">
            <w:pPr>
              <w:rPr>
                <w:sz w:val="26"/>
                <w:szCs w:val="26"/>
              </w:rPr>
            </w:pPr>
            <w:r w:rsidRPr="00C05497">
              <w:rPr>
                <w:sz w:val="26"/>
                <w:szCs w:val="26"/>
              </w:rPr>
              <w:t>fileType</w:t>
            </w:r>
          </w:p>
        </w:tc>
        <w:tc>
          <w:tcPr>
            <w:tcW w:w="1976" w:type="dxa"/>
          </w:tcPr>
          <w:p w14:paraId="38FE45FB" w14:textId="548A8623" w:rsidR="00377117" w:rsidRPr="00C05497" w:rsidRDefault="00377117">
            <w:pPr>
              <w:rPr>
                <w:sz w:val="26"/>
                <w:szCs w:val="26"/>
              </w:rPr>
            </w:pPr>
            <w:proofErr w:type="gramStart"/>
            <w:r w:rsidRPr="00C05497">
              <w:rPr>
                <w:sz w:val="26"/>
                <w:szCs w:val="26"/>
              </w:rPr>
              <w:t>ENUM(</w:t>
            </w:r>
            <w:proofErr w:type="gramEnd"/>
            <w:r w:rsidRPr="00C05497">
              <w:rPr>
                <w:sz w:val="26"/>
                <w:szCs w:val="26"/>
              </w:rPr>
              <w:t>“pdf”, “docx”, “pptx”)</w:t>
            </w:r>
          </w:p>
        </w:tc>
        <w:tc>
          <w:tcPr>
            <w:tcW w:w="1112" w:type="dxa"/>
          </w:tcPr>
          <w:p w14:paraId="0DCF7884" w14:textId="77777777" w:rsidR="00377117" w:rsidRPr="00C05497" w:rsidRDefault="00377117">
            <w:pPr>
              <w:rPr>
                <w:sz w:val="26"/>
                <w:szCs w:val="26"/>
              </w:rPr>
            </w:pPr>
            <w:r>
              <w:rPr>
                <w:sz w:val="26"/>
                <w:szCs w:val="26"/>
              </w:rPr>
              <w:t>No</w:t>
            </w:r>
          </w:p>
        </w:tc>
        <w:tc>
          <w:tcPr>
            <w:tcW w:w="1680" w:type="dxa"/>
          </w:tcPr>
          <w:p w14:paraId="6B4F1A9F" w14:textId="77777777" w:rsidR="00377117" w:rsidRPr="00C05497" w:rsidRDefault="00377117">
            <w:pPr>
              <w:rPr>
                <w:sz w:val="26"/>
                <w:szCs w:val="26"/>
              </w:rPr>
            </w:pPr>
            <w:r>
              <w:rPr>
                <w:sz w:val="26"/>
                <w:szCs w:val="26"/>
              </w:rPr>
              <w:t>No</w:t>
            </w:r>
          </w:p>
        </w:tc>
        <w:tc>
          <w:tcPr>
            <w:tcW w:w="2344" w:type="dxa"/>
          </w:tcPr>
          <w:p w14:paraId="54BD2837" w14:textId="728EE9FA" w:rsidR="00377117" w:rsidRPr="00C05497" w:rsidRDefault="00377117">
            <w:pPr>
              <w:rPr>
                <w:sz w:val="26"/>
                <w:szCs w:val="26"/>
              </w:rPr>
            </w:pPr>
            <w:r w:rsidRPr="00C05497">
              <w:rPr>
                <w:sz w:val="26"/>
                <w:szCs w:val="26"/>
              </w:rPr>
              <w:t>Loại file</w:t>
            </w:r>
          </w:p>
        </w:tc>
      </w:tr>
    </w:tbl>
    <w:p w14:paraId="7F481CA6" w14:textId="03A110E9" w:rsidR="008F1CCA" w:rsidRPr="00C05497" w:rsidRDefault="00337009" w:rsidP="00C05497">
      <w:pPr>
        <w:pStyle w:val="Heading3"/>
      </w:pPr>
      <w:r w:rsidRPr="00C05497">
        <w:t xml:space="preserve">Bảng </w:t>
      </w:r>
      <w:r w:rsidR="00A358E7" w:rsidRPr="00C05497">
        <w:t>Discussion</w:t>
      </w:r>
    </w:p>
    <w:p w14:paraId="73F2D619" w14:textId="1D9D81C7" w:rsidR="00A358E7" w:rsidRPr="00C05497" w:rsidRDefault="00A358E7" w:rsidP="009A6FBF">
      <w:pPr>
        <w:pStyle w:val="ListParagraph"/>
        <w:numPr>
          <w:ilvl w:val="0"/>
          <w:numId w:val="21"/>
        </w:numPr>
        <w:rPr>
          <w:sz w:val="26"/>
          <w:szCs w:val="26"/>
        </w:rPr>
      </w:pPr>
      <w:r w:rsidRPr="00C05497">
        <w:rPr>
          <w:sz w:val="26"/>
          <w:szCs w:val="26"/>
        </w:rPr>
        <w:t>Mục đích sử dụng: Lưu thông tin thảo luận của người dùng</w:t>
      </w:r>
    </w:p>
    <w:tbl>
      <w:tblPr>
        <w:tblStyle w:val="TableGrid"/>
        <w:tblW w:w="0" w:type="auto"/>
        <w:tblLook w:val="04A0" w:firstRow="1" w:lastRow="0" w:firstColumn="1" w:lastColumn="0" w:noHBand="0" w:noVBand="1"/>
      </w:tblPr>
      <w:tblGrid>
        <w:gridCol w:w="715"/>
        <w:gridCol w:w="1529"/>
        <w:gridCol w:w="1981"/>
        <w:gridCol w:w="1112"/>
        <w:gridCol w:w="1588"/>
        <w:gridCol w:w="2425"/>
      </w:tblGrid>
      <w:tr w:rsidR="00C05497" w:rsidRPr="00C05497" w14:paraId="468CB1F0" w14:textId="77777777">
        <w:tc>
          <w:tcPr>
            <w:tcW w:w="715" w:type="dxa"/>
          </w:tcPr>
          <w:p w14:paraId="460C659B" w14:textId="77777777" w:rsidR="00A358E7" w:rsidRPr="00C05497" w:rsidRDefault="00A358E7">
            <w:pPr>
              <w:rPr>
                <w:sz w:val="26"/>
                <w:szCs w:val="26"/>
              </w:rPr>
            </w:pPr>
            <w:r w:rsidRPr="00C05497">
              <w:rPr>
                <w:sz w:val="26"/>
                <w:szCs w:val="26"/>
              </w:rPr>
              <w:t>STT</w:t>
            </w:r>
          </w:p>
        </w:tc>
        <w:tc>
          <w:tcPr>
            <w:tcW w:w="1529" w:type="dxa"/>
          </w:tcPr>
          <w:p w14:paraId="64A2D422" w14:textId="77777777" w:rsidR="00A358E7" w:rsidRPr="00C05497" w:rsidRDefault="00A358E7">
            <w:pPr>
              <w:rPr>
                <w:sz w:val="26"/>
                <w:szCs w:val="26"/>
              </w:rPr>
            </w:pPr>
            <w:r w:rsidRPr="00C05497">
              <w:rPr>
                <w:sz w:val="26"/>
                <w:szCs w:val="26"/>
              </w:rPr>
              <w:t xml:space="preserve">Tên trường </w:t>
            </w:r>
          </w:p>
        </w:tc>
        <w:tc>
          <w:tcPr>
            <w:tcW w:w="1981" w:type="dxa"/>
          </w:tcPr>
          <w:p w14:paraId="55B0FA9C" w14:textId="77777777" w:rsidR="00A358E7" w:rsidRPr="00C05497" w:rsidRDefault="00A358E7">
            <w:pPr>
              <w:rPr>
                <w:sz w:val="26"/>
                <w:szCs w:val="26"/>
              </w:rPr>
            </w:pPr>
            <w:r w:rsidRPr="00C05497">
              <w:rPr>
                <w:sz w:val="26"/>
                <w:szCs w:val="26"/>
              </w:rPr>
              <w:t>Kiểu dữ liệu</w:t>
            </w:r>
          </w:p>
        </w:tc>
        <w:tc>
          <w:tcPr>
            <w:tcW w:w="1112" w:type="dxa"/>
          </w:tcPr>
          <w:p w14:paraId="018B1FD9" w14:textId="77777777" w:rsidR="00A358E7" w:rsidRPr="00C05497" w:rsidRDefault="00A358E7">
            <w:pPr>
              <w:rPr>
                <w:sz w:val="26"/>
                <w:szCs w:val="26"/>
              </w:rPr>
            </w:pPr>
            <w:r w:rsidRPr="00C05497">
              <w:rPr>
                <w:sz w:val="26"/>
                <w:szCs w:val="26"/>
              </w:rPr>
              <w:t>Nullable</w:t>
            </w:r>
          </w:p>
        </w:tc>
        <w:tc>
          <w:tcPr>
            <w:tcW w:w="1588" w:type="dxa"/>
          </w:tcPr>
          <w:p w14:paraId="51516DE5" w14:textId="77777777" w:rsidR="00A358E7" w:rsidRPr="00C05497" w:rsidRDefault="00A358E7">
            <w:pPr>
              <w:rPr>
                <w:sz w:val="26"/>
                <w:szCs w:val="26"/>
              </w:rPr>
            </w:pPr>
            <w:r w:rsidRPr="00C05497">
              <w:rPr>
                <w:sz w:val="26"/>
                <w:szCs w:val="26"/>
              </w:rPr>
              <w:t>Ràng buộc</w:t>
            </w:r>
          </w:p>
        </w:tc>
        <w:tc>
          <w:tcPr>
            <w:tcW w:w="2425" w:type="dxa"/>
          </w:tcPr>
          <w:p w14:paraId="3BF1CE86" w14:textId="77777777" w:rsidR="00A358E7" w:rsidRPr="00C05497" w:rsidRDefault="00A358E7">
            <w:pPr>
              <w:rPr>
                <w:sz w:val="26"/>
                <w:szCs w:val="26"/>
              </w:rPr>
            </w:pPr>
            <w:r w:rsidRPr="00C05497">
              <w:rPr>
                <w:sz w:val="26"/>
                <w:szCs w:val="26"/>
              </w:rPr>
              <w:t>Mô tả</w:t>
            </w:r>
          </w:p>
        </w:tc>
      </w:tr>
      <w:tr w:rsidR="00C05497" w:rsidRPr="00C05497" w14:paraId="6C71D262" w14:textId="77777777">
        <w:tc>
          <w:tcPr>
            <w:tcW w:w="715" w:type="dxa"/>
          </w:tcPr>
          <w:p w14:paraId="1E931410" w14:textId="77777777" w:rsidR="00A358E7" w:rsidRPr="00C05497" w:rsidRDefault="00A358E7">
            <w:pPr>
              <w:rPr>
                <w:sz w:val="26"/>
                <w:szCs w:val="26"/>
              </w:rPr>
            </w:pPr>
            <w:r w:rsidRPr="00C05497">
              <w:rPr>
                <w:sz w:val="26"/>
                <w:szCs w:val="26"/>
              </w:rPr>
              <w:t>1</w:t>
            </w:r>
          </w:p>
        </w:tc>
        <w:tc>
          <w:tcPr>
            <w:tcW w:w="1529" w:type="dxa"/>
          </w:tcPr>
          <w:p w14:paraId="0B75756B" w14:textId="77777777" w:rsidR="00A358E7" w:rsidRPr="00C05497" w:rsidRDefault="00A358E7">
            <w:pPr>
              <w:rPr>
                <w:sz w:val="26"/>
                <w:szCs w:val="26"/>
              </w:rPr>
            </w:pPr>
            <w:r w:rsidRPr="00C05497">
              <w:rPr>
                <w:sz w:val="26"/>
                <w:szCs w:val="26"/>
              </w:rPr>
              <w:t>Id</w:t>
            </w:r>
          </w:p>
        </w:tc>
        <w:tc>
          <w:tcPr>
            <w:tcW w:w="1981" w:type="dxa"/>
          </w:tcPr>
          <w:p w14:paraId="342647EA" w14:textId="77777777" w:rsidR="00A358E7" w:rsidRPr="00C05497" w:rsidRDefault="00A358E7">
            <w:pPr>
              <w:rPr>
                <w:sz w:val="26"/>
                <w:szCs w:val="26"/>
              </w:rPr>
            </w:pPr>
            <w:r w:rsidRPr="00C05497">
              <w:rPr>
                <w:sz w:val="26"/>
                <w:szCs w:val="26"/>
              </w:rPr>
              <w:t>INT</w:t>
            </w:r>
          </w:p>
        </w:tc>
        <w:tc>
          <w:tcPr>
            <w:tcW w:w="1112" w:type="dxa"/>
          </w:tcPr>
          <w:p w14:paraId="3BA19EC5" w14:textId="77777777" w:rsidR="00A358E7" w:rsidRPr="00C05497" w:rsidRDefault="00A358E7">
            <w:pPr>
              <w:rPr>
                <w:sz w:val="26"/>
                <w:szCs w:val="26"/>
              </w:rPr>
            </w:pPr>
            <w:r w:rsidRPr="00C05497">
              <w:rPr>
                <w:sz w:val="26"/>
                <w:szCs w:val="26"/>
              </w:rPr>
              <w:t>No</w:t>
            </w:r>
          </w:p>
        </w:tc>
        <w:tc>
          <w:tcPr>
            <w:tcW w:w="1588" w:type="dxa"/>
          </w:tcPr>
          <w:p w14:paraId="4254BF56" w14:textId="77777777" w:rsidR="00A358E7" w:rsidRPr="00C05497" w:rsidRDefault="00A358E7">
            <w:pPr>
              <w:rPr>
                <w:sz w:val="26"/>
                <w:szCs w:val="26"/>
              </w:rPr>
            </w:pPr>
            <w:r w:rsidRPr="00C05497">
              <w:rPr>
                <w:sz w:val="26"/>
                <w:szCs w:val="26"/>
              </w:rPr>
              <w:t>Primary key</w:t>
            </w:r>
          </w:p>
        </w:tc>
        <w:tc>
          <w:tcPr>
            <w:tcW w:w="2425" w:type="dxa"/>
          </w:tcPr>
          <w:p w14:paraId="483D22EE" w14:textId="3D5AA31E" w:rsidR="00A358E7" w:rsidRPr="00C05497" w:rsidRDefault="00A358E7">
            <w:pPr>
              <w:rPr>
                <w:sz w:val="26"/>
                <w:szCs w:val="26"/>
              </w:rPr>
            </w:pPr>
            <w:r w:rsidRPr="00C05497">
              <w:rPr>
                <w:sz w:val="26"/>
                <w:szCs w:val="26"/>
              </w:rPr>
              <w:t>Mã bài thảo luận</w:t>
            </w:r>
          </w:p>
        </w:tc>
      </w:tr>
      <w:tr w:rsidR="00C05497" w:rsidRPr="00C05497" w14:paraId="0EA96901" w14:textId="77777777">
        <w:tc>
          <w:tcPr>
            <w:tcW w:w="715" w:type="dxa"/>
          </w:tcPr>
          <w:p w14:paraId="65A0F635" w14:textId="77777777" w:rsidR="00A358E7" w:rsidRPr="00C05497" w:rsidRDefault="00A358E7">
            <w:pPr>
              <w:rPr>
                <w:sz w:val="26"/>
                <w:szCs w:val="26"/>
              </w:rPr>
            </w:pPr>
            <w:r w:rsidRPr="00C05497">
              <w:rPr>
                <w:sz w:val="26"/>
                <w:szCs w:val="26"/>
              </w:rPr>
              <w:t>2</w:t>
            </w:r>
          </w:p>
        </w:tc>
        <w:tc>
          <w:tcPr>
            <w:tcW w:w="1529" w:type="dxa"/>
          </w:tcPr>
          <w:p w14:paraId="6B122BCA" w14:textId="710DF13C" w:rsidR="00A358E7" w:rsidRPr="00C05497" w:rsidRDefault="00194948">
            <w:pPr>
              <w:rPr>
                <w:sz w:val="26"/>
                <w:szCs w:val="26"/>
              </w:rPr>
            </w:pPr>
            <w:r w:rsidRPr="00C05497">
              <w:rPr>
                <w:sz w:val="26"/>
                <w:szCs w:val="26"/>
              </w:rPr>
              <w:t>Content</w:t>
            </w:r>
          </w:p>
        </w:tc>
        <w:tc>
          <w:tcPr>
            <w:tcW w:w="1981" w:type="dxa"/>
          </w:tcPr>
          <w:p w14:paraId="3326CABC" w14:textId="1F1AFF8C" w:rsidR="00A358E7" w:rsidRPr="00C05497" w:rsidRDefault="00194948">
            <w:pPr>
              <w:rPr>
                <w:sz w:val="26"/>
                <w:szCs w:val="26"/>
              </w:rPr>
            </w:pPr>
            <w:r w:rsidRPr="00C05497">
              <w:rPr>
                <w:sz w:val="26"/>
                <w:szCs w:val="26"/>
              </w:rPr>
              <w:t>TEXT</w:t>
            </w:r>
          </w:p>
        </w:tc>
        <w:tc>
          <w:tcPr>
            <w:tcW w:w="1112" w:type="dxa"/>
          </w:tcPr>
          <w:p w14:paraId="723C6CEE" w14:textId="77777777" w:rsidR="00A358E7" w:rsidRPr="00C05497" w:rsidRDefault="00A358E7">
            <w:pPr>
              <w:rPr>
                <w:sz w:val="26"/>
                <w:szCs w:val="26"/>
              </w:rPr>
            </w:pPr>
            <w:r w:rsidRPr="00C05497">
              <w:rPr>
                <w:sz w:val="26"/>
                <w:szCs w:val="26"/>
              </w:rPr>
              <w:t>No</w:t>
            </w:r>
          </w:p>
        </w:tc>
        <w:tc>
          <w:tcPr>
            <w:tcW w:w="1588" w:type="dxa"/>
          </w:tcPr>
          <w:p w14:paraId="132BD01D" w14:textId="77777777" w:rsidR="00A358E7" w:rsidRPr="00C05497" w:rsidRDefault="00A358E7">
            <w:pPr>
              <w:rPr>
                <w:sz w:val="26"/>
                <w:szCs w:val="26"/>
              </w:rPr>
            </w:pPr>
            <w:r w:rsidRPr="00C05497">
              <w:rPr>
                <w:sz w:val="26"/>
                <w:szCs w:val="26"/>
              </w:rPr>
              <w:t>No</w:t>
            </w:r>
          </w:p>
        </w:tc>
        <w:tc>
          <w:tcPr>
            <w:tcW w:w="2425" w:type="dxa"/>
          </w:tcPr>
          <w:p w14:paraId="12DBA082" w14:textId="51CFF663" w:rsidR="00A358E7" w:rsidRPr="00C05497" w:rsidRDefault="00194948">
            <w:pPr>
              <w:rPr>
                <w:sz w:val="26"/>
                <w:szCs w:val="26"/>
              </w:rPr>
            </w:pPr>
            <w:r w:rsidRPr="00C05497">
              <w:rPr>
                <w:sz w:val="26"/>
                <w:szCs w:val="26"/>
              </w:rPr>
              <w:t>Nội dung thảo luận</w:t>
            </w:r>
          </w:p>
        </w:tc>
      </w:tr>
      <w:tr w:rsidR="00C05497" w:rsidRPr="00C05497" w14:paraId="659B462E" w14:textId="77777777">
        <w:tc>
          <w:tcPr>
            <w:tcW w:w="715" w:type="dxa"/>
          </w:tcPr>
          <w:p w14:paraId="142E13AC" w14:textId="77777777" w:rsidR="00A358E7" w:rsidRPr="00C05497" w:rsidRDefault="00A358E7">
            <w:pPr>
              <w:rPr>
                <w:sz w:val="26"/>
                <w:szCs w:val="26"/>
              </w:rPr>
            </w:pPr>
            <w:r w:rsidRPr="00C05497">
              <w:rPr>
                <w:sz w:val="26"/>
                <w:szCs w:val="26"/>
              </w:rPr>
              <w:t>3</w:t>
            </w:r>
          </w:p>
        </w:tc>
        <w:tc>
          <w:tcPr>
            <w:tcW w:w="1529" w:type="dxa"/>
          </w:tcPr>
          <w:p w14:paraId="46B56BD3" w14:textId="3BD7E377" w:rsidR="00A358E7" w:rsidRPr="00C05497" w:rsidRDefault="00194948">
            <w:pPr>
              <w:rPr>
                <w:sz w:val="26"/>
                <w:szCs w:val="26"/>
              </w:rPr>
            </w:pPr>
            <w:r w:rsidRPr="00C05497">
              <w:rPr>
                <w:sz w:val="26"/>
                <w:szCs w:val="26"/>
              </w:rPr>
              <w:t>createdAt</w:t>
            </w:r>
          </w:p>
        </w:tc>
        <w:tc>
          <w:tcPr>
            <w:tcW w:w="1981" w:type="dxa"/>
          </w:tcPr>
          <w:p w14:paraId="38F65C4A" w14:textId="5A48BC45" w:rsidR="00A358E7" w:rsidRPr="00C05497" w:rsidRDefault="00194948">
            <w:pPr>
              <w:rPr>
                <w:sz w:val="26"/>
                <w:szCs w:val="26"/>
              </w:rPr>
            </w:pPr>
            <w:r w:rsidRPr="00C05497">
              <w:rPr>
                <w:sz w:val="26"/>
                <w:szCs w:val="26"/>
              </w:rPr>
              <w:t>DATETIME</w:t>
            </w:r>
          </w:p>
        </w:tc>
        <w:tc>
          <w:tcPr>
            <w:tcW w:w="1112" w:type="dxa"/>
          </w:tcPr>
          <w:p w14:paraId="5E3F462B" w14:textId="34E91245" w:rsidR="00A358E7" w:rsidRPr="00C05497" w:rsidRDefault="00194948">
            <w:pPr>
              <w:rPr>
                <w:sz w:val="26"/>
                <w:szCs w:val="26"/>
              </w:rPr>
            </w:pPr>
            <w:r w:rsidRPr="00C05497">
              <w:rPr>
                <w:sz w:val="26"/>
                <w:szCs w:val="26"/>
              </w:rPr>
              <w:t>No</w:t>
            </w:r>
          </w:p>
        </w:tc>
        <w:tc>
          <w:tcPr>
            <w:tcW w:w="1588" w:type="dxa"/>
          </w:tcPr>
          <w:p w14:paraId="3C73BDCE" w14:textId="77777777" w:rsidR="00A358E7" w:rsidRPr="00C05497" w:rsidRDefault="00A358E7">
            <w:pPr>
              <w:rPr>
                <w:sz w:val="26"/>
                <w:szCs w:val="26"/>
              </w:rPr>
            </w:pPr>
            <w:r w:rsidRPr="00C05497">
              <w:rPr>
                <w:sz w:val="26"/>
                <w:szCs w:val="26"/>
              </w:rPr>
              <w:t>No</w:t>
            </w:r>
          </w:p>
        </w:tc>
        <w:tc>
          <w:tcPr>
            <w:tcW w:w="2425" w:type="dxa"/>
          </w:tcPr>
          <w:p w14:paraId="3F456E0A" w14:textId="28A6909C" w:rsidR="00A358E7" w:rsidRPr="00C05497" w:rsidRDefault="00194948">
            <w:pPr>
              <w:rPr>
                <w:sz w:val="26"/>
                <w:szCs w:val="26"/>
              </w:rPr>
            </w:pPr>
            <w:r w:rsidRPr="00C05497">
              <w:rPr>
                <w:sz w:val="26"/>
                <w:szCs w:val="26"/>
              </w:rPr>
              <w:t>Thời gian tạo</w:t>
            </w:r>
            <w:r w:rsidR="00B35511" w:rsidRPr="00C05497">
              <w:rPr>
                <w:sz w:val="26"/>
                <w:szCs w:val="26"/>
              </w:rPr>
              <w:t xml:space="preserve"> thảo luận</w:t>
            </w:r>
          </w:p>
        </w:tc>
      </w:tr>
      <w:tr w:rsidR="00C05497" w:rsidRPr="00C05497" w14:paraId="5F1C46DD" w14:textId="77777777">
        <w:tc>
          <w:tcPr>
            <w:tcW w:w="715" w:type="dxa"/>
          </w:tcPr>
          <w:p w14:paraId="10E036AB" w14:textId="77777777" w:rsidR="00A358E7" w:rsidRPr="00C05497" w:rsidRDefault="00A358E7">
            <w:pPr>
              <w:rPr>
                <w:sz w:val="26"/>
                <w:szCs w:val="26"/>
              </w:rPr>
            </w:pPr>
            <w:r w:rsidRPr="00C05497">
              <w:rPr>
                <w:sz w:val="26"/>
                <w:szCs w:val="26"/>
              </w:rPr>
              <w:t>4</w:t>
            </w:r>
          </w:p>
        </w:tc>
        <w:tc>
          <w:tcPr>
            <w:tcW w:w="1529" w:type="dxa"/>
          </w:tcPr>
          <w:p w14:paraId="049DFD71" w14:textId="3415D1B5" w:rsidR="00A358E7" w:rsidRPr="00C05497" w:rsidRDefault="00B35511">
            <w:pPr>
              <w:rPr>
                <w:sz w:val="26"/>
                <w:szCs w:val="26"/>
              </w:rPr>
            </w:pPr>
            <w:r w:rsidRPr="00C05497">
              <w:rPr>
                <w:sz w:val="26"/>
                <w:szCs w:val="26"/>
              </w:rPr>
              <w:t>ParentId</w:t>
            </w:r>
          </w:p>
        </w:tc>
        <w:tc>
          <w:tcPr>
            <w:tcW w:w="1981" w:type="dxa"/>
          </w:tcPr>
          <w:p w14:paraId="3C1077D2" w14:textId="0FF1A0F1" w:rsidR="00A358E7" w:rsidRPr="00C05497" w:rsidRDefault="00B35511">
            <w:pPr>
              <w:rPr>
                <w:sz w:val="26"/>
                <w:szCs w:val="26"/>
              </w:rPr>
            </w:pPr>
            <w:r w:rsidRPr="00C05497">
              <w:rPr>
                <w:sz w:val="26"/>
                <w:szCs w:val="26"/>
              </w:rPr>
              <w:t>INT</w:t>
            </w:r>
          </w:p>
        </w:tc>
        <w:tc>
          <w:tcPr>
            <w:tcW w:w="1112" w:type="dxa"/>
          </w:tcPr>
          <w:p w14:paraId="5ED18DBA" w14:textId="0716AF0D" w:rsidR="00A358E7" w:rsidRPr="00C05497" w:rsidRDefault="00B35511">
            <w:pPr>
              <w:rPr>
                <w:sz w:val="26"/>
                <w:szCs w:val="26"/>
              </w:rPr>
            </w:pPr>
            <w:r w:rsidRPr="00C05497">
              <w:rPr>
                <w:sz w:val="26"/>
                <w:szCs w:val="26"/>
              </w:rPr>
              <w:t>No</w:t>
            </w:r>
          </w:p>
        </w:tc>
        <w:tc>
          <w:tcPr>
            <w:tcW w:w="1588" w:type="dxa"/>
          </w:tcPr>
          <w:p w14:paraId="2836FBA1" w14:textId="530CB89A" w:rsidR="00A358E7" w:rsidRPr="00C05497" w:rsidRDefault="001B10E3">
            <w:pPr>
              <w:rPr>
                <w:sz w:val="26"/>
                <w:szCs w:val="26"/>
              </w:rPr>
            </w:pPr>
            <w:r w:rsidRPr="00C05497">
              <w:rPr>
                <w:sz w:val="26"/>
                <w:szCs w:val="26"/>
              </w:rPr>
              <w:t>Foreign Key</w:t>
            </w:r>
          </w:p>
        </w:tc>
        <w:tc>
          <w:tcPr>
            <w:tcW w:w="2425" w:type="dxa"/>
          </w:tcPr>
          <w:p w14:paraId="606007E8" w14:textId="737BBBD2" w:rsidR="00A358E7" w:rsidRPr="00C05497" w:rsidRDefault="00B35511">
            <w:pPr>
              <w:rPr>
                <w:sz w:val="26"/>
                <w:szCs w:val="26"/>
              </w:rPr>
            </w:pPr>
            <w:r w:rsidRPr="00C05497">
              <w:rPr>
                <w:sz w:val="26"/>
                <w:szCs w:val="26"/>
              </w:rPr>
              <w:t xml:space="preserve">Mã thảo luận cha </w:t>
            </w:r>
            <w:r w:rsidR="001B10E3" w:rsidRPr="00C05497">
              <w:rPr>
                <w:sz w:val="26"/>
                <w:szCs w:val="26"/>
              </w:rPr>
              <w:t>của thảo luận</w:t>
            </w:r>
          </w:p>
        </w:tc>
      </w:tr>
      <w:tr w:rsidR="00C05497" w:rsidRPr="00C05497" w14:paraId="45C2284B" w14:textId="77777777">
        <w:tc>
          <w:tcPr>
            <w:tcW w:w="715" w:type="dxa"/>
          </w:tcPr>
          <w:p w14:paraId="5AD78897" w14:textId="77777777" w:rsidR="00A358E7" w:rsidRPr="00C05497" w:rsidRDefault="00A358E7">
            <w:pPr>
              <w:rPr>
                <w:sz w:val="26"/>
                <w:szCs w:val="26"/>
              </w:rPr>
            </w:pPr>
            <w:r w:rsidRPr="00C05497">
              <w:rPr>
                <w:sz w:val="26"/>
                <w:szCs w:val="26"/>
              </w:rPr>
              <w:t>5</w:t>
            </w:r>
          </w:p>
        </w:tc>
        <w:tc>
          <w:tcPr>
            <w:tcW w:w="1529" w:type="dxa"/>
          </w:tcPr>
          <w:p w14:paraId="199FEFCF" w14:textId="666E634B" w:rsidR="00A358E7" w:rsidRPr="00C05497" w:rsidRDefault="00A358E7">
            <w:pPr>
              <w:rPr>
                <w:sz w:val="26"/>
                <w:szCs w:val="26"/>
              </w:rPr>
            </w:pPr>
            <w:r w:rsidRPr="00C05497">
              <w:rPr>
                <w:sz w:val="26"/>
                <w:szCs w:val="26"/>
              </w:rPr>
              <w:t>Us</w:t>
            </w:r>
            <w:r w:rsidR="001B10E3" w:rsidRPr="00C05497">
              <w:rPr>
                <w:sz w:val="26"/>
                <w:szCs w:val="26"/>
              </w:rPr>
              <w:t>erId</w:t>
            </w:r>
          </w:p>
        </w:tc>
        <w:tc>
          <w:tcPr>
            <w:tcW w:w="1981" w:type="dxa"/>
          </w:tcPr>
          <w:p w14:paraId="27BFA1B5" w14:textId="6883DD08" w:rsidR="00A358E7" w:rsidRPr="00C05497" w:rsidRDefault="001B10E3">
            <w:pPr>
              <w:rPr>
                <w:sz w:val="26"/>
                <w:szCs w:val="26"/>
              </w:rPr>
            </w:pPr>
            <w:r w:rsidRPr="00C05497">
              <w:rPr>
                <w:sz w:val="26"/>
                <w:szCs w:val="26"/>
              </w:rPr>
              <w:t>INT</w:t>
            </w:r>
          </w:p>
        </w:tc>
        <w:tc>
          <w:tcPr>
            <w:tcW w:w="1112" w:type="dxa"/>
          </w:tcPr>
          <w:p w14:paraId="7DAB577F" w14:textId="77777777" w:rsidR="00A358E7" w:rsidRPr="00C05497" w:rsidRDefault="00A358E7">
            <w:pPr>
              <w:rPr>
                <w:sz w:val="26"/>
                <w:szCs w:val="26"/>
              </w:rPr>
            </w:pPr>
            <w:r w:rsidRPr="00C05497">
              <w:rPr>
                <w:sz w:val="26"/>
                <w:szCs w:val="26"/>
              </w:rPr>
              <w:t>No</w:t>
            </w:r>
          </w:p>
        </w:tc>
        <w:tc>
          <w:tcPr>
            <w:tcW w:w="1588" w:type="dxa"/>
          </w:tcPr>
          <w:p w14:paraId="31488C90" w14:textId="60D19750" w:rsidR="00A358E7" w:rsidRPr="00C05497" w:rsidRDefault="001B10E3">
            <w:pPr>
              <w:rPr>
                <w:sz w:val="26"/>
                <w:szCs w:val="26"/>
              </w:rPr>
            </w:pPr>
            <w:r w:rsidRPr="00C05497">
              <w:rPr>
                <w:sz w:val="26"/>
                <w:szCs w:val="26"/>
              </w:rPr>
              <w:t>Foreign Key</w:t>
            </w:r>
          </w:p>
        </w:tc>
        <w:tc>
          <w:tcPr>
            <w:tcW w:w="2425" w:type="dxa"/>
          </w:tcPr>
          <w:p w14:paraId="474539AB" w14:textId="19A4D1D1" w:rsidR="00A358E7" w:rsidRPr="00C05497" w:rsidRDefault="001B10E3">
            <w:pPr>
              <w:rPr>
                <w:sz w:val="26"/>
                <w:szCs w:val="26"/>
              </w:rPr>
            </w:pPr>
            <w:r w:rsidRPr="00C05497">
              <w:rPr>
                <w:sz w:val="26"/>
                <w:szCs w:val="26"/>
              </w:rPr>
              <w:t>Mã người dùng tạo thảo luận</w:t>
            </w:r>
          </w:p>
        </w:tc>
      </w:tr>
      <w:tr w:rsidR="00A358E7" w:rsidRPr="00C05497" w14:paraId="397B8D86" w14:textId="77777777">
        <w:tc>
          <w:tcPr>
            <w:tcW w:w="715" w:type="dxa"/>
          </w:tcPr>
          <w:p w14:paraId="4490908D" w14:textId="77777777" w:rsidR="00A358E7" w:rsidRPr="00C05497" w:rsidRDefault="00A358E7">
            <w:pPr>
              <w:rPr>
                <w:sz w:val="26"/>
                <w:szCs w:val="26"/>
              </w:rPr>
            </w:pPr>
            <w:r w:rsidRPr="00C05497">
              <w:rPr>
                <w:sz w:val="26"/>
                <w:szCs w:val="26"/>
              </w:rPr>
              <w:lastRenderedPageBreak/>
              <w:t>6</w:t>
            </w:r>
          </w:p>
        </w:tc>
        <w:tc>
          <w:tcPr>
            <w:tcW w:w="1529" w:type="dxa"/>
          </w:tcPr>
          <w:p w14:paraId="790639C0" w14:textId="2EC1ECD7" w:rsidR="00A358E7" w:rsidRPr="00C05497" w:rsidRDefault="001B10E3">
            <w:pPr>
              <w:rPr>
                <w:sz w:val="26"/>
                <w:szCs w:val="26"/>
              </w:rPr>
            </w:pPr>
            <w:r w:rsidRPr="00C05497">
              <w:rPr>
                <w:sz w:val="26"/>
                <w:szCs w:val="26"/>
              </w:rPr>
              <w:t>LessonId</w:t>
            </w:r>
          </w:p>
        </w:tc>
        <w:tc>
          <w:tcPr>
            <w:tcW w:w="1981" w:type="dxa"/>
          </w:tcPr>
          <w:p w14:paraId="7EE2745B" w14:textId="7E04DB05" w:rsidR="00A358E7" w:rsidRPr="00C05497" w:rsidRDefault="001B10E3">
            <w:pPr>
              <w:rPr>
                <w:sz w:val="26"/>
                <w:szCs w:val="26"/>
              </w:rPr>
            </w:pPr>
            <w:r w:rsidRPr="00C05497">
              <w:rPr>
                <w:sz w:val="26"/>
                <w:szCs w:val="26"/>
              </w:rPr>
              <w:t>INT</w:t>
            </w:r>
          </w:p>
        </w:tc>
        <w:tc>
          <w:tcPr>
            <w:tcW w:w="1112" w:type="dxa"/>
          </w:tcPr>
          <w:p w14:paraId="5096BFC4" w14:textId="77777777" w:rsidR="00A358E7" w:rsidRPr="00C05497" w:rsidRDefault="00A358E7">
            <w:pPr>
              <w:rPr>
                <w:sz w:val="26"/>
                <w:szCs w:val="26"/>
              </w:rPr>
            </w:pPr>
            <w:r w:rsidRPr="00C05497">
              <w:rPr>
                <w:sz w:val="26"/>
                <w:szCs w:val="26"/>
              </w:rPr>
              <w:t>No</w:t>
            </w:r>
          </w:p>
        </w:tc>
        <w:tc>
          <w:tcPr>
            <w:tcW w:w="1588" w:type="dxa"/>
          </w:tcPr>
          <w:p w14:paraId="4247B405" w14:textId="5B6B8BB3" w:rsidR="00A358E7" w:rsidRPr="00C05497" w:rsidRDefault="001B10E3">
            <w:pPr>
              <w:rPr>
                <w:sz w:val="26"/>
                <w:szCs w:val="26"/>
              </w:rPr>
            </w:pPr>
            <w:r w:rsidRPr="00C05497">
              <w:rPr>
                <w:sz w:val="26"/>
                <w:szCs w:val="26"/>
              </w:rPr>
              <w:t>Foreign Key</w:t>
            </w:r>
          </w:p>
        </w:tc>
        <w:tc>
          <w:tcPr>
            <w:tcW w:w="2425" w:type="dxa"/>
          </w:tcPr>
          <w:p w14:paraId="53D1FA48" w14:textId="0B363269" w:rsidR="00A358E7" w:rsidRPr="00C05497" w:rsidRDefault="001B10E3">
            <w:pPr>
              <w:rPr>
                <w:sz w:val="26"/>
                <w:szCs w:val="26"/>
              </w:rPr>
            </w:pPr>
            <w:r w:rsidRPr="00C05497">
              <w:rPr>
                <w:sz w:val="26"/>
                <w:szCs w:val="26"/>
              </w:rPr>
              <w:t>Mã bài học</w:t>
            </w:r>
            <w:r w:rsidR="00D9264A" w:rsidRPr="00C05497">
              <w:rPr>
                <w:sz w:val="26"/>
                <w:szCs w:val="26"/>
              </w:rPr>
              <w:t xml:space="preserve"> của thảo luận</w:t>
            </w:r>
          </w:p>
        </w:tc>
      </w:tr>
    </w:tbl>
    <w:p w14:paraId="3C292EB0" w14:textId="147B0098" w:rsidR="00A358E7" w:rsidRPr="00C05497" w:rsidRDefault="00D9264A" w:rsidP="00C05497">
      <w:pPr>
        <w:pStyle w:val="Heading3"/>
      </w:pPr>
      <w:r w:rsidRPr="00C05497">
        <w:t>Bảng Enrollment</w:t>
      </w:r>
    </w:p>
    <w:p w14:paraId="7750B59F" w14:textId="16A48F70" w:rsidR="00D9264A" w:rsidRPr="00C05497" w:rsidRDefault="00D9264A" w:rsidP="009A6FBF">
      <w:pPr>
        <w:pStyle w:val="ListParagraph"/>
        <w:numPr>
          <w:ilvl w:val="0"/>
          <w:numId w:val="21"/>
        </w:numPr>
        <w:rPr>
          <w:sz w:val="26"/>
          <w:szCs w:val="26"/>
        </w:rPr>
      </w:pPr>
      <w:r w:rsidRPr="00C05497">
        <w:rPr>
          <w:sz w:val="26"/>
          <w:szCs w:val="26"/>
        </w:rPr>
        <w:t>Mục đích sử dụng: Lưu th</w:t>
      </w:r>
      <w:r w:rsidR="0029117B" w:rsidRPr="00C05497">
        <w:rPr>
          <w:sz w:val="26"/>
          <w:szCs w:val="26"/>
        </w:rPr>
        <w:t>ông tin khóa học của người dùng</w:t>
      </w:r>
    </w:p>
    <w:tbl>
      <w:tblPr>
        <w:tblStyle w:val="TableGrid"/>
        <w:tblW w:w="0" w:type="auto"/>
        <w:tblLook w:val="04A0" w:firstRow="1" w:lastRow="0" w:firstColumn="1" w:lastColumn="0" w:noHBand="0" w:noVBand="1"/>
      </w:tblPr>
      <w:tblGrid>
        <w:gridCol w:w="706"/>
        <w:gridCol w:w="1992"/>
        <w:gridCol w:w="1871"/>
        <w:gridCol w:w="1112"/>
        <w:gridCol w:w="1680"/>
        <w:gridCol w:w="1989"/>
      </w:tblGrid>
      <w:tr w:rsidR="006303E0" w:rsidRPr="00C05497" w14:paraId="39BDB762" w14:textId="77777777" w:rsidTr="00DA4643">
        <w:tc>
          <w:tcPr>
            <w:tcW w:w="709" w:type="dxa"/>
          </w:tcPr>
          <w:p w14:paraId="6E548082" w14:textId="77777777" w:rsidR="00D9264A" w:rsidRPr="00C05497" w:rsidRDefault="00D9264A">
            <w:pPr>
              <w:rPr>
                <w:sz w:val="26"/>
                <w:szCs w:val="26"/>
              </w:rPr>
            </w:pPr>
            <w:r w:rsidRPr="00C05497">
              <w:rPr>
                <w:sz w:val="26"/>
                <w:szCs w:val="26"/>
              </w:rPr>
              <w:t>STT</w:t>
            </w:r>
          </w:p>
        </w:tc>
        <w:tc>
          <w:tcPr>
            <w:tcW w:w="2005" w:type="dxa"/>
          </w:tcPr>
          <w:p w14:paraId="3AD2DCDC" w14:textId="77777777" w:rsidR="00D9264A" w:rsidRPr="00C05497" w:rsidRDefault="00D9264A">
            <w:pPr>
              <w:rPr>
                <w:sz w:val="26"/>
                <w:szCs w:val="26"/>
              </w:rPr>
            </w:pPr>
            <w:r w:rsidRPr="00C05497">
              <w:rPr>
                <w:sz w:val="26"/>
                <w:szCs w:val="26"/>
              </w:rPr>
              <w:t xml:space="preserve">Tên trường </w:t>
            </w:r>
          </w:p>
        </w:tc>
        <w:tc>
          <w:tcPr>
            <w:tcW w:w="1911" w:type="dxa"/>
          </w:tcPr>
          <w:p w14:paraId="466FB179" w14:textId="77777777" w:rsidR="00D9264A" w:rsidRPr="00C05497" w:rsidRDefault="00D9264A">
            <w:pPr>
              <w:rPr>
                <w:sz w:val="26"/>
                <w:szCs w:val="26"/>
              </w:rPr>
            </w:pPr>
            <w:r w:rsidRPr="00C05497">
              <w:rPr>
                <w:sz w:val="26"/>
                <w:szCs w:val="26"/>
              </w:rPr>
              <w:t>Kiểu dữ liệu</w:t>
            </w:r>
          </w:p>
        </w:tc>
        <w:tc>
          <w:tcPr>
            <w:tcW w:w="1112" w:type="dxa"/>
          </w:tcPr>
          <w:p w14:paraId="45F848B9" w14:textId="77777777" w:rsidR="00D9264A" w:rsidRPr="00C05497" w:rsidRDefault="00D9264A">
            <w:pPr>
              <w:rPr>
                <w:sz w:val="26"/>
                <w:szCs w:val="26"/>
              </w:rPr>
            </w:pPr>
            <w:r w:rsidRPr="00C05497">
              <w:rPr>
                <w:sz w:val="26"/>
                <w:szCs w:val="26"/>
              </w:rPr>
              <w:t>Nullable</w:t>
            </w:r>
          </w:p>
        </w:tc>
        <w:tc>
          <w:tcPr>
            <w:tcW w:w="1492" w:type="dxa"/>
          </w:tcPr>
          <w:p w14:paraId="610AABE9" w14:textId="77777777" w:rsidR="00D9264A" w:rsidRPr="00C05497" w:rsidRDefault="00D9264A">
            <w:pPr>
              <w:rPr>
                <w:sz w:val="26"/>
                <w:szCs w:val="26"/>
              </w:rPr>
            </w:pPr>
            <w:r w:rsidRPr="00C05497">
              <w:rPr>
                <w:sz w:val="26"/>
                <w:szCs w:val="26"/>
              </w:rPr>
              <w:t>Ràng buộc</w:t>
            </w:r>
          </w:p>
        </w:tc>
        <w:tc>
          <w:tcPr>
            <w:tcW w:w="2121" w:type="dxa"/>
          </w:tcPr>
          <w:p w14:paraId="7171E727" w14:textId="77777777" w:rsidR="00D9264A" w:rsidRPr="00C05497" w:rsidRDefault="00D9264A">
            <w:pPr>
              <w:rPr>
                <w:sz w:val="26"/>
                <w:szCs w:val="26"/>
              </w:rPr>
            </w:pPr>
            <w:r w:rsidRPr="00C05497">
              <w:rPr>
                <w:sz w:val="26"/>
                <w:szCs w:val="26"/>
              </w:rPr>
              <w:t>Mô tả</w:t>
            </w:r>
          </w:p>
        </w:tc>
      </w:tr>
      <w:tr w:rsidR="006303E0" w:rsidRPr="00C05497" w14:paraId="20E08FB9" w14:textId="77777777" w:rsidTr="00DA4643">
        <w:tc>
          <w:tcPr>
            <w:tcW w:w="709" w:type="dxa"/>
          </w:tcPr>
          <w:p w14:paraId="3E30F9F3" w14:textId="77777777" w:rsidR="00D9264A" w:rsidRPr="00C05497" w:rsidRDefault="00D9264A">
            <w:pPr>
              <w:rPr>
                <w:sz w:val="26"/>
                <w:szCs w:val="26"/>
              </w:rPr>
            </w:pPr>
            <w:r w:rsidRPr="00C05497">
              <w:rPr>
                <w:sz w:val="26"/>
                <w:szCs w:val="26"/>
              </w:rPr>
              <w:t>1</w:t>
            </w:r>
          </w:p>
        </w:tc>
        <w:tc>
          <w:tcPr>
            <w:tcW w:w="2005" w:type="dxa"/>
          </w:tcPr>
          <w:p w14:paraId="77F1C6D3" w14:textId="77777777" w:rsidR="00D9264A" w:rsidRPr="00C05497" w:rsidRDefault="00D9264A">
            <w:pPr>
              <w:rPr>
                <w:sz w:val="26"/>
                <w:szCs w:val="26"/>
              </w:rPr>
            </w:pPr>
            <w:r w:rsidRPr="00C05497">
              <w:rPr>
                <w:sz w:val="26"/>
                <w:szCs w:val="26"/>
              </w:rPr>
              <w:t>Id</w:t>
            </w:r>
          </w:p>
        </w:tc>
        <w:tc>
          <w:tcPr>
            <w:tcW w:w="1911" w:type="dxa"/>
          </w:tcPr>
          <w:p w14:paraId="11658DE8" w14:textId="77777777" w:rsidR="00D9264A" w:rsidRPr="00C05497" w:rsidRDefault="00D9264A">
            <w:pPr>
              <w:rPr>
                <w:sz w:val="26"/>
                <w:szCs w:val="26"/>
              </w:rPr>
            </w:pPr>
            <w:r w:rsidRPr="00C05497">
              <w:rPr>
                <w:sz w:val="26"/>
                <w:szCs w:val="26"/>
              </w:rPr>
              <w:t>INT</w:t>
            </w:r>
          </w:p>
        </w:tc>
        <w:tc>
          <w:tcPr>
            <w:tcW w:w="1112" w:type="dxa"/>
          </w:tcPr>
          <w:p w14:paraId="0001BD80" w14:textId="77777777" w:rsidR="00D9264A" w:rsidRPr="00C05497" w:rsidRDefault="00D9264A">
            <w:pPr>
              <w:rPr>
                <w:sz w:val="26"/>
                <w:szCs w:val="26"/>
              </w:rPr>
            </w:pPr>
            <w:r w:rsidRPr="00C05497">
              <w:rPr>
                <w:sz w:val="26"/>
                <w:szCs w:val="26"/>
              </w:rPr>
              <w:t>No</w:t>
            </w:r>
          </w:p>
        </w:tc>
        <w:tc>
          <w:tcPr>
            <w:tcW w:w="1492" w:type="dxa"/>
          </w:tcPr>
          <w:p w14:paraId="5DCF7E29" w14:textId="77777777" w:rsidR="00D9264A" w:rsidRPr="00C05497" w:rsidRDefault="00D9264A">
            <w:pPr>
              <w:rPr>
                <w:sz w:val="26"/>
                <w:szCs w:val="26"/>
              </w:rPr>
            </w:pPr>
            <w:r w:rsidRPr="00C05497">
              <w:rPr>
                <w:sz w:val="26"/>
                <w:szCs w:val="26"/>
              </w:rPr>
              <w:t>Primary key</w:t>
            </w:r>
          </w:p>
        </w:tc>
        <w:tc>
          <w:tcPr>
            <w:tcW w:w="2121" w:type="dxa"/>
          </w:tcPr>
          <w:p w14:paraId="7C27E09B" w14:textId="28181C11" w:rsidR="00D9264A" w:rsidRPr="00C05497" w:rsidRDefault="00D9264A">
            <w:pPr>
              <w:rPr>
                <w:sz w:val="26"/>
                <w:szCs w:val="26"/>
              </w:rPr>
            </w:pPr>
            <w:r w:rsidRPr="00C05497">
              <w:rPr>
                <w:sz w:val="26"/>
                <w:szCs w:val="26"/>
              </w:rPr>
              <w:t xml:space="preserve">Mã </w:t>
            </w:r>
            <w:r w:rsidR="00D34EDF" w:rsidRPr="00C05497">
              <w:rPr>
                <w:sz w:val="26"/>
                <w:szCs w:val="26"/>
              </w:rPr>
              <w:t>thông tin khóa học của người dùng</w:t>
            </w:r>
          </w:p>
        </w:tc>
      </w:tr>
      <w:tr w:rsidR="006303E0" w:rsidRPr="00C05497" w14:paraId="5AD1A240" w14:textId="77777777" w:rsidTr="00DA4643">
        <w:tc>
          <w:tcPr>
            <w:tcW w:w="709" w:type="dxa"/>
          </w:tcPr>
          <w:p w14:paraId="61F677F5" w14:textId="77777777" w:rsidR="00D9264A" w:rsidRPr="00C05497" w:rsidRDefault="00D9264A">
            <w:pPr>
              <w:rPr>
                <w:sz w:val="26"/>
                <w:szCs w:val="26"/>
              </w:rPr>
            </w:pPr>
            <w:r w:rsidRPr="00C05497">
              <w:rPr>
                <w:sz w:val="26"/>
                <w:szCs w:val="26"/>
              </w:rPr>
              <w:t>2</w:t>
            </w:r>
          </w:p>
        </w:tc>
        <w:tc>
          <w:tcPr>
            <w:tcW w:w="2005" w:type="dxa"/>
          </w:tcPr>
          <w:p w14:paraId="4764E458" w14:textId="17D1E982" w:rsidR="00D9264A" w:rsidRPr="00C05497" w:rsidRDefault="00D34EDF">
            <w:pPr>
              <w:rPr>
                <w:sz w:val="26"/>
                <w:szCs w:val="26"/>
              </w:rPr>
            </w:pPr>
            <w:r w:rsidRPr="00C05497">
              <w:rPr>
                <w:sz w:val="26"/>
                <w:szCs w:val="26"/>
              </w:rPr>
              <w:t>userId</w:t>
            </w:r>
          </w:p>
        </w:tc>
        <w:tc>
          <w:tcPr>
            <w:tcW w:w="1911" w:type="dxa"/>
          </w:tcPr>
          <w:p w14:paraId="0498E4DB" w14:textId="65414C74" w:rsidR="00D9264A" w:rsidRPr="00C05497" w:rsidRDefault="00D34EDF">
            <w:pPr>
              <w:rPr>
                <w:sz w:val="26"/>
                <w:szCs w:val="26"/>
              </w:rPr>
            </w:pPr>
            <w:r w:rsidRPr="00C05497">
              <w:rPr>
                <w:sz w:val="26"/>
                <w:szCs w:val="26"/>
              </w:rPr>
              <w:t>INT</w:t>
            </w:r>
          </w:p>
        </w:tc>
        <w:tc>
          <w:tcPr>
            <w:tcW w:w="1112" w:type="dxa"/>
          </w:tcPr>
          <w:p w14:paraId="789053B6" w14:textId="77777777" w:rsidR="00D9264A" w:rsidRPr="00C05497" w:rsidRDefault="00D9264A">
            <w:pPr>
              <w:rPr>
                <w:sz w:val="26"/>
                <w:szCs w:val="26"/>
              </w:rPr>
            </w:pPr>
            <w:r w:rsidRPr="00C05497">
              <w:rPr>
                <w:sz w:val="26"/>
                <w:szCs w:val="26"/>
              </w:rPr>
              <w:t>No</w:t>
            </w:r>
          </w:p>
        </w:tc>
        <w:tc>
          <w:tcPr>
            <w:tcW w:w="1492" w:type="dxa"/>
          </w:tcPr>
          <w:p w14:paraId="53E8691F" w14:textId="2FE9F6BB" w:rsidR="00D9264A" w:rsidRPr="00C05497" w:rsidRDefault="00D34EDF">
            <w:pPr>
              <w:rPr>
                <w:sz w:val="26"/>
                <w:szCs w:val="26"/>
              </w:rPr>
            </w:pPr>
            <w:r w:rsidRPr="00C05497">
              <w:rPr>
                <w:sz w:val="26"/>
                <w:szCs w:val="26"/>
              </w:rPr>
              <w:t>Foreign Key</w:t>
            </w:r>
          </w:p>
        </w:tc>
        <w:tc>
          <w:tcPr>
            <w:tcW w:w="2121" w:type="dxa"/>
          </w:tcPr>
          <w:p w14:paraId="1615BBC8" w14:textId="0CF8D3EC" w:rsidR="00D9264A" w:rsidRPr="00C05497" w:rsidRDefault="006303E0">
            <w:pPr>
              <w:rPr>
                <w:sz w:val="26"/>
                <w:szCs w:val="26"/>
              </w:rPr>
            </w:pPr>
            <w:r w:rsidRPr="00C05497">
              <w:rPr>
                <w:sz w:val="26"/>
                <w:szCs w:val="26"/>
              </w:rPr>
              <w:t>Mã người dùng đăng ký khóa học</w:t>
            </w:r>
          </w:p>
        </w:tc>
      </w:tr>
      <w:tr w:rsidR="006303E0" w:rsidRPr="00C05497" w14:paraId="59D290E3" w14:textId="77777777" w:rsidTr="00DA4643">
        <w:tc>
          <w:tcPr>
            <w:tcW w:w="709" w:type="dxa"/>
          </w:tcPr>
          <w:p w14:paraId="374A4CBD" w14:textId="77777777" w:rsidR="00D9264A" w:rsidRPr="00C05497" w:rsidRDefault="00D9264A">
            <w:pPr>
              <w:rPr>
                <w:sz w:val="26"/>
                <w:szCs w:val="26"/>
              </w:rPr>
            </w:pPr>
            <w:r w:rsidRPr="00C05497">
              <w:rPr>
                <w:sz w:val="26"/>
                <w:szCs w:val="26"/>
              </w:rPr>
              <w:t>3</w:t>
            </w:r>
          </w:p>
        </w:tc>
        <w:tc>
          <w:tcPr>
            <w:tcW w:w="2005" w:type="dxa"/>
          </w:tcPr>
          <w:p w14:paraId="386EC02F" w14:textId="73D87A70" w:rsidR="00D9264A" w:rsidRPr="00C05497" w:rsidRDefault="006303E0">
            <w:pPr>
              <w:rPr>
                <w:sz w:val="26"/>
                <w:szCs w:val="26"/>
              </w:rPr>
            </w:pPr>
            <w:r w:rsidRPr="00C05497">
              <w:rPr>
                <w:sz w:val="26"/>
                <w:szCs w:val="26"/>
              </w:rPr>
              <w:t>courseID</w:t>
            </w:r>
          </w:p>
        </w:tc>
        <w:tc>
          <w:tcPr>
            <w:tcW w:w="1911" w:type="dxa"/>
          </w:tcPr>
          <w:p w14:paraId="0BCF9688" w14:textId="65BA6250" w:rsidR="00D9264A" w:rsidRPr="00C05497" w:rsidRDefault="006303E0">
            <w:pPr>
              <w:rPr>
                <w:sz w:val="26"/>
                <w:szCs w:val="26"/>
              </w:rPr>
            </w:pPr>
            <w:r w:rsidRPr="00C05497">
              <w:rPr>
                <w:sz w:val="26"/>
                <w:szCs w:val="26"/>
              </w:rPr>
              <w:t>INT</w:t>
            </w:r>
          </w:p>
        </w:tc>
        <w:tc>
          <w:tcPr>
            <w:tcW w:w="1112" w:type="dxa"/>
          </w:tcPr>
          <w:p w14:paraId="35CE8F83" w14:textId="77777777" w:rsidR="00D9264A" w:rsidRPr="00C05497" w:rsidRDefault="00D9264A">
            <w:pPr>
              <w:rPr>
                <w:sz w:val="26"/>
                <w:szCs w:val="26"/>
              </w:rPr>
            </w:pPr>
            <w:r w:rsidRPr="00C05497">
              <w:rPr>
                <w:sz w:val="26"/>
                <w:szCs w:val="26"/>
              </w:rPr>
              <w:t>No</w:t>
            </w:r>
          </w:p>
        </w:tc>
        <w:tc>
          <w:tcPr>
            <w:tcW w:w="1492" w:type="dxa"/>
          </w:tcPr>
          <w:p w14:paraId="50645F98" w14:textId="22384E21" w:rsidR="00D9264A" w:rsidRPr="00C05497" w:rsidRDefault="006303E0">
            <w:pPr>
              <w:rPr>
                <w:sz w:val="26"/>
                <w:szCs w:val="26"/>
              </w:rPr>
            </w:pPr>
            <w:r w:rsidRPr="00C05497">
              <w:rPr>
                <w:sz w:val="26"/>
                <w:szCs w:val="26"/>
              </w:rPr>
              <w:t>Foreign Key</w:t>
            </w:r>
          </w:p>
        </w:tc>
        <w:tc>
          <w:tcPr>
            <w:tcW w:w="2121" w:type="dxa"/>
          </w:tcPr>
          <w:p w14:paraId="35B41D3E" w14:textId="55448794" w:rsidR="00D9264A" w:rsidRPr="00C05497" w:rsidRDefault="006303E0">
            <w:pPr>
              <w:rPr>
                <w:sz w:val="26"/>
                <w:szCs w:val="26"/>
              </w:rPr>
            </w:pPr>
            <w:r w:rsidRPr="00C05497">
              <w:rPr>
                <w:sz w:val="26"/>
                <w:szCs w:val="26"/>
              </w:rPr>
              <w:t>Mã khóa học mà người dùng đăng ký</w:t>
            </w:r>
          </w:p>
        </w:tc>
      </w:tr>
      <w:tr w:rsidR="006303E0" w:rsidRPr="00C05497" w14:paraId="6A97217E" w14:textId="77777777" w:rsidTr="00DA4643">
        <w:tc>
          <w:tcPr>
            <w:tcW w:w="709" w:type="dxa"/>
          </w:tcPr>
          <w:p w14:paraId="7E0D4B99" w14:textId="77777777" w:rsidR="00D9264A" w:rsidRPr="00C05497" w:rsidRDefault="00D9264A">
            <w:pPr>
              <w:rPr>
                <w:sz w:val="26"/>
                <w:szCs w:val="26"/>
              </w:rPr>
            </w:pPr>
            <w:r w:rsidRPr="00C05497">
              <w:rPr>
                <w:sz w:val="26"/>
                <w:szCs w:val="26"/>
              </w:rPr>
              <w:t>4</w:t>
            </w:r>
          </w:p>
        </w:tc>
        <w:tc>
          <w:tcPr>
            <w:tcW w:w="2005" w:type="dxa"/>
          </w:tcPr>
          <w:p w14:paraId="5F1A2571" w14:textId="71F7882D" w:rsidR="00D9264A" w:rsidRPr="00C05497" w:rsidRDefault="006303E0">
            <w:pPr>
              <w:rPr>
                <w:sz w:val="26"/>
                <w:szCs w:val="26"/>
              </w:rPr>
            </w:pPr>
            <w:r w:rsidRPr="00C05497">
              <w:rPr>
                <w:sz w:val="26"/>
                <w:szCs w:val="26"/>
              </w:rPr>
              <w:t>enrollAt</w:t>
            </w:r>
          </w:p>
        </w:tc>
        <w:tc>
          <w:tcPr>
            <w:tcW w:w="1911" w:type="dxa"/>
          </w:tcPr>
          <w:p w14:paraId="091B3972" w14:textId="4AF67AF9" w:rsidR="00D9264A" w:rsidRPr="00C05497" w:rsidRDefault="006303E0">
            <w:pPr>
              <w:rPr>
                <w:sz w:val="26"/>
                <w:szCs w:val="26"/>
              </w:rPr>
            </w:pPr>
            <w:r w:rsidRPr="00C05497">
              <w:rPr>
                <w:sz w:val="26"/>
                <w:szCs w:val="26"/>
              </w:rPr>
              <w:t>DATETIME</w:t>
            </w:r>
          </w:p>
        </w:tc>
        <w:tc>
          <w:tcPr>
            <w:tcW w:w="1112" w:type="dxa"/>
          </w:tcPr>
          <w:p w14:paraId="74777246" w14:textId="77777777" w:rsidR="00D9264A" w:rsidRPr="00C05497" w:rsidRDefault="00D9264A">
            <w:pPr>
              <w:rPr>
                <w:sz w:val="26"/>
                <w:szCs w:val="26"/>
              </w:rPr>
            </w:pPr>
            <w:r w:rsidRPr="00C05497">
              <w:rPr>
                <w:sz w:val="26"/>
                <w:szCs w:val="26"/>
              </w:rPr>
              <w:t>No</w:t>
            </w:r>
          </w:p>
        </w:tc>
        <w:tc>
          <w:tcPr>
            <w:tcW w:w="1492" w:type="dxa"/>
          </w:tcPr>
          <w:p w14:paraId="2567D98C" w14:textId="4C7DC02A" w:rsidR="00D9264A" w:rsidRPr="00C05497" w:rsidRDefault="004A4B05">
            <w:pPr>
              <w:rPr>
                <w:sz w:val="26"/>
                <w:szCs w:val="26"/>
              </w:rPr>
            </w:pPr>
            <w:r w:rsidRPr="00C05497">
              <w:rPr>
                <w:sz w:val="26"/>
                <w:szCs w:val="26"/>
              </w:rPr>
              <w:t>Default Current_Time</w:t>
            </w:r>
          </w:p>
        </w:tc>
        <w:tc>
          <w:tcPr>
            <w:tcW w:w="2121" w:type="dxa"/>
          </w:tcPr>
          <w:p w14:paraId="1C119BEA" w14:textId="0B61BEB0" w:rsidR="00D9264A" w:rsidRPr="00C05497" w:rsidRDefault="006303E0">
            <w:pPr>
              <w:rPr>
                <w:sz w:val="26"/>
                <w:szCs w:val="26"/>
              </w:rPr>
            </w:pPr>
            <w:r w:rsidRPr="00C05497">
              <w:rPr>
                <w:sz w:val="26"/>
                <w:szCs w:val="26"/>
              </w:rPr>
              <w:t>Thời gian đăng ký</w:t>
            </w:r>
          </w:p>
        </w:tc>
      </w:tr>
      <w:tr w:rsidR="006303E0" w:rsidRPr="00C05497" w14:paraId="25CB5B33" w14:textId="77777777" w:rsidTr="00DA4643">
        <w:tc>
          <w:tcPr>
            <w:tcW w:w="709" w:type="dxa"/>
          </w:tcPr>
          <w:p w14:paraId="42ECD589" w14:textId="77777777" w:rsidR="00D9264A" w:rsidRPr="00C05497" w:rsidRDefault="00D9264A">
            <w:pPr>
              <w:rPr>
                <w:sz w:val="26"/>
                <w:szCs w:val="26"/>
              </w:rPr>
            </w:pPr>
            <w:r w:rsidRPr="00C05497">
              <w:rPr>
                <w:sz w:val="26"/>
                <w:szCs w:val="26"/>
              </w:rPr>
              <w:t>5</w:t>
            </w:r>
          </w:p>
        </w:tc>
        <w:tc>
          <w:tcPr>
            <w:tcW w:w="2005" w:type="dxa"/>
          </w:tcPr>
          <w:p w14:paraId="12C8BECA" w14:textId="226689B3" w:rsidR="00D9264A" w:rsidRPr="00C05497" w:rsidRDefault="006303E0">
            <w:pPr>
              <w:rPr>
                <w:sz w:val="26"/>
                <w:szCs w:val="26"/>
              </w:rPr>
            </w:pPr>
            <w:r w:rsidRPr="00C05497">
              <w:rPr>
                <w:sz w:val="26"/>
                <w:szCs w:val="26"/>
              </w:rPr>
              <w:t>progressPercent</w:t>
            </w:r>
          </w:p>
        </w:tc>
        <w:tc>
          <w:tcPr>
            <w:tcW w:w="1911" w:type="dxa"/>
          </w:tcPr>
          <w:p w14:paraId="3A4C12F1" w14:textId="67A38E5D" w:rsidR="00D9264A" w:rsidRPr="00C05497" w:rsidRDefault="00DA4643">
            <w:pPr>
              <w:rPr>
                <w:sz w:val="26"/>
                <w:szCs w:val="26"/>
              </w:rPr>
            </w:pPr>
            <w:r w:rsidRPr="00C05497">
              <w:rPr>
                <w:sz w:val="26"/>
                <w:szCs w:val="26"/>
              </w:rPr>
              <w:t>FLOAT</w:t>
            </w:r>
          </w:p>
        </w:tc>
        <w:tc>
          <w:tcPr>
            <w:tcW w:w="1112" w:type="dxa"/>
          </w:tcPr>
          <w:p w14:paraId="137F6CF0" w14:textId="77777777" w:rsidR="00D9264A" w:rsidRPr="00C05497" w:rsidRDefault="00D9264A">
            <w:pPr>
              <w:rPr>
                <w:sz w:val="26"/>
                <w:szCs w:val="26"/>
              </w:rPr>
            </w:pPr>
            <w:r w:rsidRPr="00C05497">
              <w:rPr>
                <w:sz w:val="26"/>
                <w:szCs w:val="26"/>
              </w:rPr>
              <w:t>No</w:t>
            </w:r>
          </w:p>
        </w:tc>
        <w:tc>
          <w:tcPr>
            <w:tcW w:w="1492" w:type="dxa"/>
          </w:tcPr>
          <w:p w14:paraId="1A82EE4F" w14:textId="088628A8" w:rsidR="00D9264A" w:rsidRPr="00C05497" w:rsidRDefault="00DA4643">
            <w:pPr>
              <w:rPr>
                <w:sz w:val="26"/>
                <w:szCs w:val="26"/>
              </w:rPr>
            </w:pPr>
            <w:r w:rsidRPr="00C05497">
              <w:rPr>
                <w:sz w:val="26"/>
                <w:szCs w:val="26"/>
              </w:rPr>
              <w:t>No</w:t>
            </w:r>
          </w:p>
        </w:tc>
        <w:tc>
          <w:tcPr>
            <w:tcW w:w="2121" w:type="dxa"/>
          </w:tcPr>
          <w:p w14:paraId="2BFD0C3D" w14:textId="2EDA87A0" w:rsidR="00D9264A" w:rsidRPr="00C05497" w:rsidRDefault="00DA4643">
            <w:pPr>
              <w:rPr>
                <w:sz w:val="26"/>
                <w:szCs w:val="26"/>
              </w:rPr>
            </w:pPr>
            <w:r w:rsidRPr="00C05497">
              <w:rPr>
                <w:sz w:val="26"/>
                <w:szCs w:val="26"/>
              </w:rPr>
              <w:t>Mức độ hoàn thành khóa học</w:t>
            </w:r>
          </w:p>
        </w:tc>
      </w:tr>
    </w:tbl>
    <w:p w14:paraId="359169FA" w14:textId="7DC46173" w:rsidR="00DA4643" w:rsidRPr="00C05497" w:rsidRDefault="00DA4643" w:rsidP="00C05497">
      <w:pPr>
        <w:pStyle w:val="Heading3"/>
      </w:pPr>
      <w:r w:rsidRPr="00C05497">
        <w:t>Bảng Payment</w:t>
      </w:r>
    </w:p>
    <w:p w14:paraId="269B7523" w14:textId="3698E402" w:rsidR="00DA4643" w:rsidRPr="00C05497" w:rsidRDefault="00DA4643" w:rsidP="009A6FBF">
      <w:pPr>
        <w:pStyle w:val="ListParagraph"/>
        <w:numPr>
          <w:ilvl w:val="0"/>
          <w:numId w:val="21"/>
        </w:numPr>
        <w:rPr>
          <w:sz w:val="26"/>
          <w:szCs w:val="26"/>
        </w:rPr>
      </w:pPr>
      <w:r w:rsidRPr="00C05497">
        <w:rPr>
          <w:sz w:val="26"/>
          <w:szCs w:val="26"/>
        </w:rPr>
        <w:t>Mục đích sử dụng: Lưu thông tin thanh toán khóa học của người dùng</w:t>
      </w:r>
    </w:p>
    <w:tbl>
      <w:tblPr>
        <w:tblStyle w:val="TableGrid"/>
        <w:tblW w:w="0" w:type="auto"/>
        <w:tblLook w:val="04A0" w:firstRow="1" w:lastRow="0" w:firstColumn="1" w:lastColumn="0" w:noHBand="0" w:noVBand="1"/>
      </w:tblPr>
      <w:tblGrid>
        <w:gridCol w:w="700"/>
        <w:gridCol w:w="1413"/>
        <w:gridCol w:w="2689"/>
        <w:gridCol w:w="1112"/>
        <w:gridCol w:w="1680"/>
        <w:gridCol w:w="1756"/>
      </w:tblGrid>
      <w:tr w:rsidR="00150F57" w:rsidRPr="00C05497" w14:paraId="595E9102" w14:textId="77777777" w:rsidTr="00150F57">
        <w:tc>
          <w:tcPr>
            <w:tcW w:w="704" w:type="dxa"/>
          </w:tcPr>
          <w:p w14:paraId="34E986F9" w14:textId="77777777" w:rsidR="00DA4643" w:rsidRPr="00C05497" w:rsidRDefault="00DA4643">
            <w:pPr>
              <w:rPr>
                <w:sz w:val="26"/>
                <w:szCs w:val="26"/>
              </w:rPr>
            </w:pPr>
            <w:r w:rsidRPr="00C05497">
              <w:rPr>
                <w:sz w:val="26"/>
                <w:szCs w:val="26"/>
              </w:rPr>
              <w:t>STT</w:t>
            </w:r>
          </w:p>
        </w:tc>
        <w:tc>
          <w:tcPr>
            <w:tcW w:w="1451" w:type="dxa"/>
          </w:tcPr>
          <w:p w14:paraId="7DEBCE54" w14:textId="77777777" w:rsidR="00DA4643" w:rsidRPr="00C05497" w:rsidRDefault="00DA4643">
            <w:pPr>
              <w:rPr>
                <w:sz w:val="26"/>
                <w:szCs w:val="26"/>
              </w:rPr>
            </w:pPr>
            <w:r w:rsidRPr="00C05497">
              <w:rPr>
                <w:sz w:val="26"/>
                <w:szCs w:val="26"/>
              </w:rPr>
              <w:t xml:space="preserve">Tên trường </w:t>
            </w:r>
          </w:p>
        </w:tc>
        <w:tc>
          <w:tcPr>
            <w:tcW w:w="2765" w:type="dxa"/>
          </w:tcPr>
          <w:p w14:paraId="5A575E7B" w14:textId="77777777" w:rsidR="00DA4643" w:rsidRPr="00C05497" w:rsidRDefault="00DA4643">
            <w:pPr>
              <w:rPr>
                <w:sz w:val="26"/>
                <w:szCs w:val="26"/>
              </w:rPr>
            </w:pPr>
            <w:r w:rsidRPr="00C05497">
              <w:rPr>
                <w:sz w:val="26"/>
                <w:szCs w:val="26"/>
              </w:rPr>
              <w:t>Kiểu dữ liệu</w:t>
            </w:r>
          </w:p>
        </w:tc>
        <w:tc>
          <w:tcPr>
            <w:tcW w:w="1112" w:type="dxa"/>
          </w:tcPr>
          <w:p w14:paraId="64D07929" w14:textId="77777777" w:rsidR="00DA4643" w:rsidRPr="00C05497" w:rsidRDefault="00DA4643">
            <w:pPr>
              <w:rPr>
                <w:sz w:val="26"/>
                <w:szCs w:val="26"/>
              </w:rPr>
            </w:pPr>
            <w:r w:rsidRPr="00C05497">
              <w:rPr>
                <w:sz w:val="26"/>
                <w:szCs w:val="26"/>
              </w:rPr>
              <w:t>Nullable</w:t>
            </w:r>
          </w:p>
        </w:tc>
        <w:tc>
          <w:tcPr>
            <w:tcW w:w="1417" w:type="dxa"/>
          </w:tcPr>
          <w:p w14:paraId="2CC509FD" w14:textId="77777777" w:rsidR="00DA4643" w:rsidRPr="00C05497" w:rsidRDefault="00DA4643">
            <w:pPr>
              <w:rPr>
                <w:sz w:val="26"/>
                <w:szCs w:val="26"/>
              </w:rPr>
            </w:pPr>
            <w:r w:rsidRPr="00C05497">
              <w:rPr>
                <w:sz w:val="26"/>
                <w:szCs w:val="26"/>
              </w:rPr>
              <w:t>Ràng buộc</w:t>
            </w:r>
          </w:p>
        </w:tc>
        <w:tc>
          <w:tcPr>
            <w:tcW w:w="1901" w:type="dxa"/>
          </w:tcPr>
          <w:p w14:paraId="1E1CFE90" w14:textId="77777777" w:rsidR="00DA4643" w:rsidRPr="00C05497" w:rsidRDefault="00DA4643">
            <w:pPr>
              <w:rPr>
                <w:sz w:val="26"/>
                <w:szCs w:val="26"/>
              </w:rPr>
            </w:pPr>
            <w:r w:rsidRPr="00C05497">
              <w:rPr>
                <w:sz w:val="26"/>
                <w:szCs w:val="26"/>
              </w:rPr>
              <w:t>Mô tả</w:t>
            </w:r>
          </w:p>
        </w:tc>
      </w:tr>
      <w:tr w:rsidR="00150F57" w:rsidRPr="00C05497" w14:paraId="371530AC" w14:textId="77777777" w:rsidTr="00150F57">
        <w:tc>
          <w:tcPr>
            <w:tcW w:w="704" w:type="dxa"/>
          </w:tcPr>
          <w:p w14:paraId="1BEDEA7F" w14:textId="77777777" w:rsidR="00DA4643" w:rsidRPr="00C05497" w:rsidRDefault="00DA4643">
            <w:pPr>
              <w:rPr>
                <w:sz w:val="26"/>
                <w:szCs w:val="26"/>
              </w:rPr>
            </w:pPr>
            <w:r w:rsidRPr="00C05497">
              <w:rPr>
                <w:sz w:val="26"/>
                <w:szCs w:val="26"/>
              </w:rPr>
              <w:t>1</w:t>
            </w:r>
          </w:p>
        </w:tc>
        <w:tc>
          <w:tcPr>
            <w:tcW w:w="1451" w:type="dxa"/>
          </w:tcPr>
          <w:p w14:paraId="1149CBC7" w14:textId="77777777" w:rsidR="00DA4643" w:rsidRPr="00C05497" w:rsidRDefault="00DA4643">
            <w:pPr>
              <w:rPr>
                <w:sz w:val="26"/>
                <w:szCs w:val="26"/>
              </w:rPr>
            </w:pPr>
            <w:r w:rsidRPr="00C05497">
              <w:rPr>
                <w:sz w:val="26"/>
                <w:szCs w:val="26"/>
              </w:rPr>
              <w:t>Id</w:t>
            </w:r>
          </w:p>
        </w:tc>
        <w:tc>
          <w:tcPr>
            <w:tcW w:w="2765" w:type="dxa"/>
          </w:tcPr>
          <w:p w14:paraId="571B4943" w14:textId="77777777" w:rsidR="00DA4643" w:rsidRPr="00C05497" w:rsidRDefault="00DA4643">
            <w:pPr>
              <w:rPr>
                <w:sz w:val="26"/>
                <w:szCs w:val="26"/>
              </w:rPr>
            </w:pPr>
            <w:r w:rsidRPr="00C05497">
              <w:rPr>
                <w:sz w:val="26"/>
                <w:szCs w:val="26"/>
              </w:rPr>
              <w:t>INT</w:t>
            </w:r>
          </w:p>
        </w:tc>
        <w:tc>
          <w:tcPr>
            <w:tcW w:w="1112" w:type="dxa"/>
          </w:tcPr>
          <w:p w14:paraId="4CD6837A" w14:textId="77777777" w:rsidR="00DA4643" w:rsidRPr="00C05497" w:rsidRDefault="00DA4643">
            <w:pPr>
              <w:rPr>
                <w:sz w:val="26"/>
                <w:szCs w:val="26"/>
              </w:rPr>
            </w:pPr>
            <w:r w:rsidRPr="00C05497">
              <w:rPr>
                <w:sz w:val="26"/>
                <w:szCs w:val="26"/>
              </w:rPr>
              <w:t>No</w:t>
            </w:r>
          </w:p>
        </w:tc>
        <w:tc>
          <w:tcPr>
            <w:tcW w:w="1417" w:type="dxa"/>
          </w:tcPr>
          <w:p w14:paraId="5C7ECDFD" w14:textId="77777777" w:rsidR="00DA4643" w:rsidRPr="00C05497" w:rsidRDefault="00DA4643">
            <w:pPr>
              <w:rPr>
                <w:sz w:val="26"/>
                <w:szCs w:val="26"/>
              </w:rPr>
            </w:pPr>
            <w:r w:rsidRPr="00C05497">
              <w:rPr>
                <w:sz w:val="26"/>
                <w:szCs w:val="26"/>
              </w:rPr>
              <w:t>Primary key</w:t>
            </w:r>
          </w:p>
        </w:tc>
        <w:tc>
          <w:tcPr>
            <w:tcW w:w="1901" w:type="dxa"/>
          </w:tcPr>
          <w:p w14:paraId="07B1479E" w14:textId="17DDCA00" w:rsidR="00DA4643" w:rsidRPr="00C05497" w:rsidRDefault="00DA4643">
            <w:pPr>
              <w:rPr>
                <w:sz w:val="26"/>
                <w:szCs w:val="26"/>
              </w:rPr>
            </w:pPr>
            <w:r w:rsidRPr="00C05497">
              <w:rPr>
                <w:sz w:val="26"/>
                <w:szCs w:val="26"/>
              </w:rPr>
              <w:t>Mã thanh toán khóa học của người dùng</w:t>
            </w:r>
          </w:p>
        </w:tc>
      </w:tr>
      <w:tr w:rsidR="00150F57" w:rsidRPr="00C05497" w14:paraId="69688BBF" w14:textId="77777777" w:rsidTr="00150F57">
        <w:tc>
          <w:tcPr>
            <w:tcW w:w="704" w:type="dxa"/>
          </w:tcPr>
          <w:p w14:paraId="42F8F9C5" w14:textId="77777777" w:rsidR="00DA4643" w:rsidRPr="00C05497" w:rsidRDefault="00DA4643">
            <w:pPr>
              <w:rPr>
                <w:sz w:val="26"/>
                <w:szCs w:val="26"/>
              </w:rPr>
            </w:pPr>
            <w:r w:rsidRPr="00C05497">
              <w:rPr>
                <w:sz w:val="26"/>
                <w:szCs w:val="26"/>
              </w:rPr>
              <w:t>2</w:t>
            </w:r>
          </w:p>
        </w:tc>
        <w:tc>
          <w:tcPr>
            <w:tcW w:w="1451" w:type="dxa"/>
          </w:tcPr>
          <w:p w14:paraId="6492D8C0" w14:textId="77777777" w:rsidR="00DA4643" w:rsidRPr="00C05497" w:rsidRDefault="00DA4643">
            <w:pPr>
              <w:rPr>
                <w:sz w:val="26"/>
                <w:szCs w:val="26"/>
              </w:rPr>
            </w:pPr>
            <w:r w:rsidRPr="00C05497">
              <w:rPr>
                <w:sz w:val="26"/>
                <w:szCs w:val="26"/>
              </w:rPr>
              <w:t>userId</w:t>
            </w:r>
          </w:p>
        </w:tc>
        <w:tc>
          <w:tcPr>
            <w:tcW w:w="2765" w:type="dxa"/>
          </w:tcPr>
          <w:p w14:paraId="709223F3" w14:textId="77777777" w:rsidR="00DA4643" w:rsidRPr="00C05497" w:rsidRDefault="00DA4643">
            <w:pPr>
              <w:rPr>
                <w:sz w:val="26"/>
                <w:szCs w:val="26"/>
              </w:rPr>
            </w:pPr>
            <w:r w:rsidRPr="00C05497">
              <w:rPr>
                <w:sz w:val="26"/>
                <w:szCs w:val="26"/>
              </w:rPr>
              <w:t>INT</w:t>
            </w:r>
          </w:p>
        </w:tc>
        <w:tc>
          <w:tcPr>
            <w:tcW w:w="1112" w:type="dxa"/>
          </w:tcPr>
          <w:p w14:paraId="317A1831" w14:textId="77777777" w:rsidR="00DA4643" w:rsidRPr="00C05497" w:rsidRDefault="00DA4643">
            <w:pPr>
              <w:rPr>
                <w:sz w:val="26"/>
                <w:szCs w:val="26"/>
              </w:rPr>
            </w:pPr>
            <w:r w:rsidRPr="00C05497">
              <w:rPr>
                <w:sz w:val="26"/>
                <w:szCs w:val="26"/>
              </w:rPr>
              <w:t>No</w:t>
            </w:r>
          </w:p>
        </w:tc>
        <w:tc>
          <w:tcPr>
            <w:tcW w:w="1417" w:type="dxa"/>
          </w:tcPr>
          <w:p w14:paraId="33FECD78" w14:textId="77777777" w:rsidR="00DA4643" w:rsidRPr="00C05497" w:rsidRDefault="00DA4643">
            <w:pPr>
              <w:rPr>
                <w:sz w:val="26"/>
                <w:szCs w:val="26"/>
              </w:rPr>
            </w:pPr>
            <w:r w:rsidRPr="00C05497">
              <w:rPr>
                <w:sz w:val="26"/>
                <w:szCs w:val="26"/>
              </w:rPr>
              <w:t>Foreign Key</w:t>
            </w:r>
          </w:p>
        </w:tc>
        <w:tc>
          <w:tcPr>
            <w:tcW w:w="1901" w:type="dxa"/>
          </w:tcPr>
          <w:p w14:paraId="511D3AE0" w14:textId="77777777" w:rsidR="00DA4643" w:rsidRPr="00C05497" w:rsidRDefault="00DA4643">
            <w:pPr>
              <w:rPr>
                <w:sz w:val="26"/>
                <w:szCs w:val="26"/>
              </w:rPr>
            </w:pPr>
            <w:r w:rsidRPr="00C05497">
              <w:rPr>
                <w:sz w:val="26"/>
                <w:szCs w:val="26"/>
              </w:rPr>
              <w:t>Mã người dùng đăng ký khóa học</w:t>
            </w:r>
          </w:p>
        </w:tc>
      </w:tr>
      <w:tr w:rsidR="00150F57" w:rsidRPr="00C05497" w14:paraId="11284E5F" w14:textId="77777777" w:rsidTr="00150F57">
        <w:tc>
          <w:tcPr>
            <w:tcW w:w="704" w:type="dxa"/>
          </w:tcPr>
          <w:p w14:paraId="6AC61F90" w14:textId="77777777" w:rsidR="00DA4643" w:rsidRPr="00C05497" w:rsidRDefault="00DA4643">
            <w:pPr>
              <w:rPr>
                <w:sz w:val="26"/>
                <w:szCs w:val="26"/>
              </w:rPr>
            </w:pPr>
            <w:r w:rsidRPr="00C05497">
              <w:rPr>
                <w:sz w:val="26"/>
                <w:szCs w:val="26"/>
              </w:rPr>
              <w:t>3</w:t>
            </w:r>
          </w:p>
        </w:tc>
        <w:tc>
          <w:tcPr>
            <w:tcW w:w="1451" w:type="dxa"/>
          </w:tcPr>
          <w:p w14:paraId="4DB5B6D8" w14:textId="77777777" w:rsidR="00DA4643" w:rsidRPr="00C05497" w:rsidRDefault="00DA4643">
            <w:pPr>
              <w:rPr>
                <w:sz w:val="26"/>
                <w:szCs w:val="26"/>
              </w:rPr>
            </w:pPr>
            <w:r w:rsidRPr="00C05497">
              <w:rPr>
                <w:sz w:val="26"/>
                <w:szCs w:val="26"/>
              </w:rPr>
              <w:t>courseID</w:t>
            </w:r>
          </w:p>
        </w:tc>
        <w:tc>
          <w:tcPr>
            <w:tcW w:w="2765" w:type="dxa"/>
          </w:tcPr>
          <w:p w14:paraId="4F346D16" w14:textId="77777777" w:rsidR="00DA4643" w:rsidRPr="00C05497" w:rsidRDefault="00DA4643">
            <w:pPr>
              <w:rPr>
                <w:sz w:val="26"/>
                <w:szCs w:val="26"/>
              </w:rPr>
            </w:pPr>
            <w:r w:rsidRPr="00C05497">
              <w:rPr>
                <w:sz w:val="26"/>
                <w:szCs w:val="26"/>
              </w:rPr>
              <w:t>INT</w:t>
            </w:r>
          </w:p>
        </w:tc>
        <w:tc>
          <w:tcPr>
            <w:tcW w:w="1112" w:type="dxa"/>
          </w:tcPr>
          <w:p w14:paraId="2949BF0F" w14:textId="77777777" w:rsidR="00DA4643" w:rsidRPr="00C05497" w:rsidRDefault="00DA4643">
            <w:pPr>
              <w:rPr>
                <w:sz w:val="26"/>
                <w:szCs w:val="26"/>
              </w:rPr>
            </w:pPr>
            <w:r w:rsidRPr="00C05497">
              <w:rPr>
                <w:sz w:val="26"/>
                <w:szCs w:val="26"/>
              </w:rPr>
              <w:t>No</w:t>
            </w:r>
          </w:p>
        </w:tc>
        <w:tc>
          <w:tcPr>
            <w:tcW w:w="1417" w:type="dxa"/>
          </w:tcPr>
          <w:p w14:paraId="0D3362AB" w14:textId="77777777" w:rsidR="00DA4643" w:rsidRPr="00C05497" w:rsidRDefault="00DA4643">
            <w:pPr>
              <w:rPr>
                <w:sz w:val="26"/>
                <w:szCs w:val="26"/>
              </w:rPr>
            </w:pPr>
            <w:r w:rsidRPr="00C05497">
              <w:rPr>
                <w:sz w:val="26"/>
                <w:szCs w:val="26"/>
              </w:rPr>
              <w:t>Foreign Key</w:t>
            </w:r>
          </w:p>
        </w:tc>
        <w:tc>
          <w:tcPr>
            <w:tcW w:w="1901" w:type="dxa"/>
          </w:tcPr>
          <w:p w14:paraId="075CE0CA" w14:textId="77777777" w:rsidR="00DA4643" w:rsidRPr="00C05497" w:rsidRDefault="00DA4643">
            <w:pPr>
              <w:rPr>
                <w:sz w:val="26"/>
                <w:szCs w:val="26"/>
              </w:rPr>
            </w:pPr>
            <w:r w:rsidRPr="00C05497">
              <w:rPr>
                <w:sz w:val="26"/>
                <w:szCs w:val="26"/>
              </w:rPr>
              <w:t>Mã khóa học mà người dùng đăng ký</w:t>
            </w:r>
          </w:p>
        </w:tc>
      </w:tr>
      <w:tr w:rsidR="00150F57" w:rsidRPr="00C05497" w14:paraId="415F341C" w14:textId="77777777" w:rsidTr="00150F57">
        <w:tc>
          <w:tcPr>
            <w:tcW w:w="704" w:type="dxa"/>
          </w:tcPr>
          <w:p w14:paraId="525353B3" w14:textId="77777777" w:rsidR="00DA4643" w:rsidRPr="00C05497" w:rsidRDefault="00DA4643">
            <w:pPr>
              <w:rPr>
                <w:sz w:val="26"/>
                <w:szCs w:val="26"/>
              </w:rPr>
            </w:pPr>
            <w:r w:rsidRPr="00C05497">
              <w:rPr>
                <w:sz w:val="26"/>
                <w:szCs w:val="26"/>
              </w:rPr>
              <w:t>4</w:t>
            </w:r>
          </w:p>
        </w:tc>
        <w:tc>
          <w:tcPr>
            <w:tcW w:w="1451" w:type="dxa"/>
          </w:tcPr>
          <w:p w14:paraId="61BED4EA" w14:textId="6744CFBF" w:rsidR="00DA4643" w:rsidRPr="00C05497" w:rsidRDefault="00C408A6">
            <w:pPr>
              <w:rPr>
                <w:sz w:val="26"/>
                <w:szCs w:val="26"/>
              </w:rPr>
            </w:pPr>
            <w:r w:rsidRPr="00C05497">
              <w:rPr>
                <w:sz w:val="26"/>
                <w:szCs w:val="26"/>
              </w:rPr>
              <w:t>paid</w:t>
            </w:r>
            <w:r w:rsidR="00DA4643" w:rsidRPr="00C05497">
              <w:rPr>
                <w:sz w:val="26"/>
                <w:szCs w:val="26"/>
              </w:rPr>
              <w:t>At</w:t>
            </w:r>
          </w:p>
        </w:tc>
        <w:tc>
          <w:tcPr>
            <w:tcW w:w="2765" w:type="dxa"/>
          </w:tcPr>
          <w:p w14:paraId="70FAFB82" w14:textId="77777777" w:rsidR="00DA4643" w:rsidRPr="00C05497" w:rsidRDefault="00DA4643">
            <w:pPr>
              <w:rPr>
                <w:sz w:val="26"/>
                <w:szCs w:val="26"/>
              </w:rPr>
            </w:pPr>
            <w:r w:rsidRPr="00C05497">
              <w:rPr>
                <w:sz w:val="26"/>
                <w:szCs w:val="26"/>
              </w:rPr>
              <w:t>DATETIME</w:t>
            </w:r>
          </w:p>
        </w:tc>
        <w:tc>
          <w:tcPr>
            <w:tcW w:w="1112" w:type="dxa"/>
          </w:tcPr>
          <w:p w14:paraId="678F96A5" w14:textId="77777777" w:rsidR="00DA4643" w:rsidRPr="00C05497" w:rsidRDefault="00DA4643">
            <w:pPr>
              <w:rPr>
                <w:sz w:val="26"/>
                <w:szCs w:val="26"/>
              </w:rPr>
            </w:pPr>
            <w:r w:rsidRPr="00C05497">
              <w:rPr>
                <w:sz w:val="26"/>
                <w:szCs w:val="26"/>
              </w:rPr>
              <w:t>No</w:t>
            </w:r>
          </w:p>
        </w:tc>
        <w:tc>
          <w:tcPr>
            <w:tcW w:w="1417" w:type="dxa"/>
          </w:tcPr>
          <w:p w14:paraId="0A9331DA" w14:textId="161AB910" w:rsidR="00DA4643" w:rsidRPr="00C05497" w:rsidRDefault="004A4B05">
            <w:pPr>
              <w:rPr>
                <w:sz w:val="26"/>
                <w:szCs w:val="26"/>
              </w:rPr>
            </w:pPr>
            <w:r w:rsidRPr="00C05497">
              <w:rPr>
                <w:sz w:val="26"/>
                <w:szCs w:val="26"/>
              </w:rPr>
              <w:t>Default Current_Time</w:t>
            </w:r>
          </w:p>
        </w:tc>
        <w:tc>
          <w:tcPr>
            <w:tcW w:w="1901" w:type="dxa"/>
          </w:tcPr>
          <w:p w14:paraId="4BEC3FFA" w14:textId="4DC728A9" w:rsidR="00DA4643" w:rsidRPr="00C05497" w:rsidRDefault="00DA4643">
            <w:pPr>
              <w:rPr>
                <w:sz w:val="26"/>
                <w:szCs w:val="26"/>
              </w:rPr>
            </w:pPr>
            <w:r w:rsidRPr="00C05497">
              <w:rPr>
                <w:sz w:val="26"/>
                <w:szCs w:val="26"/>
              </w:rPr>
              <w:t xml:space="preserve">Thời gian </w:t>
            </w:r>
            <w:r w:rsidR="00C408A6" w:rsidRPr="00C05497">
              <w:rPr>
                <w:sz w:val="26"/>
                <w:szCs w:val="26"/>
              </w:rPr>
              <w:t>thanh toán</w:t>
            </w:r>
          </w:p>
        </w:tc>
      </w:tr>
      <w:tr w:rsidR="00150F57" w:rsidRPr="00C05497" w14:paraId="462F762D" w14:textId="77777777" w:rsidTr="00150F57">
        <w:tc>
          <w:tcPr>
            <w:tcW w:w="704" w:type="dxa"/>
          </w:tcPr>
          <w:p w14:paraId="7C5EEB49" w14:textId="77777777" w:rsidR="00DA4643" w:rsidRPr="00C05497" w:rsidRDefault="00DA4643">
            <w:pPr>
              <w:rPr>
                <w:sz w:val="26"/>
                <w:szCs w:val="26"/>
              </w:rPr>
            </w:pPr>
            <w:r w:rsidRPr="00C05497">
              <w:rPr>
                <w:sz w:val="26"/>
                <w:szCs w:val="26"/>
              </w:rPr>
              <w:t>5</w:t>
            </w:r>
          </w:p>
        </w:tc>
        <w:tc>
          <w:tcPr>
            <w:tcW w:w="1451" w:type="dxa"/>
          </w:tcPr>
          <w:p w14:paraId="60755CE8" w14:textId="2413698F" w:rsidR="00DA4643" w:rsidRPr="00C05497" w:rsidRDefault="00C408A6">
            <w:pPr>
              <w:rPr>
                <w:sz w:val="26"/>
                <w:szCs w:val="26"/>
              </w:rPr>
            </w:pPr>
            <w:r w:rsidRPr="00C05497">
              <w:rPr>
                <w:sz w:val="26"/>
                <w:szCs w:val="26"/>
              </w:rPr>
              <w:t>Amount</w:t>
            </w:r>
          </w:p>
        </w:tc>
        <w:tc>
          <w:tcPr>
            <w:tcW w:w="2765" w:type="dxa"/>
          </w:tcPr>
          <w:p w14:paraId="117A2732" w14:textId="77777777" w:rsidR="00DA4643" w:rsidRPr="00C05497" w:rsidRDefault="00DA4643">
            <w:pPr>
              <w:rPr>
                <w:sz w:val="26"/>
                <w:szCs w:val="26"/>
              </w:rPr>
            </w:pPr>
            <w:r w:rsidRPr="00C05497">
              <w:rPr>
                <w:sz w:val="26"/>
                <w:szCs w:val="26"/>
              </w:rPr>
              <w:t>FLOAT</w:t>
            </w:r>
          </w:p>
        </w:tc>
        <w:tc>
          <w:tcPr>
            <w:tcW w:w="1112" w:type="dxa"/>
          </w:tcPr>
          <w:p w14:paraId="163E66C2" w14:textId="77777777" w:rsidR="00DA4643" w:rsidRPr="00C05497" w:rsidRDefault="00DA4643">
            <w:pPr>
              <w:rPr>
                <w:sz w:val="26"/>
                <w:szCs w:val="26"/>
              </w:rPr>
            </w:pPr>
            <w:r w:rsidRPr="00C05497">
              <w:rPr>
                <w:sz w:val="26"/>
                <w:szCs w:val="26"/>
              </w:rPr>
              <w:t>No</w:t>
            </w:r>
          </w:p>
        </w:tc>
        <w:tc>
          <w:tcPr>
            <w:tcW w:w="1417" w:type="dxa"/>
          </w:tcPr>
          <w:p w14:paraId="72F8DFCA" w14:textId="77777777" w:rsidR="00DA4643" w:rsidRPr="00C05497" w:rsidRDefault="00DA4643">
            <w:pPr>
              <w:rPr>
                <w:sz w:val="26"/>
                <w:szCs w:val="26"/>
              </w:rPr>
            </w:pPr>
            <w:r w:rsidRPr="00C05497">
              <w:rPr>
                <w:sz w:val="26"/>
                <w:szCs w:val="26"/>
              </w:rPr>
              <w:t>No</w:t>
            </w:r>
          </w:p>
        </w:tc>
        <w:tc>
          <w:tcPr>
            <w:tcW w:w="1901" w:type="dxa"/>
          </w:tcPr>
          <w:p w14:paraId="50AE34E1" w14:textId="3CD103DD" w:rsidR="00DA4643" w:rsidRPr="00C05497" w:rsidRDefault="00C408A6">
            <w:pPr>
              <w:rPr>
                <w:sz w:val="26"/>
                <w:szCs w:val="26"/>
              </w:rPr>
            </w:pPr>
            <w:r w:rsidRPr="00C05497">
              <w:rPr>
                <w:sz w:val="26"/>
                <w:szCs w:val="26"/>
              </w:rPr>
              <w:t>Số tiền thanh toán</w:t>
            </w:r>
          </w:p>
        </w:tc>
      </w:tr>
      <w:tr w:rsidR="00150F57" w:rsidRPr="00C05497" w14:paraId="7C8D19A8" w14:textId="77777777" w:rsidTr="00150F57">
        <w:tc>
          <w:tcPr>
            <w:tcW w:w="704" w:type="dxa"/>
          </w:tcPr>
          <w:p w14:paraId="7EB69F1D" w14:textId="4C1E4C46" w:rsidR="00150F57" w:rsidRPr="00C05497" w:rsidRDefault="00150F57">
            <w:pPr>
              <w:rPr>
                <w:sz w:val="26"/>
                <w:szCs w:val="26"/>
              </w:rPr>
            </w:pPr>
            <w:r w:rsidRPr="00C05497">
              <w:rPr>
                <w:sz w:val="26"/>
                <w:szCs w:val="26"/>
              </w:rPr>
              <w:t>6</w:t>
            </w:r>
          </w:p>
        </w:tc>
        <w:tc>
          <w:tcPr>
            <w:tcW w:w="1451" w:type="dxa"/>
          </w:tcPr>
          <w:p w14:paraId="3F0328ED" w14:textId="19C76BE2" w:rsidR="00150F57" w:rsidRPr="00C05497" w:rsidRDefault="00150F57">
            <w:pPr>
              <w:rPr>
                <w:sz w:val="26"/>
                <w:szCs w:val="26"/>
              </w:rPr>
            </w:pPr>
            <w:r w:rsidRPr="00C05497">
              <w:rPr>
                <w:sz w:val="26"/>
                <w:szCs w:val="26"/>
              </w:rPr>
              <w:t>Status</w:t>
            </w:r>
          </w:p>
        </w:tc>
        <w:tc>
          <w:tcPr>
            <w:tcW w:w="2765" w:type="dxa"/>
          </w:tcPr>
          <w:p w14:paraId="2FAC7030" w14:textId="77777777" w:rsidR="00150F57" w:rsidRPr="00C05497" w:rsidRDefault="00150F57">
            <w:pPr>
              <w:rPr>
                <w:sz w:val="26"/>
                <w:szCs w:val="26"/>
              </w:rPr>
            </w:pPr>
            <w:proofErr w:type="gramStart"/>
            <w:r w:rsidRPr="00C05497">
              <w:rPr>
                <w:sz w:val="26"/>
                <w:szCs w:val="26"/>
              </w:rPr>
              <w:t>ENUM(</w:t>
            </w:r>
            <w:proofErr w:type="gramEnd"/>
            <w:r w:rsidRPr="00C05497">
              <w:rPr>
                <w:sz w:val="26"/>
                <w:szCs w:val="26"/>
              </w:rPr>
              <w:t>“pending”,</w:t>
            </w:r>
          </w:p>
          <w:p w14:paraId="7745DCA4" w14:textId="05AD1060" w:rsidR="00150F57" w:rsidRPr="00C05497" w:rsidRDefault="00150F57">
            <w:pPr>
              <w:rPr>
                <w:sz w:val="26"/>
                <w:szCs w:val="26"/>
              </w:rPr>
            </w:pPr>
            <w:r w:rsidRPr="00C05497">
              <w:rPr>
                <w:sz w:val="26"/>
                <w:szCs w:val="26"/>
              </w:rPr>
              <w:t>“success”, “failed”)</w:t>
            </w:r>
          </w:p>
        </w:tc>
        <w:tc>
          <w:tcPr>
            <w:tcW w:w="1112" w:type="dxa"/>
          </w:tcPr>
          <w:p w14:paraId="4E2E89E5" w14:textId="70429DC1" w:rsidR="00150F57" w:rsidRPr="00C05497" w:rsidRDefault="00150F57">
            <w:pPr>
              <w:rPr>
                <w:sz w:val="26"/>
                <w:szCs w:val="26"/>
              </w:rPr>
            </w:pPr>
            <w:r w:rsidRPr="00C05497">
              <w:rPr>
                <w:sz w:val="26"/>
                <w:szCs w:val="26"/>
              </w:rPr>
              <w:t>No</w:t>
            </w:r>
          </w:p>
        </w:tc>
        <w:tc>
          <w:tcPr>
            <w:tcW w:w="1417" w:type="dxa"/>
          </w:tcPr>
          <w:p w14:paraId="6A6CFC04" w14:textId="74ADEE70" w:rsidR="00150F57" w:rsidRPr="00C05497" w:rsidRDefault="00BF6F0A">
            <w:pPr>
              <w:rPr>
                <w:sz w:val="26"/>
                <w:szCs w:val="26"/>
              </w:rPr>
            </w:pPr>
            <w:r w:rsidRPr="00C05497">
              <w:rPr>
                <w:sz w:val="26"/>
                <w:szCs w:val="26"/>
              </w:rPr>
              <w:t xml:space="preserve">Default </w:t>
            </w:r>
            <w:r w:rsidR="004A4B05" w:rsidRPr="00C05497">
              <w:rPr>
                <w:sz w:val="26"/>
                <w:szCs w:val="26"/>
              </w:rPr>
              <w:t>pending</w:t>
            </w:r>
          </w:p>
        </w:tc>
        <w:tc>
          <w:tcPr>
            <w:tcW w:w="1901" w:type="dxa"/>
          </w:tcPr>
          <w:p w14:paraId="720D1FE2" w14:textId="14A03E4C" w:rsidR="00150F57" w:rsidRPr="00C05497" w:rsidRDefault="00150F57">
            <w:pPr>
              <w:rPr>
                <w:sz w:val="26"/>
                <w:szCs w:val="26"/>
              </w:rPr>
            </w:pPr>
            <w:r w:rsidRPr="00C05497">
              <w:rPr>
                <w:sz w:val="26"/>
                <w:szCs w:val="26"/>
              </w:rPr>
              <w:t>Trạng thái thanh toán</w:t>
            </w:r>
          </w:p>
        </w:tc>
      </w:tr>
    </w:tbl>
    <w:p w14:paraId="5AA8159D" w14:textId="6503C1D4" w:rsidR="00CC3606" w:rsidRPr="00C05497" w:rsidRDefault="00CC3606" w:rsidP="00C05497">
      <w:pPr>
        <w:pStyle w:val="Heading3"/>
      </w:pPr>
      <w:r w:rsidRPr="00C05497">
        <w:t>Bảng Review</w:t>
      </w:r>
    </w:p>
    <w:p w14:paraId="7D520DA2" w14:textId="7028533E" w:rsidR="00CC3606" w:rsidRPr="00C05497" w:rsidRDefault="00CC3606" w:rsidP="009A6FBF">
      <w:pPr>
        <w:pStyle w:val="ListParagraph"/>
        <w:numPr>
          <w:ilvl w:val="0"/>
          <w:numId w:val="21"/>
        </w:numPr>
        <w:rPr>
          <w:sz w:val="26"/>
          <w:szCs w:val="26"/>
        </w:rPr>
      </w:pPr>
      <w:r w:rsidRPr="00C05497">
        <w:rPr>
          <w:sz w:val="26"/>
          <w:szCs w:val="26"/>
        </w:rPr>
        <w:t>Mục đích sử dụng: Lưu thông tin đánh giá khóa học của người dùng</w:t>
      </w:r>
    </w:p>
    <w:tbl>
      <w:tblPr>
        <w:tblStyle w:val="TableGrid"/>
        <w:tblW w:w="0" w:type="auto"/>
        <w:tblLook w:val="04A0" w:firstRow="1" w:lastRow="0" w:firstColumn="1" w:lastColumn="0" w:noHBand="0" w:noVBand="1"/>
      </w:tblPr>
      <w:tblGrid>
        <w:gridCol w:w="704"/>
        <w:gridCol w:w="1451"/>
        <w:gridCol w:w="1890"/>
        <w:gridCol w:w="1170"/>
        <w:gridCol w:w="2234"/>
        <w:gridCol w:w="1901"/>
      </w:tblGrid>
      <w:tr w:rsidR="00CC3606" w:rsidRPr="00C05497" w14:paraId="7F882E80" w14:textId="77777777" w:rsidTr="006265FE">
        <w:tc>
          <w:tcPr>
            <w:tcW w:w="704" w:type="dxa"/>
          </w:tcPr>
          <w:p w14:paraId="4FE20BBE" w14:textId="77777777" w:rsidR="00CC3606" w:rsidRPr="00C05497" w:rsidRDefault="00CC3606">
            <w:pPr>
              <w:rPr>
                <w:sz w:val="26"/>
                <w:szCs w:val="26"/>
              </w:rPr>
            </w:pPr>
            <w:r w:rsidRPr="00C05497">
              <w:rPr>
                <w:sz w:val="26"/>
                <w:szCs w:val="26"/>
              </w:rPr>
              <w:lastRenderedPageBreak/>
              <w:t>STT</w:t>
            </w:r>
          </w:p>
        </w:tc>
        <w:tc>
          <w:tcPr>
            <w:tcW w:w="1451" w:type="dxa"/>
          </w:tcPr>
          <w:p w14:paraId="2DE956A9" w14:textId="77777777" w:rsidR="00CC3606" w:rsidRPr="00C05497" w:rsidRDefault="00CC3606">
            <w:pPr>
              <w:rPr>
                <w:sz w:val="26"/>
                <w:szCs w:val="26"/>
              </w:rPr>
            </w:pPr>
            <w:r w:rsidRPr="00C05497">
              <w:rPr>
                <w:sz w:val="26"/>
                <w:szCs w:val="26"/>
              </w:rPr>
              <w:t xml:space="preserve">Tên trường </w:t>
            </w:r>
          </w:p>
        </w:tc>
        <w:tc>
          <w:tcPr>
            <w:tcW w:w="1890" w:type="dxa"/>
          </w:tcPr>
          <w:p w14:paraId="6BAE54AE" w14:textId="77777777" w:rsidR="00CC3606" w:rsidRPr="00C05497" w:rsidRDefault="00CC3606">
            <w:pPr>
              <w:rPr>
                <w:sz w:val="26"/>
                <w:szCs w:val="26"/>
              </w:rPr>
            </w:pPr>
            <w:r w:rsidRPr="00C05497">
              <w:rPr>
                <w:sz w:val="26"/>
                <w:szCs w:val="26"/>
              </w:rPr>
              <w:t>Kiểu dữ liệu</w:t>
            </w:r>
          </w:p>
        </w:tc>
        <w:tc>
          <w:tcPr>
            <w:tcW w:w="1170" w:type="dxa"/>
          </w:tcPr>
          <w:p w14:paraId="19F37566" w14:textId="77777777" w:rsidR="00CC3606" w:rsidRPr="00C05497" w:rsidRDefault="00CC3606">
            <w:pPr>
              <w:rPr>
                <w:sz w:val="26"/>
                <w:szCs w:val="26"/>
              </w:rPr>
            </w:pPr>
            <w:r w:rsidRPr="00C05497">
              <w:rPr>
                <w:sz w:val="26"/>
                <w:szCs w:val="26"/>
              </w:rPr>
              <w:t>Nullable</w:t>
            </w:r>
          </w:p>
        </w:tc>
        <w:tc>
          <w:tcPr>
            <w:tcW w:w="2234" w:type="dxa"/>
          </w:tcPr>
          <w:p w14:paraId="2BEB89F8" w14:textId="77777777" w:rsidR="00CC3606" w:rsidRPr="00C05497" w:rsidRDefault="00CC3606">
            <w:pPr>
              <w:rPr>
                <w:sz w:val="26"/>
                <w:szCs w:val="26"/>
              </w:rPr>
            </w:pPr>
            <w:r w:rsidRPr="00C05497">
              <w:rPr>
                <w:sz w:val="26"/>
                <w:szCs w:val="26"/>
              </w:rPr>
              <w:t>Ràng buộc</w:t>
            </w:r>
          </w:p>
        </w:tc>
        <w:tc>
          <w:tcPr>
            <w:tcW w:w="1901" w:type="dxa"/>
          </w:tcPr>
          <w:p w14:paraId="0618C69D" w14:textId="77777777" w:rsidR="00CC3606" w:rsidRPr="00C05497" w:rsidRDefault="00CC3606">
            <w:pPr>
              <w:rPr>
                <w:sz w:val="26"/>
                <w:szCs w:val="26"/>
              </w:rPr>
            </w:pPr>
            <w:r w:rsidRPr="00C05497">
              <w:rPr>
                <w:sz w:val="26"/>
                <w:szCs w:val="26"/>
              </w:rPr>
              <w:t>Mô tả</w:t>
            </w:r>
          </w:p>
        </w:tc>
      </w:tr>
      <w:tr w:rsidR="00CC3606" w:rsidRPr="00C05497" w14:paraId="16CE7CD1" w14:textId="77777777" w:rsidTr="006265FE">
        <w:tc>
          <w:tcPr>
            <w:tcW w:w="704" w:type="dxa"/>
          </w:tcPr>
          <w:p w14:paraId="266CF0EB" w14:textId="77777777" w:rsidR="00CC3606" w:rsidRPr="00C05497" w:rsidRDefault="00CC3606">
            <w:pPr>
              <w:rPr>
                <w:sz w:val="26"/>
                <w:szCs w:val="26"/>
              </w:rPr>
            </w:pPr>
            <w:r w:rsidRPr="00C05497">
              <w:rPr>
                <w:sz w:val="26"/>
                <w:szCs w:val="26"/>
              </w:rPr>
              <w:t>1</w:t>
            </w:r>
          </w:p>
        </w:tc>
        <w:tc>
          <w:tcPr>
            <w:tcW w:w="1451" w:type="dxa"/>
          </w:tcPr>
          <w:p w14:paraId="3C632A22" w14:textId="77777777" w:rsidR="00CC3606" w:rsidRPr="00C05497" w:rsidRDefault="00CC3606">
            <w:pPr>
              <w:rPr>
                <w:sz w:val="26"/>
                <w:szCs w:val="26"/>
              </w:rPr>
            </w:pPr>
            <w:r w:rsidRPr="00C05497">
              <w:rPr>
                <w:sz w:val="26"/>
                <w:szCs w:val="26"/>
              </w:rPr>
              <w:t>Id</w:t>
            </w:r>
          </w:p>
        </w:tc>
        <w:tc>
          <w:tcPr>
            <w:tcW w:w="1890" w:type="dxa"/>
          </w:tcPr>
          <w:p w14:paraId="43542E1F" w14:textId="77777777" w:rsidR="00CC3606" w:rsidRPr="00C05497" w:rsidRDefault="00CC3606">
            <w:pPr>
              <w:rPr>
                <w:sz w:val="26"/>
                <w:szCs w:val="26"/>
              </w:rPr>
            </w:pPr>
            <w:r w:rsidRPr="00C05497">
              <w:rPr>
                <w:sz w:val="26"/>
                <w:szCs w:val="26"/>
              </w:rPr>
              <w:t>INT</w:t>
            </w:r>
          </w:p>
        </w:tc>
        <w:tc>
          <w:tcPr>
            <w:tcW w:w="1170" w:type="dxa"/>
          </w:tcPr>
          <w:p w14:paraId="0F7A37F4" w14:textId="77777777" w:rsidR="00CC3606" w:rsidRPr="00C05497" w:rsidRDefault="00CC3606">
            <w:pPr>
              <w:rPr>
                <w:sz w:val="26"/>
                <w:szCs w:val="26"/>
              </w:rPr>
            </w:pPr>
            <w:r w:rsidRPr="00C05497">
              <w:rPr>
                <w:sz w:val="26"/>
                <w:szCs w:val="26"/>
              </w:rPr>
              <w:t>No</w:t>
            </w:r>
          </w:p>
        </w:tc>
        <w:tc>
          <w:tcPr>
            <w:tcW w:w="2234" w:type="dxa"/>
          </w:tcPr>
          <w:p w14:paraId="5EC13334" w14:textId="77777777" w:rsidR="00CC3606" w:rsidRPr="00C05497" w:rsidRDefault="00CC3606">
            <w:pPr>
              <w:rPr>
                <w:sz w:val="26"/>
                <w:szCs w:val="26"/>
              </w:rPr>
            </w:pPr>
            <w:r w:rsidRPr="00C05497">
              <w:rPr>
                <w:sz w:val="26"/>
                <w:szCs w:val="26"/>
              </w:rPr>
              <w:t>Primary key</w:t>
            </w:r>
          </w:p>
        </w:tc>
        <w:tc>
          <w:tcPr>
            <w:tcW w:w="1901" w:type="dxa"/>
          </w:tcPr>
          <w:p w14:paraId="34D62822" w14:textId="03824BF0" w:rsidR="00CC3606" w:rsidRPr="00C05497" w:rsidRDefault="00CC3606">
            <w:pPr>
              <w:rPr>
                <w:sz w:val="26"/>
                <w:szCs w:val="26"/>
              </w:rPr>
            </w:pPr>
            <w:r w:rsidRPr="00C05497">
              <w:rPr>
                <w:sz w:val="26"/>
                <w:szCs w:val="26"/>
              </w:rPr>
              <w:t>Mã đánh giá</w:t>
            </w:r>
          </w:p>
        </w:tc>
      </w:tr>
      <w:tr w:rsidR="00CC3606" w:rsidRPr="00C05497" w14:paraId="2539F6BD" w14:textId="77777777" w:rsidTr="006265FE">
        <w:tc>
          <w:tcPr>
            <w:tcW w:w="704" w:type="dxa"/>
          </w:tcPr>
          <w:p w14:paraId="0A9716F3" w14:textId="77777777" w:rsidR="00CC3606" w:rsidRPr="00C05497" w:rsidRDefault="00CC3606">
            <w:pPr>
              <w:rPr>
                <w:sz w:val="26"/>
                <w:szCs w:val="26"/>
              </w:rPr>
            </w:pPr>
            <w:r w:rsidRPr="00C05497">
              <w:rPr>
                <w:sz w:val="26"/>
                <w:szCs w:val="26"/>
              </w:rPr>
              <w:t>2</w:t>
            </w:r>
          </w:p>
        </w:tc>
        <w:tc>
          <w:tcPr>
            <w:tcW w:w="1451" w:type="dxa"/>
          </w:tcPr>
          <w:p w14:paraId="61582485" w14:textId="77777777" w:rsidR="00CC3606" w:rsidRPr="00C05497" w:rsidRDefault="00CC3606">
            <w:pPr>
              <w:rPr>
                <w:sz w:val="26"/>
                <w:szCs w:val="26"/>
              </w:rPr>
            </w:pPr>
            <w:r w:rsidRPr="00C05497">
              <w:rPr>
                <w:sz w:val="26"/>
                <w:szCs w:val="26"/>
              </w:rPr>
              <w:t>userId</w:t>
            </w:r>
          </w:p>
        </w:tc>
        <w:tc>
          <w:tcPr>
            <w:tcW w:w="1890" w:type="dxa"/>
          </w:tcPr>
          <w:p w14:paraId="0D7DDDA8" w14:textId="77777777" w:rsidR="00CC3606" w:rsidRPr="00C05497" w:rsidRDefault="00CC3606">
            <w:pPr>
              <w:rPr>
                <w:sz w:val="26"/>
                <w:szCs w:val="26"/>
              </w:rPr>
            </w:pPr>
            <w:r w:rsidRPr="00C05497">
              <w:rPr>
                <w:sz w:val="26"/>
                <w:szCs w:val="26"/>
              </w:rPr>
              <w:t>INT</w:t>
            </w:r>
          </w:p>
        </w:tc>
        <w:tc>
          <w:tcPr>
            <w:tcW w:w="1170" w:type="dxa"/>
          </w:tcPr>
          <w:p w14:paraId="30AD399E" w14:textId="77777777" w:rsidR="00CC3606" w:rsidRPr="00C05497" w:rsidRDefault="00CC3606">
            <w:pPr>
              <w:rPr>
                <w:sz w:val="26"/>
                <w:szCs w:val="26"/>
              </w:rPr>
            </w:pPr>
            <w:r w:rsidRPr="00C05497">
              <w:rPr>
                <w:sz w:val="26"/>
                <w:szCs w:val="26"/>
              </w:rPr>
              <w:t>No</w:t>
            </w:r>
          </w:p>
        </w:tc>
        <w:tc>
          <w:tcPr>
            <w:tcW w:w="2234" w:type="dxa"/>
          </w:tcPr>
          <w:p w14:paraId="00883619" w14:textId="77777777" w:rsidR="00CC3606" w:rsidRPr="00C05497" w:rsidRDefault="00CC3606">
            <w:pPr>
              <w:rPr>
                <w:sz w:val="26"/>
                <w:szCs w:val="26"/>
              </w:rPr>
            </w:pPr>
            <w:r w:rsidRPr="00C05497">
              <w:rPr>
                <w:sz w:val="26"/>
                <w:szCs w:val="26"/>
              </w:rPr>
              <w:t>Foreign Key</w:t>
            </w:r>
          </w:p>
        </w:tc>
        <w:tc>
          <w:tcPr>
            <w:tcW w:w="1901" w:type="dxa"/>
          </w:tcPr>
          <w:p w14:paraId="04900C71" w14:textId="446EFDCD" w:rsidR="00CC3606" w:rsidRPr="00C05497" w:rsidRDefault="00CC3606">
            <w:pPr>
              <w:rPr>
                <w:sz w:val="26"/>
                <w:szCs w:val="26"/>
              </w:rPr>
            </w:pPr>
            <w:r w:rsidRPr="00C05497">
              <w:rPr>
                <w:sz w:val="26"/>
                <w:szCs w:val="26"/>
              </w:rPr>
              <w:t>Mã người dùng tạo đánh giá</w:t>
            </w:r>
          </w:p>
        </w:tc>
      </w:tr>
      <w:tr w:rsidR="00CC3606" w:rsidRPr="00C05497" w14:paraId="5C5CA251" w14:textId="77777777" w:rsidTr="006265FE">
        <w:tc>
          <w:tcPr>
            <w:tcW w:w="704" w:type="dxa"/>
          </w:tcPr>
          <w:p w14:paraId="3BBB6BA9" w14:textId="77777777" w:rsidR="00CC3606" w:rsidRPr="00C05497" w:rsidRDefault="00CC3606">
            <w:pPr>
              <w:rPr>
                <w:sz w:val="26"/>
                <w:szCs w:val="26"/>
              </w:rPr>
            </w:pPr>
            <w:r w:rsidRPr="00C05497">
              <w:rPr>
                <w:sz w:val="26"/>
                <w:szCs w:val="26"/>
              </w:rPr>
              <w:t>3</w:t>
            </w:r>
          </w:p>
        </w:tc>
        <w:tc>
          <w:tcPr>
            <w:tcW w:w="1451" w:type="dxa"/>
          </w:tcPr>
          <w:p w14:paraId="201E1963" w14:textId="77777777" w:rsidR="00CC3606" w:rsidRPr="00C05497" w:rsidRDefault="00CC3606">
            <w:pPr>
              <w:rPr>
                <w:sz w:val="26"/>
                <w:szCs w:val="26"/>
              </w:rPr>
            </w:pPr>
            <w:r w:rsidRPr="00C05497">
              <w:rPr>
                <w:sz w:val="26"/>
                <w:szCs w:val="26"/>
              </w:rPr>
              <w:t>courseID</w:t>
            </w:r>
          </w:p>
        </w:tc>
        <w:tc>
          <w:tcPr>
            <w:tcW w:w="1890" w:type="dxa"/>
          </w:tcPr>
          <w:p w14:paraId="3DC0A4CF" w14:textId="77777777" w:rsidR="00CC3606" w:rsidRPr="00C05497" w:rsidRDefault="00CC3606">
            <w:pPr>
              <w:rPr>
                <w:sz w:val="26"/>
                <w:szCs w:val="26"/>
              </w:rPr>
            </w:pPr>
            <w:r w:rsidRPr="00C05497">
              <w:rPr>
                <w:sz w:val="26"/>
                <w:szCs w:val="26"/>
              </w:rPr>
              <w:t>INT</w:t>
            </w:r>
          </w:p>
        </w:tc>
        <w:tc>
          <w:tcPr>
            <w:tcW w:w="1170" w:type="dxa"/>
          </w:tcPr>
          <w:p w14:paraId="227F7BBB" w14:textId="77777777" w:rsidR="00CC3606" w:rsidRPr="00C05497" w:rsidRDefault="00CC3606">
            <w:pPr>
              <w:rPr>
                <w:sz w:val="26"/>
                <w:szCs w:val="26"/>
              </w:rPr>
            </w:pPr>
            <w:r w:rsidRPr="00C05497">
              <w:rPr>
                <w:sz w:val="26"/>
                <w:szCs w:val="26"/>
              </w:rPr>
              <w:t>No</w:t>
            </w:r>
          </w:p>
        </w:tc>
        <w:tc>
          <w:tcPr>
            <w:tcW w:w="2234" w:type="dxa"/>
          </w:tcPr>
          <w:p w14:paraId="0FBA894E" w14:textId="77777777" w:rsidR="00CC3606" w:rsidRPr="00C05497" w:rsidRDefault="00CC3606">
            <w:pPr>
              <w:rPr>
                <w:sz w:val="26"/>
                <w:szCs w:val="26"/>
              </w:rPr>
            </w:pPr>
            <w:r w:rsidRPr="00C05497">
              <w:rPr>
                <w:sz w:val="26"/>
                <w:szCs w:val="26"/>
              </w:rPr>
              <w:t>Foreign Key</w:t>
            </w:r>
          </w:p>
        </w:tc>
        <w:tc>
          <w:tcPr>
            <w:tcW w:w="1901" w:type="dxa"/>
          </w:tcPr>
          <w:p w14:paraId="02323D0C" w14:textId="3D317286" w:rsidR="00CC3606" w:rsidRPr="00C05497" w:rsidRDefault="00CC3606">
            <w:pPr>
              <w:rPr>
                <w:sz w:val="26"/>
                <w:szCs w:val="26"/>
              </w:rPr>
            </w:pPr>
            <w:r w:rsidRPr="00C05497">
              <w:rPr>
                <w:sz w:val="26"/>
                <w:szCs w:val="26"/>
              </w:rPr>
              <w:t>Mã khóa học mà người dùng đánh giá</w:t>
            </w:r>
          </w:p>
        </w:tc>
      </w:tr>
      <w:tr w:rsidR="00CC3606" w:rsidRPr="00C05497" w14:paraId="06F288EF" w14:textId="77777777" w:rsidTr="006265FE">
        <w:tc>
          <w:tcPr>
            <w:tcW w:w="704" w:type="dxa"/>
          </w:tcPr>
          <w:p w14:paraId="68CBD6AA" w14:textId="77777777" w:rsidR="00CC3606" w:rsidRPr="00C05497" w:rsidRDefault="00CC3606">
            <w:pPr>
              <w:rPr>
                <w:sz w:val="26"/>
                <w:szCs w:val="26"/>
              </w:rPr>
            </w:pPr>
            <w:r w:rsidRPr="00C05497">
              <w:rPr>
                <w:sz w:val="26"/>
                <w:szCs w:val="26"/>
              </w:rPr>
              <w:t>4</w:t>
            </w:r>
          </w:p>
        </w:tc>
        <w:tc>
          <w:tcPr>
            <w:tcW w:w="1451" w:type="dxa"/>
          </w:tcPr>
          <w:p w14:paraId="6EF73569" w14:textId="15D89B62" w:rsidR="00CC3606" w:rsidRPr="00C05497" w:rsidRDefault="00CC3606">
            <w:pPr>
              <w:rPr>
                <w:sz w:val="26"/>
                <w:szCs w:val="26"/>
              </w:rPr>
            </w:pPr>
            <w:r w:rsidRPr="00C05497">
              <w:rPr>
                <w:sz w:val="26"/>
                <w:szCs w:val="26"/>
              </w:rPr>
              <w:t>createdAt</w:t>
            </w:r>
          </w:p>
        </w:tc>
        <w:tc>
          <w:tcPr>
            <w:tcW w:w="1890" w:type="dxa"/>
          </w:tcPr>
          <w:p w14:paraId="1CC8EE70" w14:textId="77777777" w:rsidR="00CC3606" w:rsidRPr="00C05497" w:rsidRDefault="00CC3606">
            <w:pPr>
              <w:rPr>
                <w:sz w:val="26"/>
                <w:szCs w:val="26"/>
              </w:rPr>
            </w:pPr>
            <w:r w:rsidRPr="00C05497">
              <w:rPr>
                <w:sz w:val="26"/>
                <w:szCs w:val="26"/>
              </w:rPr>
              <w:t>DATETIME</w:t>
            </w:r>
          </w:p>
        </w:tc>
        <w:tc>
          <w:tcPr>
            <w:tcW w:w="1170" w:type="dxa"/>
          </w:tcPr>
          <w:p w14:paraId="63700ABD" w14:textId="77777777" w:rsidR="00CC3606" w:rsidRPr="00C05497" w:rsidRDefault="00CC3606">
            <w:pPr>
              <w:rPr>
                <w:sz w:val="26"/>
                <w:szCs w:val="26"/>
              </w:rPr>
            </w:pPr>
            <w:r w:rsidRPr="00C05497">
              <w:rPr>
                <w:sz w:val="26"/>
                <w:szCs w:val="26"/>
              </w:rPr>
              <w:t>No</w:t>
            </w:r>
          </w:p>
        </w:tc>
        <w:tc>
          <w:tcPr>
            <w:tcW w:w="2234" w:type="dxa"/>
          </w:tcPr>
          <w:p w14:paraId="5C58DC82" w14:textId="51300623" w:rsidR="00CC3606" w:rsidRPr="00C05497" w:rsidRDefault="00BF6F0A">
            <w:pPr>
              <w:rPr>
                <w:sz w:val="26"/>
                <w:szCs w:val="26"/>
              </w:rPr>
            </w:pPr>
            <w:r w:rsidRPr="00C05497">
              <w:rPr>
                <w:sz w:val="26"/>
                <w:szCs w:val="26"/>
              </w:rPr>
              <w:t>Default Current_Time</w:t>
            </w:r>
          </w:p>
        </w:tc>
        <w:tc>
          <w:tcPr>
            <w:tcW w:w="1901" w:type="dxa"/>
          </w:tcPr>
          <w:p w14:paraId="58105DFD" w14:textId="68A48AE7" w:rsidR="00CC3606" w:rsidRPr="00C05497" w:rsidRDefault="00CC3606">
            <w:pPr>
              <w:rPr>
                <w:sz w:val="26"/>
                <w:szCs w:val="26"/>
              </w:rPr>
            </w:pPr>
            <w:r w:rsidRPr="00C05497">
              <w:rPr>
                <w:sz w:val="26"/>
                <w:szCs w:val="26"/>
              </w:rPr>
              <w:t>Thời gian tạo đánh giá</w:t>
            </w:r>
          </w:p>
        </w:tc>
      </w:tr>
      <w:tr w:rsidR="00CC3606" w:rsidRPr="00C05497" w14:paraId="71258613" w14:textId="77777777" w:rsidTr="006265FE">
        <w:tc>
          <w:tcPr>
            <w:tcW w:w="704" w:type="dxa"/>
          </w:tcPr>
          <w:p w14:paraId="217BDA05" w14:textId="77777777" w:rsidR="00CC3606" w:rsidRPr="00C05497" w:rsidRDefault="00CC3606">
            <w:pPr>
              <w:rPr>
                <w:sz w:val="26"/>
                <w:szCs w:val="26"/>
              </w:rPr>
            </w:pPr>
            <w:r w:rsidRPr="00C05497">
              <w:rPr>
                <w:sz w:val="26"/>
                <w:szCs w:val="26"/>
              </w:rPr>
              <w:t>5</w:t>
            </w:r>
          </w:p>
        </w:tc>
        <w:tc>
          <w:tcPr>
            <w:tcW w:w="1451" w:type="dxa"/>
          </w:tcPr>
          <w:p w14:paraId="2767B734" w14:textId="776DA25D" w:rsidR="00CC3606" w:rsidRPr="00C05497" w:rsidRDefault="00C7536B">
            <w:pPr>
              <w:rPr>
                <w:sz w:val="26"/>
                <w:szCs w:val="26"/>
              </w:rPr>
            </w:pPr>
            <w:r w:rsidRPr="00C05497">
              <w:rPr>
                <w:sz w:val="26"/>
                <w:szCs w:val="26"/>
              </w:rPr>
              <w:t>Rating</w:t>
            </w:r>
          </w:p>
        </w:tc>
        <w:tc>
          <w:tcPr>
            <w:tcW w:w="1890" w:type="dxa"/>
          </w:tcPr>
          <w:p w14:paraId="50EC0102" w14:textId="4F0BEECB" w:rsidR="00CC3606" w:rsidRPr="00C05497" w:rsidRDefault="00E87BEC">
            <w:pPr>
              <w:rPr>
                <w:sz w:val="26"/>
                <w:szCs w:val="26"/>
              </w:rPr>
            </w:pPr>
            <w:r w:rsidRPr="00C05497">
              <w:rPr>
                <w:sz w:val="26"/>
                <w:szCs w:val="26"/>
              </w:rPr>
              <w:t>INT</w:t>
            </w:r>
          </w:p>
        </w:tc>
        <w:tc>
          <w:tcPr>
            <w:tcW w:w="1170" w:type="dxa"/>
          </w:tcPr>
          <w:p w14:paraId="08EF8FA2" w14:textId="77777777" w:rsidR="00CC3606" w:rsidRPr="00C05497" w:rsidRDefault="00CC3606">
            <w:pPr>
              <w:rPr>
                <w:sz w:val="26"/>
                <w:szCs w:val="26"/>
              </w:rPr>
            </w:pPr>
            <w:r w:rsidRPr="00C05497">
              <w:rPr>
                <w:sz w:val="26"/>
                <w:szCs w:val="26"/>
              </w:rPr>
              <w:t>No</w:t>
            </w:r>
          </w:p>
        </w:tc>
        <w:tc>
          <w:tcPr>
            <w:tcW w:w="2234" w:type="dxa"/>
          </w:tcPr>
          <w:p w14:paraId="6965EE86" w14:textId="0C458336" w:rsidR="00CC3606" w:rsidRPr="00C05497" w:rsidRDefault="006265FE">
            <w:pPr>
              <w:rPr>
                <w:sz w:val="26"/>
                <w:szCs w:val="26"/>
              </w:rPr>
            </w:pPr>
            <w:r w:rsidRPr="00C05497">
              <w:rPr>
                <w:sz w:val="26"/>
                <w:szCs w:val="26"/>
              </w:rPr>
              <w:t>CHECK (rating IN (1, 2, 3, 4, 5))</w:t>
            </w:r>
          </w:p>
        </w:tc>
        <w:tc>
          <w:tcPr>
            <w:tcW w:w="1901" w:type="dxa"/>
          </w:tcPr>
          <w:p w14:paraId="067C7F1F" w14:textId="5B1A6182" w:rsidR="00CC3606" w:rsidRPr="00C05497" w:rsidRDefault="00C7536B">
            <w:pPr>
              <w:rPr>
                <w:sz w:val="26"/>
                <w:szCs w:val="26"/>
              </w:rPr>
            </w:pPr>
            <w:r w:rsidRPr="00C05497">
              <w:rPr>
                <w:sz w:val="26"/>
                <w:szCs w:val="26"/>
              </w:rPr>
              <w:t>Số sao đánh giá của người dùng</w:t>
            </w:r>
          </w:p>
        </w:tc>
      </w:tr>
      <w:tr w:rsidR="00CC3606" w:rsidRPr="00C05497" w14:paraId="441A3EAA" w14:textId="77777777" w:rsidTr="006265FE">
        <w:tc>
          <w:tcPr>
            <w:tcW w:w="704" w:type="dxa"/>
          </w:tcPr>
          <w:p w14:paraId="4795817C" w14:textId="77777777" w:rsidR="00CC3606" w:rsidRPr="00C05497" w:rsidRDefault="00CC3606">
            <w:pPr>
              <w:rPr>
                <w:sz w:val="26"/>
                <w:szCs w:val="26"/>
              </w:rPr>
            </w:pPr>
            <w:r w:rsidRPr="00C05497">
              <w:rPr>
                <w:sz w:val="26"/>
                <w:szCs w:val="26"/>
              </w:rPr>
              <w:t>6</w:t>
            </w:r>
          </w:p>
        </w:tc>
        <w:tc>
          <w:tcPr>
            <w:tcW w:w="1451" w:type="dxa"/>
          </w:tcPr>
          <w:p w14:paraId="4D95522E" w14:textId="594EB959" w:rsidR="00CC3606" w:rsidRPr="00C05497" w:rsidRDefault="00E87BEC">
            <w:pPr>
              <w:rPr>
                <w:sz w:val="26"/>
                <w:szCs w:val="26"/>
              </w:rPr>
            </w:pPr>
            <w:r w:rsidRPr="00C05497">
              <w:rPr>
                <w:sz w:val="26"/>
                <w:szCs w:val="26"/>
              </w:rPr>
              <w:t>Comment</w:t>
            </w:r>
          </w:p>
        </w:tc>
        <w:tc>
          <w:tcPr>
            <w:tcW w:w="1890" w:type="dxa"/>
          </w:tcPr>
          <w:p w14:paraId="358B77EC" w14:textId="0FFD2CC2" w:rsidR="00CC3606" w:rsidRPr="00C05497" w:rsidRDefault="00E87BEC">
            <w:pPr>
              <w:rPr>
                <w:sz w:val="26"/>
                <w:szCs w:val="26"/>
              </w:rPr>
            </w:pPr>
            <w:r w:rsidRPr="00C05497">
              <w:rPr>
                <w:sz w:val="26"/>
                <w:szCs w:val="26"/>
              </w:rPr>
              <w:t>TEXT</w:t>
            </w:r>
          </w:p>
        </w:tc>
        <w:tc>
          <w:tcPr>
            <w:tcW w:w="1170" w:type="dxa"/>
          </w:tcPr>
          <w:p w14:paraId="42846024" w14:textId="77777777" w:rsidR="00CC3606" w:rsidRPr="00C05497" w:rsidRDefault="00CC3606">
            <w:pPr>
              <w:rPr>
                <w:sz w:val="26"/>
                <w:szCs w:val="26"/>
              </w:rPr>
            </w:pPr>
            <w:r w:rsidRPr="00C05497">
              <w:rPr>
                <w:sz w:val="26"/>
                <w:szCs w:val="26"/>
              </w:rPr>
              <w:t>No</w:t>
            </w:r>
          </w:p>
        </w:tc>
        <w:tc>
          <w:tcPr>
            <w:tcW w:w="2234" w:type="dxa"/>
          </w:tcPr>
          <w:p w14:paraId="6B6922E3" w14:textId="77777777" w:rsidR="00CC3606" w:rsidRPr="00C05497" w:rsidRDefault="00CC3606">
            <w:pPr>
              <w:rPr>
                <w:sz w:val="26"/>
                <w:szCs w:val="26"/>
              </w:rPr>
            </w:pPr>
            <w:r w:rsidRPr="00C05497">
              <w:rPr>
                <w:sz w:val="26"/>
                <w:szCs w:val="26"/>
              </w:rPr>
              <w:t>No</w:t>
            </w:r>
          </w:p>
        </w:tc>
        <w:tc>
          <w:tcPr>
            <w:tcW w:w="1901" w:type="dxa"/>
          </w:tcPr>
          <w:p w14:paraId="3B6C4830" w14:textId="533A00D4" w:rsidR="00CC3606" w:rsidRPr="00C05497" w:rsidRDefault="00E87BEC">
            <w:pPr>
              <w:rPr>
                <w:sz w:val="26"/>
                <w:szCs w:val="26"/>
              </w:rPr>
            </w:pPr>
            <w:r w:rsidRPr="00C05497">
              <w:rPr>
                <w:sz w:val="26"/>
                <w:szCs w:val="26"/>
              </w:rPr>
              <w:t>Nội dung đánh giá</w:t>
            </w:r>
          </w:p>
        </w:tc>
      </w:tr>
    </w:tbl>
    <w:p w14:paraId="2ED0570B" w14:textId="5F04D8EA" w:rsidR="00583CCD" w:rsidRPr="00C05497" w:rsidRDefault="00583CCD" w:rsidP="00C05497">
      <w:pPr>
        <w:pStyle w:val="Heading3"/>
      </w:pPr>
      <w:r w:rsidRPr="00C05497">
        <w:t>Bảng Exam</w:t>
      </w:r>
    </w:p>
    <w:p w14:paraId="09A81764" w14:textId="59E7994A" w:rsidR="00583CCD" w:rsidRPr="00C05497" w:rsidRDefault="00583CCD" w:rsidP="009A6FBF">
      <w:pPr>
        <w:pStyle w:val="ListParagraph"/>
        <w:numPr>
          <w:ilvl w:val="0"/>
          <w:numId w:val="21"/>
        </w:numPr>
        <w:rPr>
          <w:sz w:val="26"/>
          <w:szCs w:val="26"/>
        </w:rPr>
      </w:pPr>
      <w:r w:rsidRPr="00C05497">
        <w:rPr>
          <w:sz w:val="26"/>
          <w:szCs w:val="26"/>
        </w:rPr>
        <w:t xml:space="preserve">Mục đích sử dụng: Lưu thông tin </w:t>
      </w:r>
      <w:r w:rsidR="00621F6A" w:rsidRPr="00C05497">
        <w:rPr>
          <w:sz w:val="26"/>
          <w:szCs w:val="26"/>
        </w:rPr>
        <w:t>bài kiểm tra</w:t>
      </w:r>
    </w:p>
    <w:tbl>
      <w:tblPr>
        <w:tblStyle w:val="TableGrid"/>
        <w:tblW w:w="0" w:type="auto"/>
        <w:tblLook w:val="04A0" w:firstRow="1" w:lastRow="0" w:firstColumn="1" w:lastColumn="0" w:noHBand="0" w:noVBand="1"/>
      </w:tblPr>
      <w:tblGrid>
        <w:gridCol w:w="696"/>
        <w:gridCol w:w="1694"/>
        <w:gridCol w:w="1887"/>
        <w:gridCol w:w="1277"/>
        <w:gridCol w:w="1787"/>
        <w:gridCol w:w="2009"/>
      </w:tblGrid>
      <w:tr w:rsidR="006265FE" w:rsidRPr="00C05497" w14:paraId="39315880" w14:textId="77777777" w:rsidTr="00BF6F0A">
        <w:tc>
          <w:tcPr>
            <w:tcW w:w="696" w:type="dxa"/>
          </w:tcPr>
          <w:p w14:paraId="10961B5E" w14:textId="77777777" w:rsidR="00583CCD" w:rsidRPr="00C05497" w:rsidRDefault="00583CCD">
            <w:pPr>
              <w:rPr>
                <w:sz w:val="26"/>
                <w:szCs w:val="26"/>
              </w:rPr>
            </w:pPr>
            <w:r w:rsidRPr="00C05497">
              <w:rPr>
                <w:sz w:val="26"/>
                <w:szCs w:val="26"/>
              </w:rPr>
              <w:t>STT</w:t>
            </w:r>
          </w:p>
        </w:tc>
        <w:tc>
          <w:tcPr>
            <w:tcW w:w="1694" w:type="dxa"/>
          </w:tcPr>
          <w:p w14:paraId="69A495ED" w14:textId="77777777" w:rsidR="00583CCD" w:rsidRPr="00C05497" w:rsidRDefault="00583CCD">
            <w:pPr>
              <w:rPr>
                <w:sz w:val="26"/>
                <w:szCs w:val="26"/>
              </w:rPr>
            </w:pPr>
            <w:r w:rsidRPr="00C05497">
              <w:rPr>
                <w:sz w:val="26"/>
                <w:szCs w:val="26"/>
              </w:rPr>
              <w:t xml:space="preserve">Tên trường </w:t>
            </w:r>
          </w:p>
        </w:tc>
        <w:tc>
          <w:tcPr>
            <w:tcW w:w="1887" w:type="dxa"/>
          </w:tcPr>
          <w:p w14:paraId="6A188873" w14:textId="77777777" w:rsidR="00583CCD" w:rsidRPr="00C05497" w:rsidRDefault="00583CCD">
            <w:pPr>
              <w:rPr>
                <w:sz w:val="26"/>
                <w:szCs w:val="26"/>
              </w:rPr>
            </w:pPr>
            <w:r w:rsidRPr="00C05497">
              <w:rPr>
                <w:sz w:val="26"/>
                <w:szCs w:val="26"/>
              </w:rPr>
              <w:t>Kiểu dữ liệu</w:t>
            </w:r>
          </w:p>
        </w:tc>
        <w:tc>
          <w:tcPr>
            <w:tcW w:w="1277" w:type="dxa"/>
          </w:tcPr>
          <w:p w14:paraId="4A379E6F" w14:textId="77777777" w:rsidR="00583CCD" w:rsidRPr="00C05497" w:rsidRDefault="00583CCD">
            <w:pPr>
              <w:rPr>
                <w:sz w:val="26"/>
                <w:szCs w:val="26"/>
              </w:rPr>
            </w:pPr>
            <w:r w:rsidRPr="00C05497">
              <w:rPr>
                <w:sz w:val="26"/>
                <w:szCs w:val="26"/>
              </w:rPr>
              <w:t>Nullable</w:t>
            </w:r>
          </w:p>
        </w:tc>
        <w:tc>
          <w:tcPr>
            <w:tcW w:w="1787" w:type="dxa"/>
          </w:tcPr>
          <w:p w14:paraId="52C5EF6D" w14:textId="77777777" w:rsidR="00583CCD" w:rsidRPr="00C05497" w:rsidRDefault="00583CCD">
            <w:pPr>
              <w:rPr>
                <w:sz w:val="26"/>
                <w:szCs w:val="26"/>
              </w:rPr>
            </w:pPr>
            <w:r w:rsidRPr="00C05497">
              <w:rPr>
                <w:sz w:val="26"/>
                <w:szCs w:val="26"/>
              </w:rPr>
              <w:t>Ràng buộc</w:t>
            </w:r>
          </w:p>
        </w:tc>
        <w:tc>
          <w:tcPr>
            <w:tcW w:w="2009" w:type="dxa"/>
          </w:tcPr>
          <w:p w14:paraId="0E7F000B" w14:textId="77777777" w:rsidR="00583CCD" w:rsidRPr="00C05497" w:rsidRDefault="00583CCD">
            <w:pPr>
              <w:rPr>
                <w:sz w:val="26"/>
                <w:szCs w:val="26"/>
              </w:rPr>
            </w:pPr>
            <w:r w:rsidRPr="00C05497">
              <w:rPr>
                <w:sz w:val="26"/>
                <w:szCs w:val="26"/>
              </w:rPr>
              <w:t>Mô tả</w:t>
            </w:r>
          </w:p>
        </w:tc>
      </w:tr>
      <w:tr w:rsidR="006265FE" w:rsidRPr="00C05497" w14:paraId="134D1356" w14:textId="77777777" w:rsidTr="00BF6F0A">
        <w:tc>
          <w:tcPr>
            <w:tcW w:w="696" w:type="dxa"/>
          </w:tcPr>
          <w:p w14:paraId="351CEA50" w14:textId="77777777" w:rsidR="00583CCD" w:rsidRPr="00C05497" w:rsidRDefault="00583CCD">
            <w:pPr>
              <w:rPr>
                <w:sz w:val="26"/>
                <w:szCs w:val="26"/>
              </w:rPr>
            </w:pPr>
            <w:r w:rsidRPr="00C05497">
              <w:rPr>
                <w:sz w:val="26"/>
                <w:szCs w:val="26"/>
              </w:rPr>
              <w:t>1</w:t>
            </w:r>
          </w:p>
        </w:tc>
        <w:tc>
          <w:tcPr>
            <w:tcW w:w="1694" w:type="dxa"/>
          </w:tcPr>
          <w:p w14:paraId="3155C14D" w14:textId="77777777" w:rsidR="00583CCD" w:rsidRPr="00C05497" w:rsidRDefault="00583CCD">
            <w:pPr>
              <w:rPr>
                <w:sz w:val="26"/>
                <w:szCs w:val="26"/>
              </w:rPr>
            </w:pPr>
            <w:r w:rsidRPr="00C05497">
              <w:rPr>
                <w:sz w:val="26"/>
                <w:szCs w:val="26"/>
              </w:rPr>
              <w:t>Id</w:t>
            </w:r>
          </w:p>
        </w:tc>
        <w:tc>
          <w:tcPr>
            <w:tcW w:w="1887" w:type="dxa"/>
          </w:tcPr>
          <w:p w14:paraId="41E57054" w14:textId="77777777" w:rsidR="00583CCD" w:rsidRPr="00C05497" w:rsidRDefault="00583CCD">
            <w:pPr>
              <w:rPr>
                <w:sz w:val="26"/>
                <w:szCs w:val="26"/>
              </w:rPr>
            </w:pPr>
            <w:r w:rsidRPr="00C05497">
              <w:rPr>
                <w:sz w:val="26"/>
                <w:szCs w:val="26"/>
              </w:rPr>
              <w:t>INT</w:t>
            </w:r>
          </w:p>
        </w:tc>
        <w:tc>
          <w:tcPr>
            <w:tcW w:w="1277" w:type="dxa"/>
          </w:tcPr>
          <w:p w14:paraId="1A1319B0" w14:textId="77777777" w:rsidR="00583CCD" w:rsidRPr="00C05497" w:rsidRDefault="00583CCD">
            <w:pPr>
              <w:rPr>
                <w:sz w:val="26"/>
                <w:szCs w:val="26"/>
              </w:rPr>
            </w:pPr>
            <w:r w:rsidRPr="00C05497">
              <w:rPr>
                <w:sz w:val="26"/>
                <w:szCs w:val="26"/>
              </w:rPr>
              <w:t>No</w:t>
            </w:r>
          </w:p>
        </w:tc>
        <w:tc>
          <w:tcPr>
            <w:tcW w:w="1787" w:type="dxa"/>
          </w:tcPr>
          <w:p w14:paraId="69CD403D" w14:textId="77777777" w:rsidR="00583CCD" w:rsidRPr="00C05497" w:rsidRDefault="00583CCD">
            <w:pPr>
              <w:rPr>
                <w:sz w:val="26"/>
                <w:szCs w:val="26"/>
              </w:rPr>
            </w:pPr>
            <w:r w:rsidRPr="00C05497">
              <w:rPr>
                <w:sz w:val="26"/>
                <w:szCs w:val="26"/>
              </w:rPr>
              <w:t>Primary key</w:t>
            </w:r>
          </w:p>
        </w:tc>
        <w:tc>
          <w:tcPr>
            <w:tcW w:w="2009" w:type="dxa"/>
          </w:tcPr>
          <w:p w14:paraId="0226530F" w14:textId="5D5D812C" w:rsidR="00583CCD" w:rsidRPr="00C05497" w:rsidRDefault="00583CCD">
            <w:pPr>
              <w:rPr>
                <w:sz w:val="26"/>
                <w:szCs w:val="26"/>
              </w:rPr>
            </w:pPr>
            <w:r w:rsidRPr="00C05497">
              <w:rPr>
                <w:sz w:val="26"/>
                <w:szCs w:val="26"/>
              </w:rPr>
              <w:t>Mã bài kiểm tra</w:t>
            </w:r>
          </w:p>
        </w:tc>
      </w:tr>
      <w:tr w:rsidR="006265FE" w:rsidRPr="00C05497" w14:paraId="2E4E8C18" w14:textId="77777777" w:rsidTr="00BF6F0A">
        <w:tc>
          <w:tcPr>
            <w:tcW w:w="696" w:type="dxa"/>
          </w:tcPr>
          <w:p w14:paraId="0EEB7628" w14:textId="77777777" w:rsidR="00583CCD" w:rsidRPr="00C05497" w:rsidRDefault="00583CCD">
            <w:pPr>
              <w:rPr>
                <w:sz w:val="26"/>
                <w:szCs w:val="26"/>
              </w:rPr>
            </w:pPr>
            <w:r w:rsidRPr="00C05497">
              <w:rPr>
                <w:sz w:val="26"/>
                <w:szCs w:val="26"/>
              </w:rPr>
              <w:t>2</w:t>
            </w:r>
          </w:p>
        </w:tc>
        <w:tc>
          <w:tcPr>
            <w:tcW w:w="1694" w:type="dxa"/>
          </w:tcPr>
          <w:p w14:paraId="7A209194" w14:textId="72F2D99F" w:rsidR="00583CCD" w:rsidRPr="00C05497" w:rsidRDefault="00583CCD">
            <w:pPr>
              <w:rPr>
                <w:sz w:val="26"/>
                <w:szCs w:val="26"/>
              </w:rPr>
            </w:pPr>
            <w:r w:rsidRPr="00C05497">
              <w:rPr>
                <w:sz w:val="26"/>
                <w:szCs w:val="26"/>
              </w:rPr>
              <w:t>courseId</w:t>
            </w:r>
          </w:p>
        </w:tc>
        <w:tc>
          <w:tcPr>
            <w:tcW w:w="1887" w:type="dxa"/>
          </w:tcPr>
          <w:p w14:paraId="4E7DCBAF" w14:textId="77777777" w:rsidR="00583CCD" w:rsidRPr="00C05497" w:rsidRDefault="00583CCD">
            <w:pPr>
              <w:rPr>
                <w:sz w:val="26"/>
                <w:szCs w:val="26"/>
              </w:rPr>
            </w:pPr>
            <w:r w:rsidRPr="00C05497">
              <w:rPr>
                <w:sz w:val="26"/>
                <w:szCs w:val="26"/>
              </w:rPr>
              <w:t>INT</w:t>
            </w:r>
          </w:p>
        </w:tc>
        <w:tc>
          <w:tcPr>
            <w:tcW w:w="1277" w:type="dxa"/>
          </w:tcPr>
          <w:p w14:paraId="4AFBC839" w14:textId="77777777" w:rsidR="00583CCD" w:rsidRPr="00C05497" w:rsidRDefault="00583CCD">
            <w:pPr>
              <w:rPr>
                <w:sz w:val="26"/>
                <w:szCs w:val="26"/>
              </w:rPr>
            </w:pPr>
            <w:r w:rsidRPr="00C05497">
              <w:rPr>
                <w:sz w:val="26"/>
                <w:szCs w:val="26"/>
              </w:rPr>
              <w:t>No</w:t>
            </w:r>
          </w:p>
        </w:tc>
        <w:tc>
          <w:tcPr>
            <w:tcW w:w="1787" w:type="dxa"/>
          </w:tcPr>
          <w:p w14:paraId="383D0FC5" w14:textId="77777777" w:rsidR="00583CCD" w:rsidRPr="00C05497" w:rsidRDefault="00583CCD">
            <w:pPr>
              <w:rPr>
                <w:sz w:val="26"/>
                <w:szCs w:val="26"/>
              </w:rPr>
            </w:pPr>
            <w:r w:rsidRPr="00C05497">
              <w:rPr>
                <w:sz w:val="26"/>
                <w:szCs w:val="26"/>
              </w:rPr>
              <w:t>Foreign Key</w:t>
            </w:r>
          </w:p>
        </w:tc>
        <w:tc>
          <w:tcPr>
            <w:tcW w:w="2009" w:type="dxa"/>
          </w:tcPr>
          <w:p w14:paraId="1992C2F9" w14:textId="2864860A" w:rsidR="00583CCD" w:rsidRPr="00C05497" w:rsidRDefault="00583CCD">
            <w:pPr>
              <w:rPr>
                <w:sz w:val="26"/>
                <w:szCs w:val="26"/>
              </w:rPr>
            </w:pPr>
            <w:r w:rsidRPr="00C05497">
              <w:rPr>
                <w:sz w:val="26"/>
                <w:szCs w:val="26"/>
              </w:rPr>
              <w:t>Mã khóa học chứa bài kiểm tra</w:t>
            </w:r>
          </w:p>
        </w:tc>
      </w:tr>
      <w:tr w:rsidR="006265FE" w:rsidRPr="00C05497" w14:paraId="084FED7B" w14:textId="77777777" w:rsidTr="00BF6F0A">
        <w:tc>
          <w:tcPr>
            <w:tcW w:w="696" w:type="dxa"/>
          </w:tcPr>
          <w:p w14:paraId="1661530E" w14:textId="77777777" w:rsidR="00583CCD" w:rsidRPr="00C05497" w:rsidRDefault="00583CCD">
            <w:pPr>
              <w:rPr>
                <w:sz w:val="26"/>
                <w:szCs w:val="26"/>
              </w:rPr>
            </w:pPr>
            <w:r w:rsidRPr="00C05497">
              <w:rPr>
                <w:sz w:val="26"/>
                <w:szCs w:val="26"/>
              </w:rPr>
              <w:t>3</w:t>
            </w:r>
          </w:p>
        </w:tc>
        <w:tc>
          <w:tcPr>
            <w:tcW w:w="1694" w:type="dxa"/>
          </w:tcPr>
          <w:p w14:paraId="2EBC0DDD" w14:textId="71874677" w:rsidR="00583CCD" w:rsidRPr="00C05497" w:rsidRDefault="003F07FA">
            <w:pPr>
              <w:rPr>
                <w:sz w:val="26"/>
                <w:szCs w:val="26"/>
              </w:rPr>
            </w:pPr>
            <w:r w:rsidRPr="00C05497">
              <w:rPr>
                <w:sz w:val="26"/>
                <w:szCs w:val="26"/>
              </w:rPr>
              <w:t>Name</w:t>
            </w:r>
          </w:p>
        </w:tc>
        <w:tc>
          <w:tcPr>
            <w:tcW w:w="1887" w:type="dxa"/>
          </w:tcPr>
          <w:p w14:paraId="7F6C9F96" w14:textId="328AA022" w:rsidR="00583CCD" w:rsidRPr="00C05497" w:rsidRDefault="003F07FA">
            <w:pPr>
              <w:rPr>
                <w:sz w:val="26"/>
                <w:szCs w:val="26"/>
              </w:rPr>
            </w:pPr>
            <w:proofErr w:type="gramStart"/>
            <w:r w:rsidRPr="00C05497">
              <w:rPr>
                <w:sz w:val="26"/>
                <w:szCs w:val="26"/>
              </w:rPr>
              <w:t>VARCHAR(</w:t>
            </w:r>
            <w:proofErr w:type="gramEnd"/>
            <w:r w:rsidRPr="00C05497">
              <w:rPr>
                <w:sz w:val="26"/>
                <w:szCs w:val="26"/>
              </w:rPr>
              <w:t>50)</w:t>
            </w:r>
          </w:p>
        </w:tc>
        <w:tc>
          <w:tcPr>
            <w:tcW w:w="1277" w:type="dxa"/>
          </w:tcPr>
          <w:p w14:paraId="05334890" w14:textId="77777777" w:rsidR="00583CCD" w:rsidRPr="00C05497" w:rsidRDefault="00583CCD">
            <w:pPr>
              <w:rPr>
                <w:sz w:val="26"/>
                <w:szCs w:val="26"/>
              </w:rPr>
            </w:pPr>
            <w:r w:rsidRPr="00C05497">
              <w:rPr>
                <w:sz w:val="26"/>
                <w:szCs w:val="26"/>
              </w:rPr>
              <w:t>No</w:t>
            </w:r>
          </w:p>
        </w:tc>
        <w:tc>
          <w:tcPr>
            <w:tcW w:w="1787" w:type="dxa"/>
          </w:tcPr>
          <w:p w14:paraId="1B737496" w14:textId="384D28D2" w:rsidR="00583CCD" w:rsidRPr="00C05497" w:rsidRDefault="003F07FA">
            <w:pPr>
              <w:rPr>
                <w:sz w:val="26"/>
                <w:szCs w:val="26"/>
              </w:rPr>
            </w:pPr>
            <w:r w:rsidRPr="00C05497">
              <w:rPr>
                <w:sz w:val="26"/>
                <w:szCs w:val="26"/>
              </w:rPr>
              <w:t>No</w:t>
            </w:r>
          </w:p>
        </w:tc>
        <w:tc>
          <w:tcPr>
            <w:tcW w:w="2009" w:type="dxa"/>
          </w:tcPr>
          <w:p w14:paraId="374C61C7" w14:textId="2F7691C3" w:rsidR="00583CCD" w:rsidRPr="00C05497" w:rsidRDefault="003F07FA">
            <w:pPr>
              <w:rPr>
                <w:sz w:val="26"/>
                <w:szCs w:val="26"/>
              </w:rPr>
            </w:pPr>
            <w:r w:rsidRPr="00C05497">
              <w:rPr>
                <w:sz w:val="26"/>
                <w:szCs w:val="26"/>
              </w:rPr>
              <w:t>Tên bài kiểm tra</w:t>
            </w:r>
          </w:p>
        </w:tc>
      </w:tr>
      <w:tr w:rsidR="006265FE" w:rsidRPr="00C05497" w14:paraId="2E336A12" w14:textId="77777777" w:rsidTr="00BF6F0A">
        <w:tc>
          <w:tcPr>
            <w:tcW w:w="696" w:type="dxa"/>
          </w:tcPr>
          <w:p w14:paraId="7D564785" w14:textId="77777777" w:rsidR="00583CCD" w:rsidRPr="00C05497" w:rsidRDefault="00583CCD">
            <w:pPr>
              <w:rPr>
                <w:sz w:val="26"/>
                <w:szCs w:val="26"/>
              </w:rPr>
            </w:pPr>
            <w:r w:rsidRPr="00C05497">
              <w:rPr>
                <w:sz w:val="26"/>
                <w:szCs w:val="26"/>
              </w:rPr>
              <w:t>4</w:t>
            </w:r>
          </w:p>
        </w:tc>
        <w:tc>
          <w:tcPr>
            <w:tcW w:w="1694" w:type="dxa"/>
          </w:tcPr>
          <w:p w14:paraId="7202B03A" w14:textId="6D3E6E00" w:rsidR="00583CCD" w:rsidRPr="00C05497" w:rsidRDefault="003F07FA">
            <w:pPr>
              <w:rPr>
                <w:sz w:val="26"/>
                <w:szCs w:val="26"/>
              </w:rPr>
            </w:pPr>
            <w:r w:rsidRPr="00C05497">
              <w:rPr>
                <w:sz w:val="26"/>
                <w:szCs w:val="26"/>
              </w:rPr>
              <w:t>Duration</w:t>
            </w:r>
          </w:p>
        </w:tc>
        <w:tc>
          <w:tcPr>
            <w:tcW w:w="1887" w:type="dxa"/>
          </w:tcPr>
          <w:p w14:paraId="6C2F8519" w14:textId="0AC47F28" w:rsidR="00583CCD" w:rsidRPr="00C05497" w:rsidRDefault="003F07FA">
            <w:pPr>
              <w:rPr>
                <w:sz w:val="26"/>
                <w:szCs w:val="26"/>
              </w:rPr>
            </w:pPr>
            <w:r w:rsidRPr="00C05497">
              <w:rPr>
                <w:sz w:val="26"/>
                <w:szCs w:val="26"/>
              </w:rPr>
              <w:t>INT</w:t>
            </w:r>
          </w:p>
        </w:tc>
        <w:tc>
          <w:tcPr>
            <w:tcW w:w="1277" w:type="dxa"/>
          </w:tcPr>
          <w:p w14:paraId="7611FCCD" w14:textId="77777777" w:rsidR="00583CCD" w:rsidRPr="00C05497" w:rsidRDefault="00583CCD">
            <w:pPr>
              <w:rPr>
                <w:sz w:val="26"/>
                <w:szCs w:val="26"/>
              </w:rPr>
            </w:pPr>
            <w:r w:rsidRPr="00C05497">
              <w:rPr>
                <w:sz w:val="26"/>
                <w:szCs w:val="26"/>
              </w:rPr>
              <w:t>No</w:t>
            </w:r>
          </w:p>
        </w:tc>
        <w:tc>
          <w:tcPr>
            <w:tcW w:w="1787" w:type="dxa"/>
          </w:tcPr>
          <w:p w14:paraId="2B1C33E5" w14:textId="77777777" w:rsidR="00583CCD" w:rsidRPr="00C05497" w:rsidRDefault="00583CCD">
            <w:pPr>
              <w:rPr>
                <w:sz w:val="26"/>
                <w:szCs w:val="26"/>
              </w:rPr>
            </w:pPr>
            <w:r w:rsidRPr="00C05497">
              <w:rPr>
                <w:sz w:val="26"/>
                <w:szCs w:val="26"/>
              </w:rPr>
              <w:t>No</w:t>
            </w:r>
          </w:p>
        </w:tc>
        <w:tc>
          <w:tcPr>
            <w:tcW w:w="2009" w:type="dxa"/>
          </w:tcPr>
          <w:p w14:paraId="73FF8F90" w14:textId="1EEF8A5E" w:rsidR="00583CCD" w:rsidRPr="00C05497" w:rsidRDefault="003F07FA">
            <w:pPr>
              <w:rPr>
                <w:sz w:val="26"/>
                <w:szCs w:val="26"/>
              </w:rPr>
            </w:pPr>
            <w:r w:rsidRPr="00C05497">
              <w:rPr>
                <w:sz w:val="26"/>
                <w:szCs w:val="26"/>
              </w:rPr>
              <w:t>Thời gian làm bài kiểm tra</w:t>
            </w:r>
          </w:p>
        </w:tc>
      </w:tr>
      <w:tr w:rsidR="006265FE" w:rsidRPr="00C05497" w14:paraId="2C151F24" w14:textId="77777777" w:rsidTr="00BF6F0A">
        <w:tc>
          <w:tcPr>
            <w:tcW w:w="696" w:type="dxa"/>
          </w:tcPr>
          <w:p w14:paraId="0578F79B" w14:textId="77777777" w:rsidR="00583CCD" w:rsidRPr="00C05497" w:rsidRDefault="00583CCD">
            <w:pPr>
              <w:rPr>
                <w:sz w:val="26"/>
                <w:szCs w:val="26"/>
              </w:rPr>
            </w:pPr>
            <w:r w:rsidRPr="00C05497">
              <w:rPr>
                <w:sz w:val="26"/>
                <w:szCs w:val="26"/>
              </w:rPr>
              <w:t>5</w:t>
            </w:r>
          </w:p>
        </w:tc>
        <w:tc>
          <w:tcPr>
            <w:tcW w:w="1694" w:type="dxa"/>
          </w:tcPr>
          <w:p w14:paraId="0CBF983B" w14:textId="66D93DC5" w:rsidR="00583CCD" w:rsidRPr="00C05497" w:rsidRDefault="003F07FA">
            <w:pPr>
              <w:rPr>
                <w:sz w:val="26"/>
                <w:szCs w:val="26"/>
              </w:rPr>
            </w:pPr>
            <w:r w:rsidRPr="00C05497">
              <w:rPr>
                <w:sz w:val="26"/>
                <w:szCs w:val="26"/>
              </w:rPr>
              <w:t>passingScore</w:t>
            </w:r>
          </w:p>
        </w:tc>
        <w:tc>
          <w:tcPr>
            <w:tcW w:w="1887" w:type="dxa"/>
          </w:tcPr>
          <w:p w14:paraId="2D3FB546" w14:textId="307602D6" w:rsidR="00583CCD" w:rsidRPr="00C05497" w:rsidRDefault="003F07FA">
            <w:pPr>
              <w:rPr>
                <w:sz w:val="26"/>
                <w:szCs w:val="26"/>
              </w:rPr>
            </w:pPr>
            <w:r w:rsidRPr="00C05497">
              <w:rPr>
                <w:sz w:val="26"/>
                <w:szCs w:val="26"/>
              </w:rPr>
              <w:t>Float</w:t>
            </w:r>
          </w:p>
        </w:tc>
        <w:tc>
          <w:tcPr>
            <w:tcW w:w="1277" w:type="dxa"/>
          </w:tcPr>
          <w:p w14:paraId="001A0DDC" w14:textId="77777777" w:rsidR="00583CCD" w:rsidRPr="00C05497" w:rsidRDefault="00583CCD">
            <w:pPr>
              <w:rPr>
                <w:sz w:val="26"/>
                <w:szCs w:val="26"/>
              </w:rPr>
            </w:pPr>
            <w:r w:rsidRPr="00C05497">
              <w:rPr>
                <w:sz w:val="26"/>
                <w:szCs w:val="26"/>
              </w:rPr>
              <w:t>No</w:t>
            </w:r>
          </w:p>
        </w:tc>
        <w:tc>
          <w:tcPr>
            <w:tcW w:w="1787" w:type="dxa"/>
          </w:tcPr>
          <w:p w14:paraId="029252B8" w14:textId="67648AFF" w:rsidR="00583CCD" w:rsidRPr="00C05497" w:rsidRDefault="006265FE">
            <w:pPr>
              <w:rPr>
                <w:sz w:val="26"/>
                <w:szCs w:val="26"/>
              </w:rPr>
            </w:pPr>
            <w:r w:rsidRPr="00C05497">
              <w:rPr>
                <w:sz w:val="26"/>
                <w:szCs w:val="26"/>
              </w:rPr>
              <w:t>CHECK (passingScore &lt;= 100)</w:t>
            </w:r>
          </w:p>
        </w:tc>
        <w:tc>
          <w:tcPr>
            <w:tcW w:w="2009" w:type="dxa"/>
          </w:tcPr>
          <w:p w14:paraId="427C0D40" w14:textId="77777777" w:rsidR="00583CCD" w:rsidRPr="00C05497" w:rsidRDefault="00583CCD">
            <w:pPr>
              <w:rPr>
                <w:sz w:val="26"/>
                <w:szCs w:val="26"/>
              </w:rPr>
            </w:pPr>
            <w:r w:rsidRPr="00C05497">
              <w:rPr>
                <w:sz w:val="26"/>
                <w:szCs w:val="26"/>
              </w:rPr>
              <w:t>Số sao đánh giá của người dùng</w:t>
            </w:r>
          </w:p>
        </w:tc>
      </w:tr>
    </w:tbl>
    <w:p w14:paraId="4D4EE9F9" w14:textId="3042F26A" w:rsidR="00621F6A" w:rsidRPr="00C05497" w:rsidRDefault="00621F6A" w:rsidP="00C05497">
      <w:pPr>
        <w:pStyle w:val="Heading3"/>
      </w:pPr>
      <w:proofErr w:type="gramStart"/>
      <w:r w:rsidRPr="00C05497">
        <w:t>Bảng</w:t>
      </w:r>
      <w:proofErr w:type="gramEnd"/>
      <w:r w:rsidRPr="00C05497">
        <w:t xml:space="preserve"> Question</w:t>
      </w:r>
    </w:p>
    <w:p w14:paraId="6772E027" w14:textId="3F3B6787" w:rsidR="00621F6A" w:rsidRPr="00C05497" w:rsidRDefault="00621F6A" w:rsidP="009A6FBF">
      <w:pPr>
        <w:pStyle w:val="ListParagraph"/>
        <w:numPr>
          <w:ilvl w:val="0"/>
          <w:numId w:val="21"/>
        </w:numPr>
        <w:rPr>
          <w:sz w:val="26"/>
          <w:szCs w:val="26"/>
        </w:rPr>
      </w:pPr>
      <w:r w:rsidRPr="00C05497">
        <w:rPr>
          <w:sz w:val="26"/>
          <w:szCs w:val="26"/>
        </w:rPr>
        <w:t>Mục đích sử dụng: Lưu thông tin câu hỏi của bài kiểm tra</w:t>
      </w:r>
    </w:p>
    <w:tbl>
      <w:tblPr>
        <w:tblStyle w:val="TableGrid"/>
        <w:tblW w:w="0" w:type="auto"/>
        <w:tblLook w:val="04A0" w:firstRow="1" w:lastRow="0" w:firstColumn="1" w:lastColumn="0" w:noHBand="0" w:noVBand="1"/>
      </w:tblPr>
      <w:tblGrid>
        <w:gridCol w:w="690"/>
        <w:gridCol w:w="1694"/>
        <w:gridCol w:w="2335"/>
        <w:gridCol w:w="1214"/>
        <w:gridCol w:w="1787"/>
        <w:gridCol w:w="1630"/>
      </w:tblGrid>
      <w:tr w:rsidR="00621F6A" w:rsidRPr="00C05497" w14:paraId="0F1A9E57" w14:textId="77777777" w:rsidTr="00C05497">
        <w:tc>
          <w:tcPr>
            <w:tcW w:w="690" w:type="dxa"/>
          </w:tcPr>
          <w:p w14:paraId="3D0E2B2F" w14:textId="77777777" w:rsidR="00621F6A" w:rsidRPr="00C05497" w:rsidRDefault="00621F6A">
            <w:pPr>
              <w:rPr>
                <w:sz w:val="26"/>
                <w:szCs w:val="26"/>
              </w:rPr>
            </w:pPr>
            <w:r w:rsidRPr="00C05497">
              <w:rPr>
                <w:sz w:val="26"/>
                <w:szCs w:val="26"/>
              </w:rPr>
              <w:t>STT</w:t>
            </w:r>
          </w:p>
        </w:tc>
        <w:tc>
          <w:tcPr>
            <w:tcW w:w="1694" w:type="dxa"/>
          </w:tcPr>
          <w:p w14:paraId="639B7CF1" w14:textId="77777777" w:rsidR="00621F6A" w:rsidRPr="00C05497" w:rsidRDefault="00621F6A">
            <w:pPr>
              <w:rPr>
                <w:sz w:val="26"/>
                <w:szCs w:val="26"/>
              </w:rPr>
            </w:pPr>
            <w:r w:rsidRPr="00C05497">
              <w:rPr>
                <w:sz w:val="26"/>
                <w:szCs w:val="26"/>
              </w:rPr>
              <w:t xml:space="preserve">Tên trường </w:t>
            </w:r>
          </w:p>
        </w:tc>
        <w:tc>
          <w:tcPr>
            <w:tcW w:w="2335" w:type="dxa"/>
          </w:tcPr>
          <w:p w14:paraId="5F1525B5" w14:textId="77777777" w:rsidR="00621F6A" w:rsidRPr="00C05497" w:rsidRDefault="00621F6A">
            <w:pPr>
              <w:rPr>
                <w:sz w:val="26"/>
                <w:szCs w:val="26"/>
              </w:rPr>
            </w:pPr>
            <w:r w:rsidRPr="00C05497">
              <w:rPr>
                <w:sz w:val="26"/>
                <w:szCs w:val="26"/>
              </w:rPr>
              <w:t>Kiểu dữ liệu</w:t>
            </w:r>
          </w:p>
        </w:tc>
        <w:tc>
          <w:tcPr>
            <w:tcW w:w="1214" w:type="dxa"/>
          </w:tcPr>
          <w:p w14:paraId="495469C5" w14:textId="77777777" w:rsidR="00621F6A" w:rsidRPr="00C05497" w:rsidRDefault="00621F6A">
            <w:pPr>
              <w:rPr>
                <w:sz w:val="26"/>
                <w:szCs w:val="26"/>
              </w:rPr>
            </w:pPr>
            <w:r w:rsidRPr="00C05497">
              <w:rPr>
                <w:sz w:val="26"/>
                <w:szCs w:val="26"/>
              </w:rPr>
              <w:t>Nullable</w:t>
            </w:r>
          </w:p>
        </w:tc>
        <w:tc>
          <w:tcPr>
            <w:tcW w:w="1787" w:type="dxa"/>
          </w:tcPr>
          <w:p w14:paraId="466A7C50" w14:textId="77777777" w:rsidR="00621F6A" w:rsidRPr="00C05497" w:rsidRDefault="00621F6A">
            <w:pPr>
              <w:rPr>
                <w:sz w:val="26"/>
                <w:szCs w:val="26"/>
              </w:rPr>
            </w:pPr>
            <w:r w:rsidRPr="00C05497">
              <w:rPr>
                <w:sz w:val="26"/>
                <w:szCs w:val="26"/>
              </w:rPr>
              <w:t>Ràng buộc</w:t>
            </w:r>
          </w:p>
        </w:tc>
        <w:tc>
          <w:tcPr>
            <w:tcW w:w="1630" w:type="dxa"/>
          </w:tcPr>
          <w:p w14:paraId="7E2FE96B" w14:textId="77777777" w:rsidR="00621F6A" w:rsidRPr="00C05497" w:rsidRDefault="00621F6A">
            <w:pPr>
              <w:rPr>
                <w:sz w:val="26"/>
                <w:szCs w:val="26"/>
              </w:rPr>
            </w:pPr>
            <w:r w:rsidRPr="00C05497">
              <w:rPr>
                <w:sz w:val="26"/>
                <w:szCs w:val="26"/>
              </w:rPr>
              <w:t>Mô tả</w:t>
            </w:r>
          </w:p>
        </w:tc>
      </w:tr>
      <w:tr w:rsidR="00621F6A" w:rsidRPr="00C05497" w14:paraId="4F913844" w14:textId="77777777" w:rsidTr="00C05497">
        <w:tc>
          <w:tcPr>
            <w:tcW w:w="690" w:type="dxa"/>
          </w:tcPr>
          <w:p w14:paraId="0B393BD0" w14:textId="77777777" w:rsidR="00621F6A" w:rsidRPr="00C05497" w:rsidRDefault="00621F6A">
            <w:pPr>
              <w:rPr>
                <w:sz w:val="26"/>
                <w:szCs w:val="26"/>
              </w:rPr>
            </w:pPr>
            <w:r w:rsidRPr="00C05497">
              <w:rPr>
                <w:sz w:val="26"/>
                <w:szCs w:val="26"/>
              </w:rPr>
              <w:t>1</w:t>
            </w:r>
          </w:p>
        </w:tc>
        <w:tc>
          <w:tcPr>
            <w:tcW w:w="1694" w:type="dxa"/>
          </w:tcPr>
          <w:p w14:paraId="2DB843A0" w14:textId="77777777" w:rsidR="00621F6A" w:rsidRPr="00C05497" w:rsidRDefault="00621F6A">
            <w:pPr>
              <w:rPr>
                <w:sz w:val="26"/>
                <w:szCs w:val="26"/>
              </w:rPr>
            </w:pPr>
            <w:r w:rsidRPr="00C05497">
              <w:rPr>
                <w:sz w:val="26"/>
                <w:szCs w:val="26"/>
              </w:rPr>
              <w:t>Id</w:t>
            </w:r>
          </w:p>
        </w:tc>
        <w:tc>
          <w:tcPr>
            <w:tcW w:w="2335" w:type="dxa"/>
          </w:tcPr>
          <w:p w14:paraId="11071949" w14:textId="77777777" w:rsidR="00621F6A" w:rsidRPr="00C05497" w:rsidRDefault="00621F6A">
            <w:pPr>
              <w:rPr>
                <w:sz w:val="26"/>
                <w:szCs w:val="26"/>
              </w:rPr>
            </w:pPr>
            <w:r w:rsidRPr="00C05497">
              <w:rPr>
                <w:sz w:val="26"/>
                <w:szCs w:val="26"/>
              </w:rPr>
              <w:t>INT</w:t>
            </w:r>
          </w:p>
        </w:tc>
        <w:tc>
          <w:tcPr>
            <w:tcW w:w="1214" w:type="dxa"/>
          </w:tcPr>
          <w:p w14:paraId="5861B5EC" w14:textId="77777777" w:rsidR="00621F6A" w:rsidRPr="00C05497" w:rsidRDefault="00621F6A">
            <w:pPr>
              <w:rPr>
                <w:sz w:val="26"/>
                <w:szCs w:val="26"/>
              </w:rPr>
            </w:pPr>
            <w:r w:rsidRPr="00C05497">
              <w:rPr>
                <w:sz w:val="26"/>
                <w:szCs w:val="26"/>
              </w:rPr>
              <w:t>No</w:t>
            </w:r>
          </w:p>
        </w:tc>
        <w:tc>
          <w:tcPr>
            <w:tcW w:w="1787" w:type="dxa"/>
          </w:tcPr>
          <w:p w14:paraId="378D059D" w14:textId="77777777" w:rsidR="00621F6A" w:rsidRPr="00C05497" w:rsidRDefault="00621F6A">
            <w:pPr>
              <w:rPr>
                <w:sz w:val="26"/>
                <w:szCs w:val="26"/>
              </w:rPr>
            </w:pPr>
            <w:r w:rsidRPr="00C05497">
              <w:rPr>
                <w:sz w:val="26"/>
                <w:szCs w:val="26"/>
              </w:rPr>
              <w:t>Primary key</w:t>
            </w:r>
          </w:p>
        </w:tc>
        <w:tc>
          <w:tcPr>
            <w:tcW w:w="1630" w:type="dxa"/>
          </w:tcPr>
          <w:p w14:paraId="381D1A93" w14:textId="7686FADB" w:rsidR="00621F6A" w:rsidRPr="00C05497" w:rsidRDefault="00621F6A">
            <w:pPr>
              <w:rPr>
                <w:sz w:val="26"/>
                <w:szCs w:val="26"/>
              </w:rPr>
            </w:pPr>
            <w:r w:rsidRPr="00C05497">
              <w:rPr>
                <w:sz w:val="26"/>
                <w:szCs w:val="26"/>
              </w:rPr>
              <w:t>Mã câu hỏi</w:t>
            </w:r>
          </w:p>
        </w:tc>
      </w:tr>
      <w:tr w:rsidR="00621F6A" w:rsidRPr="00C05497" w14:paraId="3880F72D" w14:textId="77777777" w:rsidTr="00C05497">
        <w:tc>
          <w:tcPr>
            <w:tcW w:w="690" w:type="dxa"/>
          </w:tcPr>
          <w:p w14:paraId="112871C1" w14:textId="77777777" w:rsidR="00621F6A" w:rsidRPr="00C05497" w:rsidRDefault="00621F6A">
            <w:pPr>
              <w:rPr>
                <w:sz w:val="26"/>
                <w:szCs w:val="26"/>
              </w:rPr>
            </w:pPr>
            <w:r w:rsidRPr="00C05497">
              <w:rPr>
                <w:sz w:val="26"/>
                <w:szCs w:val="26"/>
              </w:rPr>
              <w:t>2</w:t>
            </w:r>
          </w:p>
        </w:tc>
        <w:tc>
          <w:tcPr>
            <w:tcW w:w="1694" w:type="dxa"/>
          </w:tcPr>
          <w:p w14:paraId="57A0C5EA" w14:textId="10C017D3" w:rsidR="00621F6A" w:rsidRPr="00C05497" w:rsidRDefault="00621F6A">
            <w:pPr>
              <w:rPr>
                <w:sz w:val="26"/>
                <w:szCs w:val="26"/>
              </w:rPr>
            </w:pPr>
            <w:r w:rsidRPr="00C05497">
              <w:rPr>
                <w:sz w:val="26"/>
                <w:szCs w:val="26"/>
              </w:rPr>
              <w:t>options</w:t>
            </w:r>
          </w:p>
        </w:tc>
        <w:tc>
          <w:tcPr>
            <w:tcW w:w="2335" w:type="dxa"/>
          </w:tcPr>
          <w:p w14:paraId="4DD582D1" w14:textId="2AEF4EDB" w:rsidR="00621F6A" w:rsidRPr="00C05497" w:rsidRDefault="00621F6A">
            <w:pPr>
              <w:rPr>
                <w:sz w:val="26"/>
                <w:szCs w:val="26"/>
              </w:rPr>
            </w:pPr>
            <w:r w:rsidRPr="00C05497">
              <w:rPr>
                <w:sz w:val="26"/>
                <w:szCs w:val="26"/>
              </w:rPr>
              <w:t>ARRAY&lt;STRING&gt;</w:t>
            </w:r>
          </w:p>
        </w:tc>
        <w:tc>
          <w:tcPr>
            <w:tcW w:w="1214" w:type="dxa"/>
          </w:tcPr>
          <w:p w14:paraId="1308597B" w14:textId="77777777" w:rsidR="00621F6A" w:rsidRPr="00C05497" w:rsidRDefault="00621F6A">
            <w:pPr>
              <w:rPr>
                <w:sz w:val="26"/>
                <w:szCs w:val="26"/>
              </w:rPr>
            </w:pPr>
            <w:r w:rsidRPr="00C05497">
              <w:rPr>
                <w:sz w:val="26"/>
                <w:szCs w:val="26"/>
              </w:rPr>
              <w:t>No</w:t>
            </w:r>
          </w:p>
        </w:tc>
        <w:tc>
          <w:tcPr>
            <w:tcW w:w="1787" w:type="dxa"/>
          </w:tcPr>
          <w:p w14:paraId="425D7716" w14:textId="0CD263C3" w:rsidR="00621F6A" w:rsidRPr="00C05497" w:rsidRDefault="00621F6A">
            <w:pPr>
              <w:rPr>
                <w:sz w:val="26"/>
                <w:szCs w:val="26"/>
              </w:rPr>
            </w:pPr>
            <w:r w:rsidRPr="00C05497">
              <w:rPr>
                <w:sz w:val="26"/>
                <w:szCs w:val="26"/>
              </w:rPr>
              <w:t>No</w:t>
            </w:r>
          </w:p>
        </w:tc>
        <w:tc>
          <w:tcPr>
            <w:tcW w:w="1630" w:type="dxa"/>
          </w:tcPr>
          <w:p w14:paraId="16AE51B3" w14:textId="1922CBE7" w:rsidR="00621F6A" w:rsidRPr="00C05497" w:rsidRDefault="00621F6A">
            <w:pPr>
              <w:rPr>
                <w:sz w:val="26"/>
                <w:szCs w:val="26"/>
              </w:rPr>
            </w:pPr>
            <w:r w:rsidRPr="00C05497">
              <w:rPr>
                <w:sz w:val="26"/>
                <w:szCs w:val="26"/>
              </w:rPr>
              <w:t>Chứa các phương án trả lời</w:t>
            </w:r>
          </w:p>
        </w:tc>
      </w:tr>
      <w:tr w:rsidR="00621F6A" w:rsidRPr="00C05497" w14:paraId="0F290F60" w14:textId="77777777" w:rsidTr="00C05497">
        <w:tc>
          <w:tcPr>
            <w:tcW w:w="690" w:type="dxa"/>
          </w:tcPr>
          <w:p w14:paraId="46974733" w14:textId="77777777" w:rsidR="00621F6A" w:rsidRPr="00C05497" w:rsidRDefault="00621F6A">
            <w:pPr>
              <w:rPr>
                <w:sz w:val="26"/>
                <w:szCs w:val="26"/>
              </w:rPr>
            </w:pPr>
            <w:r w:rsidRPr="00C05497">
              <w:rPr>
                <w:sz w:val="26"/>
                <w:szCs w:val="26"/>
              </w:rPr>
              <w:t>3</w:t>
            </w:r>
          </w:p>
        </w:tc>
        <w:tc>
          <w:tcPr>
            <w:tcW w:w="1694" w:type="dxa"/>
          </w:tcPr>
          <w:p w14:paraId="34933ECD" w14:textId="2303C101" w:rsidR="00621F6A" w:rsidRPr="00C05497" w:rsidRDefault="00C05497">
            <w:pPr>
              <w:rPr>
                <w:sz w:val="26"/>
                <w:szCs w:val="26"/>
              </w:rPr>
            </w:pPr>
            <w:r w:rsidRPr="00C05497">
              <w:rPr>
                <w:sz w:val="26"/>
                <w:szCs w:val="26"/>
              </w:rPr>
              <w:t>content</w:t>
            </w:r>
          </w:p>
        </w:tc>
        <w:tc>
          <w:tcPr>
            <w:tcW w:w="2335" w:type="dxa"/>
          </w:tcPr>
          <w:p w14:paraId="0FDD1F0F" w14:textId="71956C5A" w:rsidR="00621F6A" w:rsidRPr="00C05497" w:rsidRDefault="00C05497">
            <w:pPr>
              <w:rPr>
                <w:sz w:val="26"/>
                <w:szCs w:val="26"/>
              </w:rPr>
            </w:pPr>
            <w:r w:rsidRPr="00C05497">
              <w:rPr>
                <w:sz w:val="26"/>
                <w:szCs w:val="26"/>
              </w:rPr>
              <w:t>TEXT</w:t>
            </w:r>
          </w:p>
        </w:tc>
        <w:tc>
          <w:tcPr>
            <w:tcW w:w="1214" w:type="dxa"/>
          </w:tcPr>
          <w:p w14:paraId="30FD3B19" w14:textId="77777777" w:rsidR="00621F6A" w:rsidRPr="00C05497" w:rsidRDefault="00621F6A">
            <w:pPr>
              <w:rPr>
                <w:sz w:val="26"/>
                <w:szCs w:val="26"/>
              </w:rPr>
            </w:pPr>
            <w:r w:rsidRPr="00C05497">
              <w:rPr>
                <w:sz w:val="26"/>
                <w:szCs w:val="26"/>
              </w:rPr>
              <w:t>No</w:t>
            </w:r>
          </w:p>
        </w:tc>
        <w:tc>
          <w:tcPr>
            <w:tcW w:w="1787" w:type="dxa"/>
          </w:tcPr>
          <w:p w14:paraId="7DD0EDD8" w14:textId="77777777" w:rsidR="00621F6A" w:rsidRPr="00C05497" w:rsidRDefault="00621F6A">
            <w:pPr>
              <w:rPr>
                <w:sz w:val="26"/>
                <w:szCs w:val="26"/>
              </w:rPr>
            </w:pPr>
            <w:r w:rsidRPr="00C05497">
              <w:rPr>
                <w:sz w:val="26"/>
                <w:szCs w:val="26"/>
              </w:rPr>
              <w:t>No</w:t>
            </w:r>
          </w:p>
        </w:tc>
        <w:tc>
          <w:tcPr>
            <w:tcW w:w="1630" w:type="dxa"/>
          </w:tcPr>
          <w:p w14:paraId="53416769" w14:textId="3D957185" w:rsidR="00621F6A" w:rsidRPr="00C05497" w:rsidRDefault="00C05497">
            <w:pPr>
              <w:rPr>
                <w:sz w:val="26"/>
                <w:szCs w:val="26"/>
              </w:rPr>
            </w:pPr>
            <w:r w:rsidRPr="00C05497">
              <w:rPr>
                <w:sz w:val="26"/>
                <w:szCs w:val="26"/>
              </w:rPr>
              <w:t>Nội dung câu hỏi</w:t>
            </w:r>
          </w:p>
        </w:tc>
      </w:tr>
      <w:tr w:rsidR="00621F6A" w:rsidRPr="00C05497" w14:paraId="655CB763" w14:textId="77777777" w:rsidTr="00C05497">
        <w:tc>
          <w:tcPr>
            <w:tcW w:w="690" w:type="dxa"/>
          </w:tcPr>
          <w:p w14:paraId="353F7C64" w14:textId="77777777" w:rsidR="00621F6A" w:rsidRPr="00C05497" w:rsidRDefault="00621F6A">
            <w:pPr>
              <w:rPr>
                <w:sz w:val="26"/>
                <w:szCs w:val="26"/>
              </w:rPr>
            </w:pPr>
            <w:r w:rsidRPr="00C05497">
              <w:rPr>
                <w:sz w:val="26"/>
                <w:szCs w:val="26"/>
              </w:rPr>
              <w:t>4</w:t>
            </w:r>
          </w:p>
        </w:tc>
        <w:tc>
          <w:tcPr>
            <w:tcW w:w="1694" w:type="dxa"/>
          </w:tcPr>
          <w:p w14:paraId="5F93C9BD" w14:textId="53BA2E8D" w:rsidR="00621F6A" w:rsidRPr="00C05497" w:rsidRDefault="00C05497">
            <w:pPr>
              <w:rPr>
                <w:sz w:val="26"/>
                <w:szCs w:val="26"/>
              </w:rPr>
            </w:pPr>
            <w:r w:rsidRPr="00C05497">
              <w:rPr>
                <w:sz w:val="26"/>
                <w:szCs w:val="26"/>
              </w:rPr>
              <w:t>Answer</w:t>
            </w:r>
          </w:p>
        </w:tc>
        <w:tc>
          <w:tcPr>
            <w:tcW w:w="2335" w:type="dxa"/>
          </w:tcPr>
          <w:p w14:paraId="43AF4774" w14:textId="01EAE734" w:rsidR="00621F6A" w:rsidRPr="00C05497" w:rsidRDefault="00C05497">
            <w:pPr>
              <w:rPr>
                <w:sz w:val="26"/>
                <w:szCs w:val="26"/>
              </w:rPr>
            </w:pPr>
            <w:r w:rsidRPr="00C05497">
              <w:rPr>
                <w:sz w:val="26"/>
                <w:szCs w:val="26"/>
              </w:rPr>
              <w:t>INT</w:t>
            </w:r>
          </w:p>
        </w:tc>
        <w:tc>
          <w:tcPr>
            <w:tcW w:w="1214" w:type="dxa"/>
          </w:tcPr>
          <w:p w14:paraId="36550748" w14:textId="77777777" w:rsidR="00621F6A" w:rsidRPr="00C05497" w:rsidRDefault="00621F6A">
            <w:pPr>
              <w:rPr>
                <w:sz w:val="26"/>
                <w:szCs w:val="26"/>
              </w:rPr>
            </w:pPr>
            <w:r w:rsidRPr="00C05497">
              <w:rPr>
                <w:sz w:val="26"/>
                <w:szCs w:val="26"/>
              </w:rPr>
              <w:t>No</w:t>
            </w:r>
          </w:p>
        </w:tc>
        <w:tc>
          <w:tcPr>
            <w:tcW w:w="1787" w:type="dxa"/>
          </w:tcPr>
          <w:p w14:paraId="77051C56" w14:textId="77777777" w:rsidR="00621F6A" w:rsidRPr="00C05497" w:rsidRDefault="00621F6A">
            <w:pPr>
              <w:rPr>
                <w:sz w:val="26"/>
                <w:szCs w:val="26"/>
              </w:rPr>
            </w:pPr>
            <w:r w:rsidRPr="00C05497">
              <w:rPr>
                <w:sz w:val="26"/>
                <w:szCs w:val="26"/>
              </w:rPr>
              <w:t>No</w:t>
            </w:r>
          </w:p>
        </w:tc>
        <w:tc>
          <w:tcPr>
            <w:tcW w:w="1630" w:type="dxa"/>
          </w:tcPr>
          <w:p w14:paraId="1A1CFE83" w14:textId="33B2DA1F" w:rsidR="00621F6A" w:rsidRPr="00C05497" w:rsidRDefault="00C05497">
            <w:pPr>
              <w:rPr>
                <w:sz w:val="26"/>
                <w:szCs w:val="26"/>
              </w:rPr>
            </w:pPr>
            <w:r w:rsidRPr="00C05497">
              <w:rPr>
                <w:sz w:val="26"/>
                <w:szCs w:val="26"/>
              </w:rPr>
              <w:t>Đáp án trả lời đúng</w:t>
            </w:r>
          </w:p>
        </w:tc>
      </w:tr>
    </w:tbl>
    <w:p w14:paraId="35C12255" w14:textId="77777777" w:rsidR="00621F6A" w:rsidRPr="00C05497" w:rsidRDefault="00621F6A" w:rsidP="00621F6A">
      <w:pPr>
        <w:pStyle w:val="Heading3"/>
        <w:numPr>
          <w:ilvl w:val="0"/>
          <w:numId w:val="0"/>
        </w:numPr>
        <w:rPr>
          <w:sz w:val="26"/>
          <w:szCs w:val="26"/>
        </w:rPr>
      </w:pPr>
    </w:p>
    <w:p w14:paraId="16453A8F" w14:textId="5DF90852" w:rsidR="004A4B05" w:rsidRPr="00C05497" w:rsidRDefault="004A4B05" w:rsidP="00C05497">
      <w:pPr>
        <w:pStyle w:val="Heading3"/>
      </w:pPr>
      <w:r w:rsidRPr="00C05497">
        <w:lastRenderedPageBreak/>
        <w:t>Bảng ExamUser</w:t>
      </w:r>
    </w:p>
    <w:p w14:paraId="78E44DF2" w14:textId="546C4606" w:rsidR="004A4B05" w:rsidRPr="00C05497" w:rsidRDefault="004A4B05" w:rsidP="009A6FBF">
      <w:pPr>
        <w:pStyle w:val="ListParagraph"/>
        <w:numPr>
          <w:ilvl w:val="0"/>
          <w:numId w:val="21"/>
        </w:numPr>
        <w:rPr>
          <w:sz w:val="26"/>
          <w:szCs w:val="26"/>
        </w:rPr>
      </w:pPr>
      <w:r w:rsidRPr="00C05497">
        <w:rPr>
          <w:sz w:val="26"/>
          <w:szCs w:val="26"/>
        </w:rPr>
        <w:t xml:space="preserve">Mục đích sử dụng: Lưu thông tin </w:t>
      </w:r>
      <w:r w:rsidR="00C05497" w:rsidRPr="00C05497">
        <w:rPr>
          <w:sz w:val="26"/>
          <w:szCs w:val="26"/>
        </w:rPr>
        <w:t>bài kiểm tra của người dùng</w:t>
      </w:r>
    </w:p>
    <w:tbl>
      <w:tblPr>
        <w:tblStyle w:val="TableGrid"/>
        <w:tblW w:w="0" w:type="auto"/>
        <w:tblLook w:val="04A0" w:firstRow="1" w:lastRow="0" w:firstColumn="1" w:lastColumn="0" w:noHBand="0" w:noVBand="1"/>
      </w:tblPr>
      <w:tblGrid>
        <w:gridCol w:w="692"/>
        <w:gridCol w:w="1504"/>
        <w:gridCol w:w="2635"/>
        <w:gridCol w:w="1232"/>
        <w:gridCol w:w="1587"/>
        <w:gridCol w:w="1700"/>
      </w:tblGrid>
      <w:tr w:rsidR="00621F6A" w:rsidRPr="00C05497" w14:paraId="27B42721" w14:textId="77777777" w:rsidTr="00621F6A">
        <w:tc>
          <w:tcPr>
            <w:tcW w:w="692" w:type="dxa"/>
          </w:tcPr>
          <w:p w14:paraId="698F407C" w14:textId="77777777" w:rsidR="004A4B05" w:rsidRPr="00C05497" w:rsidRDefault="004A4B05">
            <w:pPr>
              <w:rPr>
                <w:sz w:val="26"/>
                <w:szCs w:val="26"/>
              </w:rPr>
            </w:pPr>
            <w:r w:rsidRPr="00C05497">
              <w:rPr>
                <w:sz w:val="26"/>
                <w:szCs w:val="26"/>
              </w:rPr>
              <w:t>STT</w:t>
            </w:r>
          </w:p>
        </w:tc>
        <w:tc>
          <w:tcPr>
            <w:tcW w:w="1504" w:type="dxa"/>
          </w:tcPr>
          <w:p w14:paraId="37A9D3C0" w14:textId="77777777" w:rsidR="004A4B05" w:rsidRPr="00C05497" w:rsidRDefault="004A4B05">
            <w:pPr>
              <w:rPr>
                <w:sz w:val="26"/>
                <w:szCs w:val="26"/>
              </w:rPr>
            </w:pPr>
            <w:r w:rsidRPr="00C05497">
              <w:rPr>
                <w:sz w:val="26"/>
                <w:szCs w:val="26"/>
              </w:rPr>
              <w:t xml:space="preserve">Tên trường </w:t>
            </w:r>
          </w:p>
        </w:tc>
        <w:tc>
          <w:tcPr>
            <w:tcW w:w="2635" w:type="dxa"/>
          </w:tcPr>
          <w:p w14:paraId="092D4C83" w14:textId="77777777" w:rsidR="004A4B05" w:rsidRPr="00C05497" w:rsidRDefault="004A4B05">
            <w:pPr>
              <w:rPr>
                <w:sz w:val="26"/>
                <w:szCs w:val="26"/>
              </w:rPr>
            </w:pPr>
            <w:r w:rsidRPr="00C05497">
              <w:rPr>
                <w:sz w:val="26"/>
                <w:szCs w:val="26"/>
              </w:rPr>
              <w:t>Kiểu dữ liệu</w:t>
            </w:r>
          </w:p>
        </w:tc>
        <w:tc>
          <w:tcPr>
            <w:tcW w:w="1232" w:type="dxa"/>
          </w:tcPr>
          <w:p w14:paraId="29DCF650" w14:textId="77777777" w:rsidR="004A4B05" w:rsidRPr="00C05497" w:rsidRDefault="004A4B05">
            <w:pPr>
              <w:rPr>
                <w:sz w:val="26"/>
                <w:szCs w:val="26"/>
              </w:rPr>
            </w:pPr>
            <w:r w:rsidRPr="00C05497">
              <w:rPr>
                <w:sz w:val="26"/>
                <w:szCs w:val="26"/>
              </w:rPr>
              <w:t>Nullable</w:t>
            </w:r>
          </w:p>
        </w:tc>
        <w:tc>
          <w:tcPr>
            <w:tcW w:w="1587" w:type="dxa"/>
          </w:tcPr>
          <w:p w14:paraId="1CE221CC" w14:textId="77777777" w:rsidR="004A4B05" w:rsidRPr="00C05497" w:rsidRDefault="004A4B05">
            <w:pPr>
              <w:rPr>
                <w:sz w:val="26"/>
                <w:szCs w:val="26"/>
              </w:rPr>
            </w:pPr>
            <w:r w:rsidRPr="00C05497">
              <w:rPr>
                <w:sz w:val="26"/>
                <w:szCs w:val="26"/>
              </w:rPr>
              <w:t>Ràng buộc</w:t>
            </w:r>
          </w:p>
        </w:tc>
        <w:tc>
          <w:tcPr>
            <w:tcW w:w="1700" w:type="dxa"/>
          </w:tcPr>
          <w:p w14:paraId="2A375492" w14:textId="77777777" w:rsidR="004A4B05" w:rsidRPr="00C05497" w:rsidRDefault="004A4B05">
            <w:pPr>
              <w:rPr>
                <w:sz w:val="26"/>
                <w:szCs w:val="26"/>
              </w:rPr>
            </w:pPr>
            <w:r w:rsidRPr="00C05497">
              <w:rPr>
                <w:sz w:val="26"/>
                <w:szCs w:val="26"/>
              </w:rPr>
              <w:t>Mô tả</w:t>
            </w:r>
          </w:p>
        </w:tc>
      </w:tr>
      <w:tr w:rsidR="00621F6A" w:rsidRPr="00C05497" w14:paraId="4237A43D" w14:textId="77777777" w:rsidTr="00621F6A">
        <w:tc>
          <w:tcPr>
            <w:tcW w:w="692" w:type="dxa"/>
          </w:tcPr>
          <w:p w14:paraId="454DD868" w14:textId="77777777" w:rsidR="004A4B05" w:rsidRPr="00C05497" w:rsidRDefault="004A4B05">
            <w:pPr>
              <w:rPr>
                <w:sz w:val="26"/>
                <w:szCs w:val="26"/>
              </w:rPr>
            </w:pPr>
            <w:r w:rsidRPr="00C05497">
              <w:rPr>
                <w:sz w:val="26"/>
                <w:szCs w:val="26"/>
              </w:rPr>
              <w:t>1</w:t>
            </w:r>
          </w:p>
        </w:tc>
        <w:tc>
          <w:tcPr>
            <w:tcW w:w="1504" w:type="dxa"/>
          </w:tcPr>
          <w:p w14:paraId="5673E931" w14:textId="77777777" w:rsidR="004A4B05" w:rsidRPr="00C05497" w:rsidRDefault="004A4B05">
            <w:pPr>
              <w:rPr>
                <w:sz w:val="26"/>
                <w:szCs w:val="26"/>
              </w:rPr>
            </w:pPr>
            <w:r w:rsidRPr="00C05497">
              <w:rPr>
                <w:sz w:val="26"/>
                <w:szCs w:val="26"/>
              </w:rPr>
              <w:t>Id</w:t>
            </w:r>
          </w:p>
        </w:tc>
        <w:tc>
          <w:tcPr>
            <w:tcW w:w="2635" w:type="dxa"/>
          </w:tcPr>
          <w:p w14:paraId="37C5EDB8" w14:textId="77777777" w:rsidR="004A4B05" w:rsidRPr="00C05497" w:rsidRDefault="004A4B05">
            <w:pPr>
              <w:rPr>
                <w:sz w:val="26"/>
                <w:szCs w:val="26"/>
              </w:rPr>
            </w:pPr>
            <w:r w:rsidRPr="00C05497">
              <w:rPr>
                <w:sz w:val="26"/>
                <w:szCs w:val="26"/>
              </w:rPr>
              <w:t>INT</w:t>
            </w:r>
          </w:p>
        </w:tc>
        <w:tc>
          <w:tcPr>
            <w:tcW w:w="1232" w:type="dxa"/>
          </w:tcPr>
          <w:p w14:paraId="3F3D7B6B" w14:textId="77777777" w:rsidR="004A4B05" w:rsidRPr="00C05497" w:rsidRDefault="004A4B05">
            <w:pPr>
              <w:rPr>
                <w:sz w:val="26"/>
                <w:szCs w:val="26"/>
              </w:rPr>
            </w:pPr>
            <w:r w:rsidRPr="00C05497">
              <w:rPr>
                <w:sz w:val="26"/>
                <w:szCs w:val="26"/>
              </w:rPr>
              <w:t>No</w:t>
            </w:r>
          </w:p>
        </w:tc>
        <w:tc>
          <w:tcPr>
            <w:tcW w:w="1587" w:type="dxa"/>
          </w:tcPr>
          <w:p w14:paraId="34B48DF7" w14:textId="77777777" w:rsidR="004A4B05" w:rsidRPr="00C05497" w:rsidRDefault="004A4B05">
            <w:pPr>
              <w:rPr>
                <w:sz w:val="26"/>
                <w:szCs w:val="26"/>
              </w:rPr>
            </w:pPr>
            <w:r w:rsidRPr="00C05497">
              <w:rPr>
                <w:sz w:val="26"/>
                <w:szCs w:val="26"/>
              </w:rPr>
              <w:t>Primary key</w:t>
            </w:r>
          </w:p>
        </w:tc>
        <w:tc>
          <w:tcPr>
            <w:tcW w:w="1700" w:type="dxa"/>
          </w:tcPr>
          <w:p w14:paraId="0DB70B42" w14:textId="3ED7023D" w:rsidR="004A4B05" w:rsidRPr="00C05497" w:rsidRDefault="004A4B05">
            <w:pPr>
              <w:rPr>
                <w:sz w:val="26"/>
                <w:szCs w:val="26"/>
              </w:rPr>
            </w:pPr>
            <w:r w:rsidRPr="00C05497">
              <w:rPr>
                <w:sz w:val="26"/>
                <w:szCs w:val="26"/>
              </w:rPr>
              <w:t>Mã bài kiểm tra của người dùng</w:t>
            </w:r>
          </w:p>
        </w:tc>
      </w:tr>
      <w:tr w:rsidR="00621F6A" w:rsidRPr="00C05497" w14:paraId="37D27224" w14:textId="77777777" w:rsidTr="00621F6A">
        <w:tc>
          <w:tcPr>
            <w:tcW w:w="692" w:type="dxa"/>
          </w:tcPr>
          <w:p w14:paraId="6BA49A04" w14:textId="77777777" w:rsidR="004A4B05" w:rsidRPr="00C05497" w:rsidRDefault="004A4B05">
            <w:pPr>
              <w:rPr>
                <w:sz w:val="26"/>
                <w:szCs w:val="26"/>
              </w:rPr>
            </w:pPr>
            <w:r w:rsidRPr="00C05497">
              <w:rPr>
                <w:sz w:val="26"/>
                <w:szCs w:val="26"/>
              </w:rPr>
              <w:t>2</w:t>
            </w:r>
          </w:p>
        </w:tc>
        <w:tc>
          <w:tcPr>
            <w:tcW w:w="1504" w:type="dxa"/>
          </w:tcPr>
          <w:p w14:paraId="24B56DD6" w14:textId="2AB76363" w:rsidR="004A4B05" w:rsidRPr="00C05497" w:rsidRDefault="004A4B05">
            <w:pPr>
              <w:rPr>
                <w:sz w:val="26"/>
                <w:szCs w:val="26"/>
              </w:rPr>
            </w:pPr>
            <w:r w:rsidRPr="00C05497">
              <w:rPr>
                <w:sz w:val="26"/>
                <w:szCs w:val="26"/>
              </w:rPr>
              <w:t>examId</w:t>
            </w:r>
          </w:p>
        </w:tc>
        <w:tc>
          <w:tcPr>
            <w:tcW w:w="2635" w:type="dxa"/>
          </w:tcPr>
          <w:p w14:paraId="5F437140" w14:textId="77777777" w:rsidR="004A4B05" w:rsidRPr="00C05497" w:rsidRDefault="004A4B05">
            <w:pPr>
              <w:rPr>
                <w:sz w:val="26"/>
                <w:szCs w:val="26"/>
              </w:rPr>
            </w:pPr>
            <w:r w:rsidRPr="00C05497">
              <w:rPr>
                <w:sz w:val="26"/>
                <w:szCs w:val="26"/>
              </w:rPr>
              <w:t>INT</w:t>
            </w:r>
          </w:p>
        </w:tc>
        <w:tc>
          <w:tcPr>
            <w:tcW w:w="1232" w:type="dxa"/>
          </w:tcPr>
          <w:p w14:paraId="395C7B2B" w14:textId="77777777" w:rsidR="004A4B05" w:rsidRPr="00C05497" w:rsidRDefault="004A4B05">
            <w:pPr>
              <w:rPr>
                <w:sz w:val="26"/>
                <w:szCs w:val="26"/>
              </w:rPr>
            </w:pPr>
            <w:r w:rsidRPr="00C05497">
              <w:rPr>
                <w:sz w:val="26"/>
                <w:szCs w:val="26"/>
              </w:rPr>
              <w:t>No</w:t>
            </w:r>
          </w:p>
        </w:tc>
        <w:tc>
          <w:tcPr>
            <w:tcW w:w="1587" w:type="dxa"/>
          </w:tcPr>
          <w:p w14:paraId="2BEDEF13" w14:textId="77777777" w:rsidR="004A4B05" w:rsidRPr="00C05497" w:rsidRDefault="004A4B05">
            <w:pPr>
              <w:rPr>
                <w:sz w:val="26"/>
                <w:szCs w:val="26"/>
              </w:rPr>
            </w:pPr>
            <w:r w:rsidRPr="00C05497">
              <w:rPr>
                <w:sz w:val="26"/>
                <w:szCs w:val="26"/>
              </w:rPr>
              <w:t>Foreign Key</w:t>
            </w:r>
          </w:p>
        </w:tc>
        <w:tc>
          <w:tcPr>
            <w:tcW w:w="1700" w:type="dxa"/>
          </w:tcPr>
          <w:p w14:paraId="61F96632" w14:textId="2E66461B" w:rsidR="004A4B05" w:rsidRPr="00C05497" w:rsidRDefault="004A4B05">
            <w:pPr>
              <w:rPr>
                <w:sz w:val="26"/>
                <w:szCs w:val="26"/>
              </w:rPr>
            </w:pPr>
            <w:r w:rsidRPr="00C05497">
              <w:rPr>
                <w:sz w:val="26"/>
                <w:szCs w:val="26"/>
              </w:rPr>
              <w:t>Mã bài kiểm tra người dùng làm</w:t>
            </w:r>
          </w:p>
        </w:tc>
      </w:tr>
      <w:tr w:rsidR="004A4B05" w:rsidRPr="00C05497" w14:paraId="71358F07" w14:textId="77777777" w:rsidTr="00621F6A">
        <w:tc>
          <w:tcPr>
            <w:tcW w:w="692" w:type="dxa"/>
          </w:tcPr>
          <w:p w14:paraId="37EE13B6" w14:textId="2EBCFF39" w:rsidR="004A4B05" w:rsidRPr="00C05497" w:rsidRDefault="004A4B05">
            <w:pPr>
              <w:rPr>
                <w:sz w:val="26"/>
                <w:szCs w:val="26"/>
              </w:rPr>
            </w:pPr>
            <w:r w:rsidRPr="00C05497">
              <w:rPr>
                <w:sz w:val="26"/>
                <w:szCs w:val="26"/>
              </w:rPr>
              <w:t>3</w:t>
            </w:r>
          </w:p>
        </w:tc>
        <w:tc>
          <w:tcPr>
            <w:tcW w:w="1504" w:type="dxa"/>
          </w:tcPr>
          <w:p w14:paraId="43770396" w14:textId="40A5BA38" w:rsidR="004A4B05" w:rsidRPr="00C05497" w:rsidRDefault="004A4B05">
            <w:pPr>
              <w:rPr>
                <w:sz w:val="26"/>
                <w:szCs w:val="26"/>
              </w:rPr>
            </w:pPr>
            <w:r w:rsidRPr="00C05497">
              <w:rPr>
                <w:sz w:val="26"/>
                <w:szCs w:val="26"/>
              </w:rPr>
              <w:t>userId</w:t>
            </w:r>
          </w:p>
        </w:tc>
        <w:tc>
          <w:tcPr>
            <w:tcW w:w="2635" w:type="dxa"/>
          </w:tcPr>
          <w:p w14:paraId="47D15C7F" w14:textId="42EC5315" w:rsidR="004A4B05" w:rsidRPr="00C05497" w:rsidRDefault="004A4B05">
            <w:pPr>
              <w:rPr>
                <w:sz w:val="26"/>
                <w:szCs w:val="26"/>
              </w:rPr>
            </w:pPr>
            <w:r w:rsidRPr="00C05497">
              <w:rPr>
                <w:sz w:val="26"/>
                <w:szCs w:val="26"/>
              </w:rPr>
              <w:t>INT</w:t>
            </w:r>
          </w:p>
        </w:tc>
        <w:tc>
          <w:tcPr>
            <w:tcW w:w="1232" w:type="dxa"/>
          </w:tcPr>
          <w:p w14:paraId="45D64728" w14:textId="3FED6EAA" w:rsidR="004A4B05" w:rsidRPr="00C05497" w:rsidRDefault="004A4B05">
            <w:pPr>
              <w:rPr>
                <w:sz w:val="26"/>
                <w:szCs w:val="26"/>
              </w:rPr>
            </w:pPr>
            <w:r w:rsidRPr="00C05497">
              <w:rPr>
                <w:sz w:val="26"/>
                <w:szCs w:val="26"/>
              </w:rPr>
              <w:t>No</w:t>
            </w:r>
          </w:p>
        </w:tc>
        <w:tc>
          <w:tcPr>
            <w:tcW w:w="1587" w:type="dxa"/>
          </w:tcPr>
          <w:p w14:paraId="4874AD43" w14:textId="4783FD08" w:rsidR="004A4B05" w:rsidRPr="00C05497" w:rsidRDefault="004A4B05">
            <w:pPr>
              <w:rPr>
                <w:sz w:val="26"/>
                <w:szCs w:val="26"/>
              </w:rPr>
            </w:pPr>
            <w:r w:rsidRPr="00C05497">
              <w:rPr>
                <w:sz w:val="26"/>
                <w:szCs w:val="26"/>
              </w:rPr>
              <w:t>Foreign Key</w:t>
            </w:r>
          </w:p>
        </w:tc>
        <w:tc>
          <w:tcPr>
            <w:tcW w:w="1700" w:type="dxa"/>
          </w:tcPr>
          <w:p w14:paraId="3F27B41D" w14:textId="0576770B" w:rsidR="004A4B05" w:rsidRPr="00C05497" w:rsidRDefault="004A4B05">
            <w:pPr>
              <w:rPr>
                <w:sz w:val="26"/>
                <w:szCs w:val="26"/>
              </w:rPr>
            </w:pPr>
            <w:r w:rsidRPr="00C05497">
              <w:rPr>
                <w:sz w:val="26"/>
                <w:szCs w:val="26"/>
              </w:rPr>
              <w:t>Mã người dùng làm bài kiểm tra</w:t>
            </w:r>
          </w:p>
        </w:tc>
      </w:tr>
      <w:tr w:rsidR="00621F6A" w:rsidRPr="00C05497" w14:paraId="088AC07B" w14:textId="77777777" w:rsidTr="00621F6A">
        <w:tc>
          <w:tcPr>
            <w:tcW w:w="692" w:type="dxa"/>
          </w:tcPr>
          <w:p w14:paraId="1F71B116" w14:textId="77777777" w:rsidR="004A4B05" w:rsidRPr="00C05497" w:rsidRDefault="004A4B05">
            <w:pPr>
              <w:rPr>
                <w:sz w:val="26"/>
                <w:szCs w:val="26"/>
              </w:rPr>
            </w:pPr>
            <w:r w:rsidRPr="00C05497">
              <w:rPr>
                <w:sz w:val="26"/>
                <w:szCs w:val="26"/>
              </w:rPr>
              <w:t>3</w:t>
            </w:r>
          </w:p>
        </w:tc>
        <w:tc>
          <w:tcPr>
            <w:tcW w:w="1504" w:type="dxa"/>
          </w:tcPr>
          <w:p w14:paraId="67A362F2" w14:textId="79C2237F" w:rsidR="004A4B05" w:rsidRPr="00C05497" w:rsidRDefault="004A4B05">
            <w:pPr>
              <w:rPr>
                <w:sz w:val="26"/>
                <w:szCs w:val="26"/>
              </w:rPr>
            </w:pPr>
            <w:r w:rsidRPr="00C05497">
              <w:rPr>
                <w:sz w:val="26"/>
                <w:szCs w:val="26"/>
              </w:rPr>
              <w:t>Score</w:t>
            </w:r>
          </w:p>
        </w:tc>
        <w:tc>
          <w:tcPr>
            <w:tcW w:w="2635" w:type="dxa"/>
          </w:tcPr>
          <w:p w14:paraId="0217C279" w14:textId="1A166332" w:rsidR="004A4B05" w:rsidRPr="00C05497" w:rsidRDefault="00C6234F">
            <w:pPr>
              <w:rPr>
                <w:sz w:val="26"/>
                <w:szCs w:val="26"/>
              </w:rPr>
            </w:pPr>
            <w:r w:rsidRPr="00C05497">
              <w:rPr>
                <w:sz w:val="26"/>
                <w:szCs w:val="26"/>
              </w:rPr>
              <w:t>FLOAT</w:t>
            </w:r>
          </w:p>
        </w:tc>
        <w:tc>
          <w:tcPr>
            <w:tcW w:w="1232" w:type="dxa"/>
          </w:tcPr>
          <w:p w14:paraId="648C464A" w14:textId="77777777" w:rsidR="004A4B05" w:rsidRPr="00C05497" w:rsidRDefault="004A4B05">
            <w:pPr>
              <w:rPr>
                <w:sz w:val="26"/>
                <w:szCs w:val="26"/>
              </w:rPr>
            </w:pPr>
            <w:r w:rsidRPr="00C05497">
              <w:rPr>
                <w:sz w:val="26"/>
                <w:szCs w:val="26"/>
              </w:rPr>
              <w:t>No</w:t>
            </w:r>
          </w:p>
        </w:tc>
        <w:tc>
          <w:tcPr>
            <w:tcW w:w="1587" w:type="dxa"/>
          </w:tcPr>
          <w:p w14:paraId="747176C6" w14:textId="77777777" w:rsidR="004A4B05" w:rsidRPr="00C05497" w:rsidRDefault="004A4B05">
            <w:pPr>
              <w:rPr>
                <w:sz w:val="26"/>
                <w:szCs w:val="26"/>
              </w:rPr>
            </w:pPr>
            <w:r w:rsidRPr="00C05497">
              <w:rPr>
                <w:sz w:val="26"/>
                <w:szCs w:val="26"/>
              </w:rPr>
              <w:t>No</w:t>
            </w:r>
          </w:p>
        </w:tc>
        <w:tc>
          <w:tcPr>
            <w:tcW w:w="1700" w:type="dxa"/>
          </w:tcPr>
          <w:p w14:paraId="3FE67E5E" w14:textId="58855037" w:rsidR="004A4B05" w:rsidRPr="00C05497" w:rsidRDefault="00C6234F">
            <w:pPr>
              <w:rPr>
                <w:sz w:val="26"/>
                <w:szCs w:val="26"/>
              </w:rPr>
            </w:pPr>
            <w:r w:rsidRPr="00C05497">
              <w:rPr>
                <w:sz w:val="26"/>
                <w:szCs w:val="26"/>
              </w:rPr>
              <w:t>Điểm bài kiểm tra</w:t>
            </w:r>
          </w:p>
        </w:tc>
      </w:tr>
      <w:tr w:rsidR="00621F6A" w:rsidRPr="00C05497" w14:paraId="6B927F22" w14:textId="77777777" w:rsidTr="00621F6A">
        <w:tc>
          <w:tcPr>
            <w:tcW w:w="692" w:type="dxa"/>
          </w:tcPr>
          <w:p w14:paraId="4E06EA7A" w14:textId="77777777" w:rsidR="004A4B05" w:rsidRPr="00C05497" w:rsidRDefault="004A4B05">
            <w:pPr>
              <w:rPr>
                <w:sz w:val="26"/>
                <w:szCs w:val="26"/>
              </w:rPr>
            </w:pPr>
            <w:r w:rsidRPr="00C05497">
              <w:rPr>
                <w:sz w:val="26"/>
                <w:szCs w:val="26"/>
              </w:rPr>
              <w:t>4</w:t>
            </w:r>
          </w:p>
        </w:tc>
        <w:tc>
          <w:tcPr>
            <w:tcW w:w="1504" w:type="dxa"/>
          </w:tcPr>
          <w:p w14:paraId="7A5E2235" w14:textId="0FE26DD6" w:rsidR="004A4B05" w:rsidRPr="00C05497" w:rsidRDefault="00C6234F">
            <w:pPr>
              <w:rPr>
                <w:sz w:val="26"/>
                <w:szCs w:val="26"/>
              </w:rPr>
            </w:pPr>
            <w:r w:rsidRPr="00C05497">
              <w:rPr>
                <w:sz w:val="26"/>
                <w:szCs w:val="26"/>
              </w:rPr>
              <w:t>Status</w:t>
            </w:r>
          </w:p>
        </w:tc>
        <w:tc>
          <w:tcPr>
            <w:tcW w:w="2635" w:type="dxa"/>
          </w:tcPr>
          <w:p w14:paraId="5BCC2ABF" w14:textId="77777777" w:rsidR="004A4B05" w:rsidRPr="00C05497" w:rsidRDefault="00C6234F">
            <w:pPr>
              <w:rPr>
                <w:sz w:val="26"/>
                <w:szCs w:val="26"/>
              </w:rPr>
            </w:pPr>
            <w:proofErr w:type="gramStart"/>
            <w:r w:rsidRPr="00C05497">
              <w:rPr>
                <w:sz w:val="26"/>
                <w:szCs w:val="26"/>
              </w:rPr>
              <w:t>ENUM(</w:t>
            </w:r>
            <w:proofErr w:type="gramEnd"/>
            <w:r w:rsidRPr="00C05497">
              <w:rPr>
                <w:sz w:val="26"/>
                <w:szCs w:val="26"/>
              </w:rPr>
              <w:t>“</w:t>
            </w:r>
            <w:r w:rsidR="00E56BCD" w:rsidRPr="00C05497">
              <w:rPr>
                <w:sz w:val="26"/>
                <w:szCs w:val="26"/>
              </w:rPr>
              <w:t>in</w:t>
            </w:r>
            <w:r w:rsidR="00621F6A" w:rsidRPr="00C05497">
              <w:rPr>
                <w:sz w:val="26"/>
                <w:szCs w:val="26"/>
              </w:rPr>
              <w:t>Progress”,</w:t>
            </w:r>
          </w:p>
          <w:p w14:paraId="1D9A53FB" w14:textId="187FCD19" w:rsidR="00621F6A" w:rsidRPr="00C05497" w:rsidRDefault="00621F6A">
            <w:pPr>
              <w:rPr>
                <w:sz w:val="26"/>
                <w:szCs w:val="26"/>
              </w:rPr>
            </w:pPr>
            <w:r w:rsidRPr="00C05497">
              <w:rPr>
                <w:sz w:val="26"/>
                <w:szCs w:val="26"/>
              </w:rPr>
              <w:t>“submitted”, “passed”,</w:t>
            </w:r>
          </w:p>
          <w:p w14:paraId="08534DEF" w14:textId="2D835360" w:rsidR="00621F6A" w:rsidRPr="00C05497" w:rsidRDefault="00621F6A">
            <w:pPr>
              <w:rPr>
                <w:sz w:val="26"/>
                <w:szCs w:val="26"/>
              </w:rPr>
            </w:pPr>
            <w:r w:rsidRPr="00C05497">
              <w:rPr>
                <w:sz w:val="26"/>
                <w:szCs w:val="26"/>
              </w:rPr>
              <w:t>“failed”</w:t>
            </w:r>
            <w:r w:rsidR="00B95A06">
              <w:rPr>
                <w:sz w:val="26"/>
                <w:szCs w:val="26"/>
              </w:rPr>
              <w:t xml:space="preserve">, “paused”, </w:t>
            </w:r>
            <w:r w:rsidR="00322A7F">
              <w:rPr>
                <w:sz w:val="26"/>
                <w:szCs w:val="26"/>
              </w:rPr>
              <w:t>“reviewed”</w:t>
            </w:r>
            <w:r w:rsidRPr="00C05497">
              <w:rPr>
                <w:sz w:val="26"/>
                <w:szCs w:val="26"/>
              </w:rPr>
              <w:t>)</w:t>
            </w:r>
          </w:p>
        </w:tc>
        <w:tc>
          <w:tcPr>
            <w:tcW w:w="1232" w:type="dxa"/>
          </w:tcPr>
          <w:p w14:paraId="7EE174E8" w14:textId="77777777" w:rsidR="004A4B05" w:rsidRPr="00C05497" w:rsidRDefault="004A4B05">
            <w:pPr>
              <w:rPr>
                <w:sz w:val="26"/>
                <w:szCs w:val="26"/>
              </w:rPr>
            </w:pPr>
            <w:r w:rsidRPr="00C05497">
              <w:rPr>
                <w:sz w:val="26"/>
                <w:szCs w:val="26"/>
              </w:rPr>
              <w:t>No</w:t>
            </w:r>
          </w:p>
        </w:tc>
        <w:tc>
          <w:tcPr>
            <w:tcW w:w="1587" w:type="dxa"/>
          </w:tcPr>
          <w:p w14:paraId="2A4ED321" w14:textId="77777777" w:rsidR="004A4B05" w:rsidRPr="00C05497" w:rsidRDefault="004A4B05">
            <w:pPr>
              <w:rPr>
                <w:sz w:val="26"/>
                <w:szCs w:val="26"/>
              </w:rPr>
            </w:pPr>
            <w:r w:rsidRPr="00C05497">
              <w:rPr>
                <w:sz w:val="26"/>
                <w:szCs w:val="26"/>
              </w:rPr>
              <w:t>No</w:t>
            </w:r>
          </w:p>
        </w:tc>
        <w:tc>
          <w:tcPr>
            <w:tcW w:w="1700" w:type="dxa"/>
          </w:tcPr>
          <w:p w14:paraId="2D0673BA" w14:textId="09F61428" w:rsidR="004A4B05" w:rsidRPr="00C05497" w:rsidRDefault="00621F6A">
            <w:pPr>
              <w:rPr>
                <w:sz w:val="26"/>
                <w:szCs w:val="26"/>
              </w:rPr>
            </w:pPr>
            <w:r w:rsidRPr="00C05497">
              <w:rPr>
                <w:sz w:val="26"/>
                <w:szCs w:val="26"/>
              </w:rPr>
              <w:t>Trạng thái của bài kiểm tra</w:t>
            </w:r>
          </w:p>
        </w:tc>
      </w:tr>
    </w:tbl>
    <w:p w14:paraId="1F5AC919" w14:textId="61264AC1" w:rsidR="00241B86" w:rsidRDefault="00851D68" w:rsidP="00851D68">
      <w:pPr>
        <w:pStyle w:val="Heading1"/>
        <w:rPr>
          <w:lang w:val="vi-VN"/>
        </w:rPr>
      </w:pPr>
      <w:bookmarkStart w:id="61" w:name="_Toc198899119"/>
      <w:r>
        <w:t>THIẾT KẾ GIAO DIỆN</w:t>
      </w:r>
      <w:bookmarkEnd w:id="61"/>
    </w:p>
    <w:p w14:paraId="112B0B5E" w14:textId="77777777" w:rsidR="00682FEF" w:rsidRPr="00CA1215" w:rsidRDefault="00682FEF" w:rsidP="00682FEF">
      <w:pPr>
        <w:pStyle w:val="Heading2"/>
        <w:rPr>
          <w:lang w:val="vi-VN"/>
        </w:rPr>
      </w:pPr>
      <w:r w:rsidRPr="6FBB1C84">
        <w:rPr>
          <w:lang w:val="vi-VN"/>
        </w:rPr>
        <w:t>Giao diện của người dùng (user)</w:t>
      </w:r>
    </w:p>
    <w:p w14:paraId="3B5FBFEF" w14:textId="77777777" w:rsidR="00682FEF" w:rsidRDefault="00682FEF" w:rsidP="009A6FBF">
      <w:pPr>
        <w:pStyle w:val="Heading3"/>
        <w:numPr>
          <w:ilvl w:val="2"/>
          <w:numId w:val="61"/>
        </w:numPr>
      </w:pPr>
      <w:r>
        <w:t>Giao diện - Homepage</w:t>
      </w:r>
    </w:p>
    <w:p w14:paraId="635302CC" w14:textId="77777777" w:rsidR="00682FEF" w:rsidRDefault="00682FEF" w:rsidP="00682FEF">
      <w:r>
        <w:rPr>
          <w:noProof/>
        </w:rPr>
        <w:lastRenderedPageBreak/>
        <w:drawing>
          <wp:inline distT="0" distB="0" distL="0" distR="0" wp14:anchorId="1F45EB8B" wp14:editId="312489A7">
            <wp:extent cx="5932805" cy="3401695"/>
            <wp:effectExtent l="19050" t="19050" r="10795" b="27305"/>
            <wp:docPr id="1481142357" name="Hình ảnh 1" descr="A person holding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142357" name="Hình ảnh 1" descr="A person holding a computer&#10;&#10;AI-generated content may be incorrect."/>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932805" cy="3401695"/>
                    </a:xfrm>
                    <a:prstGeom prst="rect">
                      <a:avLst/>
                    </a:prstGeom>
                    <a:noFill/>
                    <a:ln>
                      <a:solidFill>
                        <a:schemeClr val="tx1"/>
                      </a:solidFill>
                    </a:ln>
                  </pic:spPr>
                </pic:pic>
              </a:graphicData>
            </a:graphic>
          </wp:inline>
        </w:drawing>
      </w:r>
    </w:p>
    <w:p w14:paraId="029F3730" w14:textId="77777777" w:rsidR="00682FEF" w:rsidRDefault="00682FEF" w:rsidP="00682FEF">
      <w:pPr>
        <w:pStyle w:val="Heading3"/>
      </w:pPr>
      <w:r>
        <w:t>Giao diện - Đăng nhập</w:t>
      </w:r>
    </w:p>
    <w:p w14:paraId="3114CF35" w14:textId="77777777" w:rsidR="00682FEF" w:rsidRDefault="00682FEF" w:rsidP="00682FEF">
      <w:r w:rsidRPr="00E51C40">
        <w:rPr>
          <w:noProof/>
        </w:rPr>
        <w:drawing>
          <wp:inline distT="0" distB="0" distL="0" distR="0" wp14:anchorId="76637B5C" wp14:editId="61C18D87">
            <wp:extent cx="5943600" cy="3696335"/>
            <wp:effectExtent l="19050" t="19050" r="19050" b="18415"/>
            <wp:docPr id="1403492216" name="Hình ảnh 1"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492216" name="Hình ảnh 1" descr="A screenshot of a login form&#10;&#10;AI-generated content may be incorrect."/>
                    <pic:cNvPicPr/>
                  </pic:nvPicPr>
                  <pic:blipFill>
                    <a:blip r:embed="rId76"/>
                    <a:stretch>
                      <a:fillRect/>
                    </a:stretch>
                  </pic:blipFill>
                  <pic:spPr>
                    <a:xfrm>
                      <a:off x="0" y="0"/>
                      <a:ext cx="5943600" cy="3696335"/>
                    </a:xfrm>
                    <a:prstGeom prst="rect">
                      <a:avLst/>
                    </a:prstGeom>
                    <a:ln>
                      <a:solidFill>
                        <a:schemeClr val="tx1"/>
                      </a:solidFill>
                    </a:ln>
                  </pic:spPr>
                </pic:pic>
              </a:graphicData>
            </a:graphic>
          </wp:inline>
        </w:drawing>
      </w:r>
    </w:p>
    <w:p w14:paraId="065DE287" w14:textId="77777777" w:rsidR="00682FEF" w:rsidRDefault="00682FEF" w:rsidP="00682FEF">
      <w:pPr>
        <w:pStyle w:val="Heading3"/>
      </w:pPr>
      <w:r>
        <w:t>Giao diện – Đăng ký</w:t>
      </w:r>
    </w:p>
    <w:p w14:paraId="5AC7F6FC" w14:textId="77777777" w:rsidR="00682FEF" w:rsidRPr="00E51C40" w:rsidRDefault="00682FEF" w:rsidP="00682FEF">
      <w:r w:rsidRPr="00E51C40">
        <w:rPr>
          <w:noProof/>
        </w:rPr>
        <w:lastRenderedPageBreak/>
        <w:drawing>
          <wp:inline distT="0" distB="0" distL="0" distR="0" wp14:anchorId="198C1945" wp14:editId="6A22EC73">
            <wp:extent cx="5943600" cy="3689985"/>
            <wp:effectExtent l="19050" t="19050" r="19050" b="24765"/>
            <wp:docPr id="2010118549" name="Hình ảnh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118549" name="Hình ảnh 1" descr="A screenshot of a computer&#10;&#10;AI-generated content may be incorrect."/>
                    <pic:cNvPicPr/>
                  </pic:nvPicPr>
                  <pic:blipFill>
                    <a:blip r:embed="rId77"/>
                    <a:stretch>
                      <a:fillRect/>
                    </a:stretch>
                  </pic:blipFill>
                  <pic:spPr>
                    <a:xfrm>
                      <a:off x="0" y="0"/>
                      <a:ext cx="5943600" cy="3689985"/>
                    </a:xfrm>
                    <a:prstGeom prst="rect">
                      <a:avLst/>
                    </a:prstGeom>
                    <a:ln>
                      <a:solidFill>
                        <a:schemeClr val="tx1"/>
                      </a:solidFill>
                    </a:ln>
                  </pic:spPr>
                </pic:pic>
              </a:graphicData>
            </a:graphic>
          </wp:inline>
        </w:drawing>
      </w:r>
    </w:p>
    <w:p w14:paraId="445B0640" w14:textId="77777777" w:rsidR="00682FEF" w:rsidRDefault="00682FEF" w:rsidP="00682FEF">
      <w:pPr>
        <w:pStyle w:val="Heading3"/>
      </w:pPr>
      <w:r>
        <w:t>Giao diện - Chi tiết một khoá học</w:t>
      </w:r>
    </w:p>
    <w:p w14:paraId="730BA3E2" w14:textId="77777777" w:rsidR="00682FEF" w:rsidRDefault="00682FEF" w:rsidP="00682FEF">
      <w:r w:rsidRPr="00E51C40">
        <w:rPr>
          <w:noProof/>
        </w:rPr>
        <w:drawing>
          <wp:inline distT="0" distB="0" distL="0" distR="0" wp14:anchorId="0484B13F" wp14:editId="58D5D8F5">
            <wp:extent cx="5943600" cy="3649345"/>
            <wp:effectExtent l="19050" t="19050" r="19050" b="27305"/>
            <wp:docPr id="1620155200" name="Hình ảnh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155200" name="Hình ảnh 1" descr="A screenshot of a computer&#10;&#10;AI-generated content may be incorrect."/>
                    <pic:cNvPicPr/>
                  </pic:nvPicPr>
                  <pic:blipFill>
                    <a:blip r:embed="rId78"/>
                    <a:stretch>
                      <a:fillRect/>
                    </a:stretch>
                  </pic:blipFill>
                  <pic:spPr>
                    <a:xfrm>
                      <a:off x="0" y="0"/>
                      <a:ext cx="5943600" cy="3649345"/>
                    </a:xfrm>
                    <a:prstGeom prst="rect">
                      <a:avLst/>
                    </a:prstGeom>
                    <a:ln>
                      <a:solidFill>
                        <a:schemeClr val="tx1"/>
                      </a:solidFill>
                    </a:ln>
                  </pic:spPr>
                </pic:pic>
              </a:graphicData>
            </a:graphic>
          </wp:inline>
        </w:drawing>
      </w:r>
    </w:p>
    <w:p w14:paraId="209AFEC1" w14:textId="77777777" w:rsidR="00682FEF" w:rsidRDefault="00682FEF" w:rsidP="00682FEF">
      <w:pPr>
        <w:pStyle w:val="Heading3"/>
      </w:pPr>
      <w:r>
        <w:lastRenderedPageBreak/>
        <w:t>Giao diện - Thanh toán</w:t>
      </w:r>
    </w:p>
    <w:p w14:paraId="752BEA15" w14:textId="77777777" w:rsidR="00682FEF" w:rsidRDefault="00682FEF" w:rsidP="00682FEF">
      <w:r w:rsidRPr="00E51C40">
        <w:rPr>
          <w:noProof/>
        </w:rPr>
        <w:drawing>
          <wp:inline distT="0" distB="0" distL="0" distR="0" wp14:anchorId="4E0366D4" wp14:editId="1EF11F66">
            <wp:extent cx="5943600" cy="3308350"/>
            <wp:effectExtent l="19050" t="19050" r="19050" b="25400"/>
            <wp:docPr id="1620153395" name="Hình ảnh 1" descr="A close-up of a credit c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153395" name="Hình ảnh 1" descr="A close-up of a credit card&#10;&#10;AI-generated content may be incorrect."/>
                    <pic:cNvPicPr/>
                  </pic:nvPicPr>
                  <pic:blipFill>
                    <a:blip r:embed="rId79"/>
                    <a:stretch>
                      <a:fillRect/>
                    </a:stretch>
                  </pic:blipFill>
                  <pic:spPr>
                    <a:xfrm>
                      <a:off x="0" y="0"/>
                      <a:ext cx="5943600" cy="3308350"/>
                    </a:xfrm>
                    <a:prstGeom prst="rect">
                      <a:avLst/>
                    </a:prstGeom>
                    <a:ln>
                      <a:solidFill>
                        <a:schemeClr val="tx1"/>
                      </a:solidFill>
                    </a:ln>
                  </pic:spPr>
                </pic:pic>
              </a:graphicData>
            </a:graphic>
          </wp:inline>
        </w:drawing>
      </w:r>
    </w:p>
    <w:p w14:paraId="30C01BC5" w14:textId="77777777" w:rsidR="00682FEF" w:rsidRDefault="00682FEF" w:rsidP="00682FEF">
      <w:pPr>
        <w:pStyle w:val="Heading3"/>
      </w:pPr>
      <w:r>
        <w:t>Giao diện - Trạng thái thanh toán</w:t>
      </w:r>
    </w:p>
    <w:p w14:paraId="54F61D05" w14:textId="77777777" w:rsidR="00682FEF" w:rsidRDefault="00682FEF" w:rsidP="00682FEF">
      <w:r w:rsidRPr="00E51C40">
        <w:rPr>
          <w:noProof/>
        </w:rPr>
        <w:drawing>
          <wp:inline distT="0" distB="0" distL="0" distR="0" wp14:anchorId="74D0763F" wp14:editId="234E5137">
            <wp:extent cx="5943600" cy="1917065"/>
            <wp:effectExtent l="19050" t="19050" r="19050" b="26035"/>
            <wp:docPr id="115256669" name="Hình ảnh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56669" name="Hình ảnh 1" descr="A screenshot of a computer screen&#10;&#10;AI-generated content may be incorrect."/>
                    <pic:cNvPicPr/>
                  </pic:nvPicPr>
                  <pic:blipFill>
                    <a:blip r:embed="rId80"/>
                    <a:stretch>
                      <a:fillRect/>
                    </a:stretch>
                  </pic:blipFill>
                  <pic:spPr>
                    <a:xfrm>
                      <a:off x="0" y="0"/>
                      <a:ext cx="5943600" cy="1917065"/>
                    </a:xfrm>
                    <a:prstGeom prst="rect">
                      <a:avLst/>
                    </a:prstGeom>
                    <a:ln>
                      <a:solidFill>
                        <a:schemeClr val="tx1"/>
                      </a:solidFill>
                    </a:ln>
                  </pic:spPr>
                </pic:pic>
              </a:graphicData>
            </a:graphic>
          </wp:inline>
        </w:drawing>
      </w:r>
    </w:p>
    <w:p w14:paraId="00C43B76" w14:textId="77777777" w:rsidR="00682FEF" w:rsidRDefault="00682FEF" w:rsidP="00682FEF">
      <w:pPr>
        <w:pStyle w:val="Heading3"/>
      </w:pPr>
      <w:r>
        <w:t>Giao diện – Exam theo từng chương</w:t>
      </w:r>
    </w:p>
    <w:p w14:paraId="0329CDE6" w14:textId="77777777" w:rsidR="00682FEF" w:rsidRDefault="00682FEF" w:rsidP="00682FEF">
      <w:r w:rsidRPr="00E51C40">
        <w:rPr>
          <w:noProof/>
        </w:rPr>
        <w:lastRenderedPageBreak/>
        <w:drawing>
          <wp:inline distT="0" distB="0" distL="0" distR="0" wp14:anchorId="7068EFDB" wp14:editId="0E8E778F">
            <wp:extent cx="5943600" cy="2986405"/>
            <wp:effectExtent l="19050" t="19050" r="19050" b="23495"/>
            <wp:docPr id="216720066" name="Hình ảnh 1" descr="A screenshot of a questionnai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720066" name="Hình ảnh 1" descr="A screenshot of a questionnaire&#10;&#10;AI-generated content may be incorrect."/>
                    <pic:cNvPicPr/>
                  </pic:nvPicPr>
                  <pic:blipFill>
                    <a:blip r:embed="rId81"/>
                    <a:stretch>
                      <a:fillRect/>
                    </a:stretch>
                  </pic:blipFill>
                  <pic:spPr>
                    <a:xfrm>
                      <a:off x="0" y="0"/>
                      <a:ext cx="5943600" cy="2986405"/>
                    </a:xfrm>
                    <a:prstGeom prst="rect">
                      <a:avLst/>
                    </a:prstGeom>
                    <a:ln>
                      <a:solidFill>
                        <a:schemeClr val="tx1"/>
                      </a:solidFill>
                    </a:ln>
                  </pic:spPr>
                </pic:pic>
              </a:graphicData>
            </a:graphic>
          </wp:inline>
        </w:drawing>
      </w:r>
    </w:p>
    <w:p w14:paraId="75CCB496" w14:textId="77777777" w:rsidR="00682FEF" w:rsidRDefault="00682FEF" w:rsidP="00682FEF">
      <w:pPr>
        <w:pStyle w:val="Heading3"/>
      </w:pPr>
      <w:r>
        <w:t>Giao diện – Học một chương cụ thể</w:t>
      </w:r>
    </w:p>
    <w:p w14:paraId="4938E77F" w14:textId="77777777" w:rsidR="00682FEF" w:rsidRPr="009327D9" w:rsidRDefault="00682FEF" w:rsidP="00682FEF">
      <w:r w:rsidRPr="009327D9">
        <w:rPr>
          <w:noProof/>
        </w:rPr>
        <w:drawing>
          <wp:inline distT="0" distB="0" distL="0" distR="0" wp14:anchorId="5491943D" wp14:editId="0A8D74DB">
            <wp:extent cx="5943600" cy="2990850"/>
            <wp:effectExtent l="19050" t="19050" r="19050" b="19050"/>
            <wp:docPr id="2059340884" name="Hình ảnh 1" descr="A cartoon of a person evolu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340884" name="Hình ảnh 1" descr="A cartoon of a person evolution&#10;&#10;AI-generated content may be incorrect."/>
                    <pic:cNvPicPr/>
                  </pic:nvPicPr>
                  <pic:blipFill>
                    <a:blip r:embed="rId82"/>
                    <a:stretch>
                      <a:fillRect/>
                    </a:stretch>
                  </pic:blipFill>
                  <pic:spPr>
                    <a:xfrm>
                      <a:off x="0" y="0"/>
                      <a:ext cx="5943600" cy="2990850"/>
                    </a:xfrm>
                    <a:prstGeom prst="rect">
                      <a:avLst/>
                    </a:prstGeom>
                    <a:ln>
                      <a:solidFill>
                        <a:schemeClr val="tx1"/>
                      </a:solidFill>
                    </a:ln>
                  </pic:spPr>
                </pic:pic>
              </a:graphicData>
            </a:graphic>
          </wp:inline>
        </w:drawing>
      </w:r>
    </w:p>
    <w:p w14:paraId="2715CE2D" w14:textId="77777777" w:rsidR="00682FEF" w:rsidRDefault="00682FEF" w:rsidP="00682FEF">
      <w:pPr>
        <w:pStyle w:val="Heading3"/>
      </w:pPr>
      <w:r>
        <w:t>Giao diện - Thảo luận bài giảng</w:t>
      </w:r>
    </w:p>
    <w:p w14:paraId="0A93626D" w14:textId="77777777" w:rsidR="00682FEF" w:rsidRDefault="00682FEF" w:rsidP="00682FEF">
      <w:r w:rsidRPr="00E51C40">
        <w:rPr>
          <w:noProof/>
        </w:rPr>
        <w:lastRenderedPageBreak/>
        <w:drawing>
          <wp:inline distT="0" distB="0" distL="0" distR="0" wp14:anchorId="059F4586" wp14:editId="6FC8A91B">
            <wp:extent cx="5943600" cy="2992755"/>
            <wp:effectExtent l="19050" t="19050" r="19050" b="17145"/>
            <wp:docPr id="1342339007" name="Hình ảnh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339007" name="Hình ảnh 1" descr="A screenshot of a computer&#10;&#10;AI-generated content may be incorrect."/>
                    <pic:cNvPicPr/>
                  </pic:nvPicPr>
                  <pic:blipFill>
                    <a:blip r:embed="rId83"/>
                    <a:stretch>
                      <a:fillRect/>
                    </a:stretch>
                  </pic:blipFill>
                  <pic:spPr>
                    <a:xfrm>
                      <a:off x="0" y="0"/>
                      <a:ext cx="5943600" cy="2992755"/>
                    </a:xfrm>
                    <a:prstGeom prst="rect">
                      <a:avLst/>
                    </a:prstGeom>
                    <a:ln>
                      <a:solidFill>
                        <a:schemeClr val="tx1"/>
                      </a:solidFill>
                    </a:ln>
                  </pic:spPr>
                </pic:pic>
              </a:graphicData>
            </a:graphic>
          </wp:inline>
        </w:drawing>
      </w:r>
    </w:p>
    <w:p w14:paraId="5333AD6A" w14:textId="77777777" w:rsidR="00682FEF" w:rsidRDefault="00682FEF" w:rsidP="00682FEF">
      <w:pPr>
        <w:pStyle w:val="Heading3"/>
      </w:pPr>
      <w:r>
        <w:t>Giao diện – Form đăng ký làm giảng viên</w:t>
      </w:r>
    </w:p>
    <w:p w14:paraId="00908FBB" w14:textId="77777777" w:rsidR="00682FEF" w:rsidRPr="009327D9" w:rsidRDefault="00682FEF" w:rsidP="00682FEF">
      <w:r w:rsidRPr="009327D9">
        <w:rPr>
          <w:noProof/>
        </w:rPr>
        <w:drawing>
          <wp:inline distT="0" distB="0" distL="0" distR="0" wp14:anchorId="50645149" wp14:editId="000C6FD1">
            <wp:extent cx="5943600" cy="3712210"/>
            <wp:effectExtent l="19050" t="19050" r="19050" b="21590"/>
            <wp:docPr id="1200694410" name="Hình ảnh 1" descr="A screenshot of a registratio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694410" name="Hình ảnh 1" descr="A screenshot of a registration form&#10;&#10;AI-generated content may be incorrect."/>
                    <pic:cNvPicPr/>
                  </pic:nvPicPr>
                  <pic:blipFill>
                    <a:blip r:embed="rId84"/>
                    <a:stretch>
                      <a:fillRect/>
                    </a:stretch>
                  </pic:blipFill>
                  <pic:spPr>
                    <a:xfrm>
                      <a:off x="0" y="0"/>
                      <a:ext cx="5943600" cy="3712210"/>
                    </a:xfrm>
                    <a:prstGeom prst="rect">
                      <a:avLst/>
                    </a:prstGeom>
                    <a:ln>
                      <a:solidFill>
                        <a:schemeClr val="tx1"/>
                      </a:solidFill>
                    </a:ln>
                  </pic:spPr>
                </pic:pic>
              </a:graphicData>
            </a:graphic>
          </wp:inline>
        </w:drawing>
      </w:r>
    </w:p>
    <w:p w14:paraId="44E6B2B4" w14:textId="77777777" w:rsidR="00682FEF" w:rsidRDefault="00682FEF" w:rsidP="00682FEF">
      <w:pPr>
        <w:pStyle w:val="Heading2"/>
      </w:pPr>
      <w:r w:rsidRPr="6FBB1C84">
        <w:rPr>
          <w:lang w:val="vi-VN"/>
        </w:rPr>
        <w:t xml:space="preserve">Giao diện của giảng viên </w:t>
      </w:r>
      <w:r w:rsidRPr="62B937D1">
        <w:rPr>
          <w:lang w:val="vi-VN"/>
        </w:rPr>
        <w:t>(instructor)</w:t>
      </w:r>
    </w:p>
    <w:p w14:paraId="02ADBEE7" w14:textId="77777777" w:rsidR="00682FEF" w:rsidRDefault="00682FEF" w:rsidP="00A3227F">
      <w:pPr>
        <w:pStyle w:val="Heading3"/>
        <w:numPr>
          <w:ilvl w:val="2"/>
          <w:numId w:val="69"/>
        </w:numPr>
      </w:pPr>
      <w:r>
        <w:t>Giao diện – Tạo khoá học</w:t>
      </w:r>
    </w:p>
    <w:p w14:paraId="5E8143B0" w14:textId="77777777" w:rsidR="00682FEF" w:rsidRPr="009327D9" w:rsidRDefault="00682FEF" w:rsidP="00682FEF">
      <w:r w:rsidRPr="00937512">
        <w:rPr>
          <w:noProof/>
        </w:rPr>
        <w:lastRenderedPageBreak/>
        <w:drawing>
          <wp:inline distT="0" distB="0" distL="0" distR="0" wp14:anchorId="1C049EA1" wp14:editId="0AE1C0DB">
            <wp:extent cx="5943600" cy="2803525"/>
            <wp:effectExtent l="19050" t="19050" r="19050" b="15875"/>
            <wp:docPr id="268189342" name="Hình ảnh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189342" name="Hình ảnh 1" descr="A screenshot of a computer&#10;&#10;AI-generated content may be incorrect."/>
                    <pic:cNvPicPr/>
                  </pic:nvPicPr>
                  <pic:blipFill>
                    <a:blip r:embed="rId85"/>
                    <a:stretch>
                      <a:fillRect/>
                    </a:stretch>
                  </pic:blipFill>
                  <pic:spPr>
                    <a:xfrm>
                      <a:off x="0" y="0"/>
                      <a:ext cx="5943600" cy="2803525"/>
                    </a:xfrm>
                    <a:prstGeom prst="rect">
                      <a:avLst/>
                    </a:prstGeom>
                    <a:ln>
                      <a:solidFill>
                        <a:schemeClr val="tx1"/>
                      </a:solidFill>
                    </a:ln>
                  </pic:spPr>
                </pic:pic>
              </a:graphicData>
            </a:graphic>
          </wp:inline>
        </w:drawing>
      </w:r>
    </w:p>
    <w:p w14:paraId="200E9161" w14:textId="77777777" w:rsidR="00682FEF" w:rsidRPr="009327D9" w:rsidRDefault="00682FEF" w:rsidP="00682FEF">
      <w:pPr>
        <w:pStyle w:val="Heading3"/>
      </w:pPr>
      <w:r>
        <w:t>Giao diện – Bổ sung chi tiết một chương trong khoá học</w:t>
      </w:r>
    </w:p>
    <w:p w14:paraId="69EC09EE" w14:textId="77777777" w:rsidR="00682FEF" w:rsidRPr="009327D9" w:rsidRDefault="00682FEF" w:rsidP="00682FEF">
      <w:r w:rsidRPr="009327D9">
        <w:rPr>
          <w:noProof/>
        </w:rPr>
        <w:drawing>
          <wp:inline distT="0" distB="0" distL="0" distR="0" wp14:anchorId="3D355BD8" wp14:editId="11B03D18">
            <wp:extent cx="5943600" cy="2774950"/>
            <wp:effectExtent l="19050" t="19050" r="19050" b="25400"/>
            <wp:docPr id="984223962" name="Hình ảnh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223962" name="Hình ảnh 1" descr="A screenshot of a computer&#10;&#10;AI-generated content may be incorrect."/>
                    <pic:cNvPicPr/>
                  </pic:nvPicPr>
                  <pic:blipFill>
                    <a:blip r:embed="rId86"/>
                    <a:stretch>
                      <a:fillRect/>
                    </a:stretch>
                  </pic:blipFill>
                  <pic:spPr>
                    <a:xfrm>
                      <a:off x="0" y="0"/>
                      <a:ext cx="5943600" cy="2774950"/>
                    </a:xfrm>
                    <a:prstGeom prst="rect">
                      <a:avLst/>
                    </a:prstGeom>
                    <a:ln>
                      <a:solidFill>
                        <a:schemeClr val="tx1"/>
                      </a:solidFill>
                    </a:ln>
                  </pic:spPr>
                </pic:pic>
              </a:graphicData>
            </a:graphic>
          </wp:inline>
        </w:drawing>
      </w:r>
    </w:p>
    <w:p w14:paraId="2A9AA782" w14:textId="0D36D258" w:rsidR="00AD0185" w:rsidRDefault="0029721C" w:rsidP="0029721C">
      <w:pPr>
        <w:pStyle w:val="Heading2"/>
      </w:pPr>
      <w:r>
        <w:t>Giao diện Admin</w:t>
      </w:r>
    </w:p>
    <w:p w14:paraId="504F76FA" w14:textId="3F355280" w:rsidR="0029721C" w:rsidRDefault="0029721C" w:rsidP="0029721C">
      <w:pPr>
        <w:pStyle w:val="Heading3"/>
        <w:numPr>
          <w:ilvl w:val="2"/>
          <w:numId w:val="68"/>
        </w:numPr>
      </w:pPr>
      <w:r>
        <w:t>Quản lý tài khoản</w:t>
      </w:r>
    </w:p>
    <w:p w14:paraId="5C69BAD9" w14:textId="4E10EE89" w:rsidR="00A3227F" w:rsidRPr="00A3227F" w:rsidRDefault="00A3227F" w:rsidP="00A3227F">
      <w:pPr>
        <w:rPr>
          <w:b/>
          <w:bCs/>
        </w:rPr>
      </w:pPr>
      <w:r>
        <w:rPr>
          <w:noProof/>
        </w:rPr>
        <w:lastRenderedPageBreak/>
        <mc:AlternateContent>
          <mc:Choice Requires="wps">
            <w:drawing>
              <wp:inline distT="0" distB="0" distL="0" distR="0" wp14:anchorId="559A68F3" wp14:editId="05D4746D">
                <wp:extent cx="304800" cy="304800"/>
                <wp:effectExtent l="0" t="0" r="0" b="0"/>
                <wp:docPr id="409030950" name="Rectangle 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6755ED0" id="Rectangle 6"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Pr>
          <w:b/>
          <w:bCs/>
          <w:noProof/>
        </w:rPr>
        <w:drawing>
          <wp:inline distT="0" distB="0" distL="0" distR="0" wp14:anchorId="7A9BCACB" wp14:editId="3A58D5DF">
            <wp:extent cx="5943600" cy="2802890"/>
            <wp:effectExtent l="0" t="0" r="0" b="0"/>
            <wp:docPr id="73290834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908347" name="Picture 732908347"/>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943600" cy="2802890"/>
                    </a:xfrm>
                    <a:prstGeom prst="rect">
                      <a:avLst/>
                    </a:prstGeom>
                  </pic:spPr>
                </pic:pic>
              </a:graphicData>
            </a:graphic>
          </wp:inline>
        </w:drawing>
      </w:r>
    </w:p>
    <w:p w14:paraId="63DE1F11" w14:textId="14ADD8CE" w:rsidR="0029721C" w:rsidRPr="0029721C" w:rsidRDefault="00433E7A" w:rsidP="00436F00">
      <w:pPr>
        <w:tabs>
          <w:tab w:val="left" w:pos="2320"/>
        </w:tabs>
      </w:pPr>
      <w:r>
        <w:rPr>
          <w:noProof/>
        </w:rPr>
        <mc:AlternateContent>
          <mc:Choice Requires="wps">
            <w:drawing>
              <wp:inline distT="0" distB="0" distL="0" distR="0" wp14:anchorId="026E2F96" wp14:editId="3DBECAF4">
                <wp:extent cx="304800" cy="304800"/>
                <wp:effectExtent l="0" t="0" r="0" b="0"/>
                <wp:docPr id="1116585769" name="Rectangle 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6B1B72F" id="Rectangle 3"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00A3227F">
        <w:rPr>
          <w:noProof/>
        </w:rPr>
        <mc:AlternateContent>
          <mc:Choice Requires="wps">
            <w:drawing>
              <wp:inline distT="0" distB="0" distL="0" distR="0" wp14:anchorId="2C715F1C" wp14:editId="05171A37">
                <wp:extent cx="304800" cy="304800"/>
                <wp:effectExtent l="0" t="0" r="0" b="0"/>
                <wp:docPr id="44880034" name="Rectangle 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A36C982" id="Rectangle 4"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00A3227F">
        <w:rPr>
          <w:noProof/>
        </w:rPr>
        <mc:AlternateContent>
          <mc:Choice Requires="wps">
            <w:drawing>
              <wp:inline distT="0" distB="0" distL="0" distR="0" wp14:anchorId="0AFF6DA6" wp14:editId="5851930B">
                <wp:extent cx="304800" cy="304800"/>
                <wp:effectExtent l="0" t="0" r="0" b="0"/>
                <wp:docPr id="2103269961" name="Rectangle 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046920F" id="Rectangle 5"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00436F00">
        <w:tab/>
      </w:r>
    </w:p>
    <w:p w14:paraId="4FB34CD1" w14:textId="306B2F4D" w:rsidR="00CA1215" w:rsidRPr="00682B15" w:rsidRDefault="00AD0185" w:rsidP="00682B15">
      <w:pPr>
        <w:pStyle w:val="Heading1"/>
        <w:numPr>
          <w:ilvl w:val="0"/>
          <w:numId w:val="0"/>
        </w:numPr>
        <w:ind w:left="360"/>
        <w:jc w:val="center"/>
        <w:rPr>
          <w:sz w:val="36"/>
          <w:szCs w:val="36"/>
        </w:rPr>
      </w:pPr>
      <w:r w:rsidRPr="00682B15">
        <w:rPr>
          <w:sz w:val="36"/>
          <w:szCs w:val="36"/>
        </w:rPr>
        <w:t>TÀI LIỆU THAM KHẢO</w:t>
      </w:r>
    </w:p>
    <w:p w14:paraId="35B3D8E4" w14:textId="3D4355B9" w:rsidR="00682B15" w:rsidRPr="00682B15" w:rsidRDefault="00682B15" w:rsidP="00682B15">
      <w:r w:rsidRPr="00682B15">
        <w:rPr>
          <w:lang w:val="vi-VN"/>
        </w:rPr>
        <w:t>[1]</w:t>
      </w:r>
      <w:r w:rsidRPr="00682B15">
        <w:t xml:space="preserve"> Bài giảng học phần Phân tích và Thiết kế hệ thống – TS. </w:t>
      </w:r>
      <w:r>
        <w:t>Trần Việt Trung</w:t>
      </w:r>
      <w:r w:rsidRPr="00682B15">
        <w:t>.</w:t>
      </w:r>
    </w:p>
    <w:p w14:paraId="4FBF77D8" w14:textId="77777777" w:rsidR="00AD0185" w:rsidRPr="00AD0185" w:rsidRDefault="00AD0185" w:rsidP="00AD0185"/>
    <w:sectPr w:rsidR="00AD0185" w:rsidRPr="00AD0185">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58" w:author="Truong Ngoc Hai 20225309" w:date="2025-05-18T20:45:00Z" w:initials="TH">
    <w:p w14:paraId="6917B5AC" w14:textId="77777777" w:rsidR="009F5411" w:rsidRDefault="009F5411" w:rsidP="009F5411">
      <w:pPr>
        <w:pStyle w:val="CommentText"/>
      </w:pPr>
      <w:r>
        <w:rPr>
          <w:rStyle w:val="CommentReference"/>
        </w:rPr>
        <w:annotationRef/>
      </w:r>
      <w:r>
        <w:t>Ánh xạ liên kết khái quát hóa sang các bảng: lập các bảng mới cho mỗi lớp con (không có lớp cha)</w:t>
      </w:r>
    </w:p>
  </w:comment>
  <w:comment w:id="59" w:author="Truong Ngoc Hai 20225309" w:date="2025-05-18T20:51:00Z" w:initials="TH">
    <w:p w14:paraId="553C7638" w14:textId="77777777" w:rsidR="009A7B02" w:rsidRDefault="009A7B02" w:rsidP="009A7B02">
      <w:pPr>
        <w:pStyle w:val="CommentText"/>
      </w:pPr>
      <w:r>
        <w:rPr>
          <w:rStyle w:val="CommentReference"/>
        </w:rPr>
        <w:annotationRef/>
      </w:r>
      <w:r>
        <w:t>Ánh xạ liên kết đệ quy thành một thuộc tính trong bảng</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6917B5AC" w15:done="0"/>
  <w15:commentEx w15:paraId="553C7638" w15:paraIdParent="6917B5AC"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6735B32E" w16cex:dateUtc="2025-05-18T13:45:00Z"/>
  <w16cex:commentExtensible w16cex:durableId="4A32FFC2" w16cex:dateUtc="2025-05-18T13:5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6917B5AC" w16cid:durableId="6735B32E"/>
  <w16cid:commentId w16cid:paraId="553C7638" w16cid:durableId="4A32FFC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EDA0BBA" w14:textId="77777777" w:rsidR="00F30B62" w:rsidRDefault="00F30B62" w:rsidP="00D721D9">
      <w:pPr>
        <w:spacing w:after="0" w:line="240" w:lineRule="auto"/>
      </w:pPr>
      <w:r>
        <w:separator/>
      </w:r>
    </w:p>
  </w:endnote>
  <w:endnote w:type="continuationSeparator" w:id="0">
    <w:p w14:paraId="0AAFBCD7" w14:textId="77777777" w:rsidR="00F30B62" w:rsidRDefault="00F30B62" w:rsidP="00D721D9">
      <w:pPr>
        <w:spacing w:after="0" w:line="240" w:lineRule="auto"/>
      </w:pPr>
      <w:r>
        <w:continuationSeparator/>
      </w:r>
    </w:p>
  </w:endnote>
  <w:endnote w:type="continuationNotice" w:id="1">
    <w:p w14:paraId="0BBE1990" w14:textId="77777777" w:rsidR="00F30B62" w:rsidRDefault="00F30B62">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Aptos Display">
    <w:charset w:val="00"/>
    <w:family w:val="swiss"/>
    <w:pitch w:val="variable"/>
    <w:sig w:usb0="20000287" w:usb1="00000003" w:usb2="00000000" w:usb3="00000000" w:csb0="0000019F" w:csb1="00000000"/>
  </w:font>
  <w:font w:name="Yu Mincho">
    <w:charset w:val="80"/>
    <w:family w:val="roman"/>
    <w:pitch w:val="variable"/>
    <w:sig w:usb0="800002E7" w:usb1="2AC7FCFF" w:usb2="00000012" w:usb3="00000000" w:csb0="0002009F" w:csb1="00000000"/>
  </w:font>
  <w:font w:name="Calibri">
    <w:panose1 w:val="020F05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3E34F68" w14:textId="77777777" w:rsidR="00F30B62" w:rsidRDefault="00F30B62" w:rsidP="00D721D9">
      <w:pPr>
        <w:spacing w:after="0" w:line="240" w:lineRule="auto"/>
      </w:pPr>
      <w:r>
        <w:separator/>
      </w:r>
    </w:p>
  </w:footnote>
  <w:footnote w:type="continuationSeparator" w:id="0">
    <w:p w14:paraId="5E00F0F3" w14:textId="77777777" w:rsidR="00F30B62" w:rsidRDefault="00F30B62" w:rsidP="00D721D9">
      <w:pPr>
        <w:spacing w:after="0" w:line="240" w:lineRule="auto"/>
      </w:pPr>
      <w:r>
        <w:continuationSeparator/>
      </w:r>
    </w:p>
  </w:footnote>
  <w:footnote w:type="continuationNotice" w:id="1">
    <w:p w14:paraId="5BBC376A" w14:textId="77777777" w:rsidR="00F30B62" w:rsidRDefault="00F30B62">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6D7B4F"/>
    <w:multiLevelType w:val="hybridMultilevel"/>
    <w:tmpl w:val="FFFFFFFF"/>
    <w:lvl w:ilvl="0" w:tplc="97FE6938">
      <w:start w:val="1"/>
      <w:numFmt w:val="decimal"/>
      <w:lvlText w:val="%1."/>
      <w:lvlJc w:val="left"/>
      <w:pPr>
        <w:ind w:left="720" w:hanging="360"/>
      </w:pPr>
    </w:lvl>
    <w:lvl w:ilvl="1" w:tplc="E2D8301C">
      <w:start w:val="1"/>
      <w:numFmt w:val="lowerLetter"/>
      <w:lvlText w:val="%2."/>
      <w:lvlJc w:val="left"/>
      <w:pPr>
        <w:ind w:left="1440" w:hanging="360"/>
      </w:pPr>
    </w:lvl>
    <w:lvl w:ilvl="2" w:tplc="FBDCF34C">
      <w:start w:val="1"/>
      <w:numFmt w:val="lowerRoman"/>
      <w:lvlText w:val="%3."/>
      <w:lvlJc w:val="right"/>
      <w:pPr>
        <w:ind w:left="2160" w:hanging="180"/>
      </w:pPr>
    </w:lvl>
    <w:lvl w:ilvl="3" w:tplc="4642A962">
      <w:start w:val="1"/>
      <w:numFmt w:val="decimal"/>
      <w:lvlText w:val="%4."/>
      <w:lvlJc w:val="left"/>
      <w:pPr>
        <w:ind w:left="2880" w:hanging="360"/>
      </w:pPr>
    </w:lvl>
    <w:lvl w:ilvl="4" w:tplc="8DF6A720">
      <w:start w:val="1"/>
      <w:numFmt w:val="lowerLetter"/>
      <w:lvlText w:val="%5."/>
      <w:lvlJc w:val="left"/>
      <w:pPr>
        <w:ind w:left="3600" w:hanging="360"/>
      </w:pPr>
    </w:lvl>
    <w:lvl w:ilvl="5" w:tplc="017C28A6">
      <w:start w:val="1"/>
      <w:numFmt w:val="lowerRoman"/>
      <w:lvlText w:val="%6."/>
      <w:lvlJc w:val="right"/>
      <w:pPr>
        <w:ind w:left="4320" w:hanging="180"/>
      </w:pPr>
    </w:lvl>
    <w:lvl w:ilvl="6" w:tplc="D0864F84">
      <w:start w:val="1"/>
      <w:numFmt w:val="decimal"/>
      <w:lvlText w:val="%7."/>
      <w:lvlJc w:val="left"/>
      <w:pPr>
        <w:ind w:left="5040" w:hanging="360"/>
      </w:pPr>
    </w:lvl>
    <w:lvl w:ilvl="7" w:tplc="F5D8201E">
      <w:start w:val="1"/>
      <w:numFmt w:val="lowerLetter"/>
      <w:lvlText w:val="%8."/>
      <w:lvlJc w:val="left"/>
      <w:pPr>
        <w:ind w:left="5760" w:hanging="360"/>
      </w:pPr>
    </w:lvl>
    <w:lvl w:ilvl="8" w:tplc="7A02F99E">
      <w:start w:val="1"/>
      <w:numFmt w:val="lowerRoman"/>
      <w:lvlText w:val="%9."/>
      <w:lvlJc w:val="right"/>
      <w:pPr>
        <w:ind w:left="6480" w:hanging="180"/>
      </w:pPr>
    </w:lvl>
  </w:abstractNum>
  <w:abstractNum w:abstractNumId="1" w15:restartNumberingAfterBreak="0">
    <w:nsid w:val="02883FE2"/>
    <w:multiLevelType w:val="hybridMultilevel"/>
    <w:tmpl w:val="FFFFFFFF"/>
    <w:lvl w:ilvl="0" w:tplc="A00ECED6">
      <w:start w:val="1"/>
      <w:numFmt w:val="decimal"/>
      <w:lvlText w:val="%1."/>
      <w:lvlJc w:val="left"/>
      <w:pPr>
        <w:ind w:left="720" w:hanging="360"/>
      </w:pPr>
    </w:lvl>
    <w:lvl w:ilvl="1" w:tplc="A41EB112">
      <w:start w:val="1"/>
      <w:numFmt w:val="lowerLetter"/>
      <w:lvlText w:val="%2."/>
      <w:lvlJc w:val="left"/>
      <w:pPr>
        <w:ind w:left="1440" w:hanging="360"/>
      </w:pPr>
    </w:lvl>
    <w:lvl w:ilvl="2" w:tplc="7618FDB2">
      <w:start w:val="1"/>
      <w:numFmt w:val="lowerRoman"/>
      <w:lvlText w:val="%3."/>
      <w:lvlJc w:val="right"/>
      <w:pPr>
        <w:ind w:left="2160" w:hanging="180"/>
      </w:pPr>
    </w:lvl>
    <w:lvl w:ilvl="3" w:tplc="31F601DE">
      <w:start w:val="1"/>
      <w:numFmt w:val="decimal"/>
      <w:lvlText w:val="%4."/>
      <w:lvlJc w:val="left"/>
      <w:pPr>
        <w:ind w:left="2880" w:hanging="360"/>
      </w:pPr>
    </w:lvl>
    <w:lvl w:ilvl="4" w:tplc="1A441150">
      <w:start w:val="1"/>
      <w:numFmt w:val="lowerLetter"/>
      <w:lvlText w:val="%5."/>
      <w:lvlJc w:val="left"/>
      <w:pPr>
        <w:ind w:left="3600" w:hanging="360"/>
      </w:pPr>
    </w:lvl>
    <w:lvl w:ilvl="5" w:tplc="6742EE7C">
      <w:start w:val="1"/>
      <w:numFmt w:val="lowerRoman"/>
      <w:lvlText w:val="%6."/>
      <w:lvlJc w:val="right"/>
      <w:pPr>
        <w:ind w:left="4320" w:hanging="180"/>
      </w:pPr>
    </w:lvl>
    <w:lvl w:ilvl="6" w:tplc="8BFA5AF6">
      <w:start w:val="1"/>
      <w:numFmt w:val="decimal"/>
      <w:lvlText w:val="%7."/>
      <w:lvlJc w:val="left"/>
      <w:pPr>
        <w:ind w:left="5040" w:hanging="360"/>
      </w:pPr>
    </w:lvl>
    <w:lvl w:ilvl="7" w:tplc="1E645D10">
      <w:start w:val="1"/>
      <w:numFmt w:val="lowerLetter"/>
      <w:lvlText w:val="%8."/>
      <w:lvlJc w:val="left"/>
      <w:pPr>
        <w:ind w:left="5760" w:hanging="360"/>
      </w:pPr>
    </w:lvl>
    <w:lvl w:ilvl="8" w:tplc="AB1E4088">
      <w:start w:val="1"/>
      <w:numFmt w:val="lowerRoman"/>
      <w:lvlText w:val="%9."/>
      <w:lvlJc w:val="right"/>
      <w:pPr>
        <w:ind w:left="6480" w:hanging="180"/>
      </w:pPr>
    </w:lvl>
  </w:abstractNum>
  <w:abstractNum w:abstractNumId="2" w15:restartNumberingAfterBreak="0">
    <w:nsid w:val="02D43648"/>
    <w:multiLevelType w:val="multilevel"/>
    <w:tmpl w:val="314A39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37F3C9D"/>
    <w:multiLevelType w:val="hybridMultilevel"/>
    <w:tmpl w:val="11D694CE"/>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4" w15:restartNumberingAfterBreak="0">
    <w:nsid w:val="04E660D6"/>
    <w:multiLevelType w:val="hybridMultilevel"/>
    <w:tmpl w:val="FFFFFFFF"/>
    <w:lvl w:ilvl="0" w:tplc="A76E9A0A">
      <w:start w:val="1"/>
      <w:numFmt w:val="decimal"/>
      <w:lvlText w:val="%1."/>
      <w:lvlJc w:val="left"/>
      <w:pPr>
        <w:ind w:left="720" w:hanging="360"/>
      </w:pPr>
    </w:lvl>
    <w:lvl w:ilvl="1" w:tplc="EEFA9EF2">
      <w:start w:val="1"/>
      <w:numFmt w:val="lowerLetter"/>
      <w:lvlText w:val="%2."/>
      <w:lvlJc w:val="left"/>
      <w:pPr>
        <w:ind w:left="1440" w:hanging="360"/>
      </w:pPr>
    </w:lvl>
    <w:lvl w:ilvl="2" w:tplc="342495D0">
      <w:start w:val="1"/>
      <w:numFmt w:val="lowerRoman"/>
      <w:lvlText w:val="%3."/>
      <w:lvlJc w:val="right"/>
      <w:pPr>
        <w:ind w:left="2160" w:hanging="180"/>
      </w:pPr>
    </w:lvl>
    <w:lvl w:ilvl="3" w:tplc="C2CECF1A">
      <w:start w:val="1"/>
      <w:numFmt w:val="decimal"/>
      <w:lvlText w:val="%4."/>
      <w:lvlJc w:val="left"/>
      <w:pPr>
        <w:ind w:left="2880" w:hanging="360"/>
      </w:pPr>
    </w:lvl>
    <w:lvl w:ilvl="4" w:tplc="D4A0B0AA">
      <w:start w:val="1"/>
      <w:numFmt w:val="lowerLetter"/>
      <w:lvlText w:val="%5."/>
      <w:lvlJc w:val="left"/>
      <w:pPr>
        <w:ind w:left="3600" w:hanging="360"/>
      </w:pPr>
    </w:lvl>
    <w:lvl w:ilvl="5" w:tplc="EF0419C0">
      <w:start w:val="1"/>
      <w:numFmt w:val="lowerRoman"/>
      <w:lvlText w:val="%6."/>
      <w:lvlJc w:val="right"/>
      <w:pPr>
        <w:ind w:left="4320" w:hanging="180"/>
      </w:pPr>
    </w:lvl>
    <w:lvl w:ilvl="6" w:tplc="427ACDB0">
      <w:start w:val="1"/>
      <w:numFmt w:val="decimal"/>
      <w:lvlText w:val="%7."/>
      <w:lvlJc w:val="left"/>
      <w:pPr>
        <w:ind w:left="5040" w:hanging="360"/>
      </w:pPr>
    </w:lvl>
    <w:lvl w:ilvl="7" w:tplc="68FCF776">
      <w:start w:val="1"/>
      <w:numFmt w:val="lowerLetter"/>
      <w:lvlText w:val="%8."/>
      <w:lvlJc w:val="left"/>
      <w:pPr>
        <w:ind w:left="5760" w:hanging="360"/>
      </w:pPr>
    </w:lvl>
    <w:lvl w:ilvl="8" w:tplc="279E2408">
      <w:start w:val="1"/>
      <w:numFmt w:val="lowerRoman"/>
      <w:lvlText w:val="%9."/>
      <w:lvlJc w:val="right"/>
      <w:pPr>
        <w:ind w:left="6480" w:hanging="180"/>
      </w:pPr>
    </w:lvl>
  </w:abstractNum>
  <w:abstractNum w:abstractNumId="5" w15:restartNumberingAfterBreak="0">
    <w:nsid w:val="05A7768F"/>
    <w:multiLevelType w:val="multilevel"/>
    <w:tmpl w:val="E5E2A9B6"/>
    <w:lvl w:ilvl="0">
      <w:start w:val="1"/>
      <w:numFmt w:val="bullet"/>
      <w:lvlText w:val=""/>
      <w:lvlJc w:val="left"/>
      <w:pPr>
        <w:ind w:left="360" w:hanging="360"/>
      </w:pPr>
      <w:rPr>
        <w:rFonts w:ascii="Symbol" w:hAnsi="Symbol" w:hint="default"/>
      </w:rPr>
    </w:lvl>
    <w:lvl w:ilvl="1">
      <w:start w:val="1"/>
      <w:numFmt w:val="decimal"/>
      <w:lvlText w:val="%2."/>
      <w:lvlJc w:val="left"/>
      <w:pPr>
        <w:ind w:left="720" w:hanging="360"/>
      </w:pPr>
      <w:rPr>
        <w:rFonts w:hint="default"/>
      </w:rPr>
    </w:lvl>
    <w:lvl w:ilvl="2">
      <w:numFmt w:val="decimal"/>
      <w:lvlText w:val="%2.%3"/>
      <w:lvlJc w:val="left"/>
      <w:pPr>
        <w:tabs>
          <w:tab w:val="num" w:pos="576"/>
        </w:tabs>
        <w:ind w:left="144" w:firstLine="360"/>
      </w:pPr>
      <w:rPr>
        <w:rFonts w:hint="default"/>
      </w:rPr>
    </w:lvl>
    <w:lvl w:ilvl="3">
      <w:start w:val="1"/>
      <w:numFmt w:val="decimal"/>
      <w:lvlText w:val="%2.%3.%4."/>
      <w:lvlJc w:val="left"/>
      <w:pPr>
        <w:tabs>
          <w:tab w:val="num" w:pos="720"/>
        </w:tabs>
        <w:ind w:left="108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 w15:restartNumberingAfterBreak="0">
    <w:nsid w:val="065C37A4"/>
    <w:multiLevelType w:val="multilevel"/>
    <w:tmpl w:val="7C1CD16C"/>
    <w:lvl w:ilvl="0">
      <w:start w:val="1"/>
      <w:numFmt w:val="upperRoman"/>
      <w:lvlText w:val="%1."/>
      <w:lvlJc w:val="left"/>
      <w:pPr>
        <w:ind w:left="360" w:hanging="360"/>
      </w:pPr>
      <w:rPr>
        <w:rFonts w:hint="default"/>
      </w:rPr>
    </w:lvl>
    <w:lvl w:ilvl="1">
      <w:start w:val="1"/>
      <w:numFmt w:val="decimal"/>
      <w:lvlText w:val="%2."/>
      <w:lvlJc w:val="left"/>
      <w:pPr>
        <w:ind w:left="720" w:hanging="360"/>
      </w:pPr>
      <w:rPr>
        <w:rFonts w:hint="default"/>
      </w:rPr>
    </w:lvl>
    <w:lvl w:ilvl="2">
      <w:start w:val="1"/>
      <w:numFmt w:val="decimal"/>
      <w:lvlText w:val="%2.%3"/>
      <w:lvlJc w:val="left"/>
      <w:pPr>
        <w:tabs>
          <w:tab w:val="num" w:pos="576"/>
        </w:tabs>
        <w:ind w:left="144" w:firstLine="360"/>
      </w:pPr>
      <w:rPr>
        <w:rFonts w:hint="default"/>
      </w:rPr>
    </w:lvl>
    <w:lvl w:ilvl="3">
      <w:start w:val="1"/>
      <w:numFmt w:val="decimal"/>
      <w:lvlText w:val="%2.%3.%4."/>
      <w:lvlJc w:val="left"/>
      <w:pPr>
        <w:tabs>
          <w:tab w:val="num" w:pos="720"/>
        </w:tabs>
        <w:ind w:left="108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0D3A1EDC"/>
    <w:multiLevelType w:val="multilevel"/>
    <w:tmpl w:val="E5E2A9B6"/>
    <w:lvl w:ilvl="0">
      <w:start w:val="1"/>
      <w:numFmt w:val="bullet"/>
      <w:lvlText w:val=""/>
      <w:lvlJc w:val="left"/>
      <w:pPr>
        <w:ind w:left="360" w:hanging="360"/>
      </w:pPr>
      <w:rPr>
        <w:rFonts w:ascii="Symbol" w:hAnsi="Symbol" w:hint="default"/>
      </w:rPr>
    </w:lvl>
    <w:lvl w:ilvl="1">
      <w:start w:val="1"/>
      <w:numFmt w:val="decimal"/>
      <w:lvlText w:val="%2."/>
      <w:lvlJc w:val="left"/>
      <w:pPr>
        <w:ind w:left="720" w:hanging="360"/>
      </w:pPr>
      <w:rPr>
        <w:rFonts w:hint="default"/>
      </w:rPr>
    </w:lvl>
    <w:lvl w:ilvl="2">
      <w:numFmt w:val="decimal"/>
      <w:lvlText w:val="%2.%3"/>
      <w:lvlJc w:val="left"/>
      <w:pPr>
        <w:tabs>
          <w:tab w:val="num" w:pos="576"/>
        </w:tabs>
        <w:ind w:left="144" w:firstLine="360"/>
      </w:pPr>
      <w:rPr>
        <w:rFonts w:hint="default"/>
      </w:rPr>
    </w:lvl>
    <w:lvl w:ilvl="3">
      <w:start w:val="1"/>
      <w:numFmt w:val="decimal"/>
      <w:lvlText w:val="%2.%3.%4."/>
      <w:lvlJc w:val="left"/>
      <w:pPr>
        <w:tabs>
          <w:tab w:val="num" w:pos="720"/>
        </w:tabs>
        <w:ind w:left="108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3EA3A66"/>
    <w:multiLevelType w:val="hybridMultilevel"/>
    <w:tmpl w:val="3AEC00BA"/>
    <w:lvl w:ilvl="0" w:tplc="575E3C28">
      <w:start w:val="1"/>
      <w:numFmt w:val="bullet"/>
      <w:lvlText w:val=""/>
      <w:lvlJc w:val="left"/>
      <w:pPr>
        <w:ind w:left="720" w:hanging="360"/>
      </w:pPr>
      <w:rPr>
        <w:rFonts w:ascii="Symbol" w:hAnsi="Symbol" w:hint="default"/>
      </w:rPr>
    </w:lvl>
    <w:lvl w:ilvl="1" w:tplc="34645FCC">
      <w:start w:val="1"/>
      <w:numFmt w:val="bullet"/>
      <w:lvlText w:val="o"/>
      <w:lvlJc w:val="left"/>
      <w:pPr>
        <w:ind w:left="1440" w:hanging="360"/>
      </w:pPr>
      <w:rPr>
        <w:rFonts w:ascii="Courier New" w:hAnsi="Courier New" w:hint="default"/>
      </w:rPr>
    </w:lvl>
    <w:lvl w:ilvl="2" w:tplc="976A62F6" w:tentative="1">
      <w:start w:val="1"/>
      <w:numFmt w:val="bullet"/>
      <w:lvlText w:val=""/>
      <w:lvlJc w:val="left"/>
      <w:pPr>
        <w:ind w:left="2160" w:hanging="360"/>
      </w:pPr>
      <w:rPr>
        <w:rFonts w:ascii="Wingdings" w:hAnsi="Wingdings" w:hint="default"/>
      </w:rPr>
    </w:lvl>
    <w:lvl w:ilvl="3" w:tplc="0D54D00A" w:tentative="1">
      <w:start w:val="1"/>
      <w:numFmt w:val="bullet"/>
      <w:lvlText w:val=""/>
      <w:lvlJc w:val="left"/>
      <w:pPr>
        <w:ind w:left="2880" w:hanging="360"/>
      </w:pPr>
      <w:rPr>
        <w:rFonts w:ascii="Symbol" w:hAnsi="Symbol" w:hint="default"/>
      </w:rPr>
    </w:lvl>
    <w:lvl w:ilvl="4" w:tplc="A3CA28AC" w:tentative="1">
      <w:start w:val="1"/>
      <w:numFmt w:val="bullet"/>
      <w:lvlText w:val="o"/>
      <w:lvlJc w:val="left"/>
      <w:pPr>
        <w:ind w:left="3600" w:hanging="360"/>
      </w:pPr>
      <w:rPr>
        <w:rFonts w:ascii="Courier New" w:hAnsi="Courier New" w:hint="default"/>
      </w:rPr>
    </w:lvl>
    <w:lvl w:ilvl="5" w:tplc="BA04BBFA" w:tentative="1">
      <w:start w:val="1"/>
      <w:numFmt w:val="bullet"/>
      <w:lvlText w:val=""/>
      <w:lvlJc w:val="left"/>
      <w:pPr>
        <w:ind w:left="4320" w:hanging="360"/>
      </w:pPr>
      <w:rPr>
        <w:rFonts w:ascii="Wingdings" w:hAnsi="Wingdings" w:hint="default"/>
      </w:rPr>
    </w:lvl>
    <w:lvl w:ilvl="6" w:tplc="FB9052E8" w:tentative="1">
      <w:start w:val="1"/>
      <w:numFmt w:val="bullet"/>
      <w:lvlText w:val=""/>
      <w:lvlJc w:val="left"/>
      <w:pPr>
        <w:ind w:left="5040" w:hanging="360"/>
      </w:pPr>
      <w:rPr>
        <w:rFonts w:ascii="Symbol" w:hAnsi="Symbol" w:hint="default"/>
      </w:rPr>
    </w:lvl>
    <w:lvl w:ilvl="7" w:tplc="E80CC9C8" w:tentative="1">
      <w:start w:val="1"/>
      <w:numFmt w:val="bullet"/>
      <w:lvlText w:val="o"/>
      <w:lvlJc w:val="left"/>
      <w:pPr>
        <w:ind w:left="5760" w:hanging="360"/>
      </w:pPr>
      <w:rPr>
        <w:rFonts w:ascii="Courier New" w:hAnsi="Courier New" w:hint="default"/>
      </w:rPr>
    </w:lvl>
    <w:lvl w:ilvl="8" w:tplc="ACF8264E" w:tentative="1">
      <w:start w:val="1"/>
      <w:numFmt w:val="bullet"/>
      <w:lvlText w:val=""/>
      <w:lvlJc w:val="left"/>
      <w:pPr>
        <w:ind w:left="6480" w:hanging="360"/>
      </w:pPr>
      <w:rPr>
        <w:rFonts w:ascii="Wingdings" w:hAnsi="Wingdings" w:hint="default"/>
      </w:rPr>
    </w:lvl>
  </w:abstractNum>
  <w:abstractNum w:abstractNumId="9" w15:restartNumberingAfterBreak="0">
    <w:nsid w:val="14564E8C"/>
    <w:multiLevelType w:val="multilevel"/>
    <w:tmpl w:val="E5E2A9B6"/>
    <w:lvl w:ilvl="0">
      <w:start w:val="1"/>
      <w:numFmt w:val="bullet"/>
      <w:lvlText w:val=""/>
      <w:lvlJc w:val="left"/>
      <w:pPr>
        <w:ind w:left="360" w:hanging="360"/>
      </w:pPr>
      <w:rPr>
        <w:rFonts w:ascii="Symbol" w:hAnsi="Symbol" w:hint="default"/>
      </w:rPr>
    </w:lvl>
    <w:lvl w:ilvl="1">
      <w:start w:val="1"/>
      <w:numFmt w:val="decimal"/>
      <w:lvlText w:val="%2."/>
      <w:lvlJc w:val="left"/>
      <w:pPr>
        <w:ind w:left="720" w:hanging="360"/>
      </w:pPr>
      <w:rPr>
        <w:rFonts w:hint="default"/>
      </w:rPr>
    </w:lvl>
    <w:lvl w:ilvl="2">
      <w:numFmt w:val="decimal"/>
      <w:lvlText w:val="%2.%3"/>
      <w:lvlJc w:val="left"/>
      <w:pPr>
        <w:tabs>
          <w:tab w:val="num" w:pos="576"/>
        </w:tabs>
        <w:ind w:left="144" w:firstLine="360"/>
      </w:pPr>
      <w:rPr>
        <w:rFonts w:hint="default"/>
      </w:rPr>
    </w:lvl>
    <w:lvl w:ilvl="3">
      <w:start w:val="1"/>
      <w:numFmt w:val="decimal"/>
      <w:lvlText w:val="%2.%3.%4."/>
      <w:lvlJc w:val="left"/>
      <w:pPr>
        <w:tabs>
          <w:tab w:val="num" w:pos="720"/>
        </w:tabs>
        <w:ind w:left="108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19C01BDB"/>
    <w:multiLevelType w:val="multilevel"/>
    <w:tmpl w:val="E5E2A9B6"/>
    <w:lvl w:ilvl="0">
      <w:start w:val="1"/>
      <w:numFmt w:val="bullet"/>
      <w:lvlText w:val=""/>
      <w:lvlJc w:val="left"/>
      <w:pPr>
        <w:ind w:left="360" w:hanging="360"/>
      </w:pPr>
      <w:rPr>
        <w:rFonts w:ascii="Symbol" w:hAnsi="Symbol" w:hint="default"/>
      </w:rPr>
    </w:lvl>
    <w:lvl w:ilvl="1">
      <w:start w:val="1"/>
      <w:numFmt w:val="decimal"/>
      <w:lvlText w:val="%2."/>
      <w:lvlJc w:val="left"/>
      <w:pPr>
        <w:ind w:left="720" w:hanging="360"/>
      </w:pPr>
      <w:rPr>
        <w:rFonts w:hint="default"/>
      </w:rPr>
    </w:lvl>
    <w:lvl w:ilvl="2">
      <w:numFmt w:val="decimal"/>
      <w:lvlText w:val="%2.%3"/>
      <w:lvlJc w:val="left"/>
      <w:pPr>
        <w:tabs>
          <w:tab w:val="num" w:pos="576"/>
        </w:tabs>
        <w:ind w:left="144" w:firstLine="360"/>
      </w:pPr>
      <w:rPr>
        <w:rFonts w:hint="default"/>
      </w:rPr>
    </w:lvl>
    <w:lvl w:ilvl="3">
      <w:start w:val="1"/>
      <w:numFmt w:val="decimal"/>
      <w:lvlText w:val="%2.%3.%4."/>
      <w:lvlJc w:val="left"/>
      <w:pPr>
        <w:tabs>
          <w:tab w:val="num" w:pos="720"/>
        </w:tabs>
        <w:ind w:left="108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1" w15:restartNumberingAfterBreak="0">
    <w:nsid w:val="1A7315DF"/>
    <w:multiLevelType w:val="hybridMultilevel"/>
    <w:tmpl w:val="FFFFFFFF"/>
    <w:lvl w:ilvl="0" w:tplc="CA2C80F8">
      <w:start w:val="1"/>
      <w:numFmt w:val="bullet"/>
      <w:lvlText w:val="-"/>
      <w:lvlJc w:val="left"/>
      <w:pPr>
        <w:ind w:left="720" w:hanging="360"/>
      </w:pPr>
      <w:rPr>
        <w:rFonts w:ascii="Symbol" w:hAnsi="Symbol" w:hint="default"/>
      </w:rPr>
    </w:lvl>
    <w:lvl w:ilvl="1" w:tplc="2EFA8836">
      <w:start w:val="1"/>
      <w:numFmt w:val="bullet"/>
      <w:lvlText w:val="o"/>
      <w:lvlJc w:val="left"/>
      <w:pPr>
        <w:ind w:left="1440" w:hanging="360"/>
      </w:pPr>
      <w:rPr>
        <w:rFonts w:ascii="Courier New" w:hAnsi="Courier New" w:hint="default"/>
      </w:rPr>
    </w:lvl>
    <w:lvl w:ilvl="2" w:tplc="F5F0AA60">
      <w:start w:val="1"/>
      <w:numFmt w:val="bullet"/>
      <w:lvlText w:val=""/>
      <w:lvlJc w:val="left"/>
      <w:pPr>
        <w:ind w:left="2160" w:hanging="360"/>
      </w:pPr>
      <w:rPr>
        <w:rFonts w:ascii="Wingdings" w:hAnsi="Wingdings" w:hint="default"/>
      </w:rPr>
    </w:lvl>
    <w:lvl w:ilvl="3" w:tplc="9F3EB448">
      <w:start w:val="1"/>
      <w:numFmt w:val="bullet"/>
      <w:lvlText w:val=""/>
      <w:lvlJc w:val="left"/>
      <w:pPr>
        <w:ind w:left="2880" w:hanging="360"/>
      </w:pPr>
      <w:rPr>
        <w:rFonts w:ascii="Symbol" w:hAnsi="Symbol" w:hint="default"/>
      </w:rPr>
    </w:lvl>
    <w:lvl w:ilvl="4" w:tplc="A40AB902">
      <w:start w:val="1"/>
      <w:numFmt w:val="bullet"/>
      <w:lvlText w:val="o"/>
      <w:lvlJc w:val="left"/>
      <w:pPr>
        <w:ind w:left="3600" w:hanging="360"/>
      </w:pPr>
      <w:rPr>
        <w:rFonts w:ascii="Courier New" w:hAnsi="Courier New" w:hint="default"/>
      </w:rPr>
    </w:lvl>
    <w:lvl w:ilvl="5" w:tplc="1E285AA8">
      <w:start w:val="1"/>
      <w:numFmt w:val="bullet"/>
      <w:lvlText w:val=""/>
      <w:lvlJc w:val="left"/>
      <w:pPr>
        <w:ind w:left="4320" w:hanging="360"/>
      </w:pPr>
      <w:rPr>
        <w:rFonts w:ascii="Wingdings" w:hAnsi="Wingdings" w:hint="default"/>
      </w:rPr>
    </w:lvl>
    <w:lvl w:ilvl="6" w:tplc="687006A2">
      <w:start w:val="1"/>
      <w:numFmt w:val="bullet"/>
      <w:lvlText w:val=""/>
      <w:lvlJc w:val="left"/>
      <w:pPr>
        <w:ind w:left="5040" w:hanging="360"/>
      </w:pPr>
      <w:rPr>
        <w:rFonts w:ascii="Symbol" w:hAnsi="Symbol" w:hint="default"/>
      </w:rPr>
    </w:lvl>
    <w:lvl w:ilvl="7" w:tplc="DBF00D02">
      <w:start w:val="1"/>
      <w:numFmt w:val="bullet"/>
      <w:lvlText w:val="o"/>
      <w:lvlJc w:val="left"/>
      <w:pPr>
        <w:ind w:left="5760" w:hanging="360"/>
      </w:pPr>
      <w:rPr>
        <w:rFonts w:ascii="Courier New" w:hAnsi="Courier New" w:hint="default"/>
      </w:rPr>
    </w:lvl>
    <w:lvl w:ilvl="8" w:tplc="5354588C">
      <w:start w:val="1"/>
      <w:numFmt w:val="bullet"/>
      <w:lvlText w:val=""/>
      <w:lvlJc w:val="left"/>
      <w:pPr>
        <w:ind w:left="6480" w:hanging="360"/>
      </w:pPr>
      <w:rPr>
        <w:rFonts w:ascii="Wingdings" w:hAnsi="Wingdings" w:hint="default"/>
      </w:rPr>
    </w:lvl>
  </w:abstractNum>
  <w:abstractNum w:abstractNumId="12" w15:restartNumberingAfterBreak="0">
    <w:nsid w:val="1B4D1661"/>
    <w:multiLevelType w:val="hybridMultilevel"/>
    <w:tmpl w:val="6BD68E78"/>
    <w:lvl w:ilvl="0" w:tplc="16BA48A8">
      <w:numFmt w:val="bullet"/>
      <w:lvlText w:val="-"/>
      <w:lvlJc w:val="left"/>
      <w:pPr>
        <w:ind w:left="720" w:hanging="360"/>
      </w:pPr>
      <w:rPr>
        <w:rFonts w:ascii="Times New Roman" w:hAnsi="Times New Roman" w:hint="default"/>
      </w:rPr>
    </w:lvl>
    <w:lvl w:ilvl="1" w:tplc="D40A41B6" w:tentative="1">
      <w:start w:val="1"/>
      <w:numFmt w:val="bullet"/>
      <w:lvlText w:val="o"/>
      <w:lvlJc w:val="left"/>
      <w:pPr>
        <w:ind w:left="1440" w:hanging="360"/>
      </w:pPr>
      <w:rPr>
        <w:rFonts w:ascii="Courier New" w:hAnsi="Courier New" w:hint="default"/>
      </w:rPr>
    </w:lvl>
    <w:lvl w:ilvl="2" w:tplc="4E348E68" w:tentative="1">
      <w:start w:val="1"/>
      <w:numFmt w:val="bullet"/>
      <w:lvlText w:val=""/>
      <w:lvlJc w:val="left"/>
      <w:pPr>
        <w:ind w:left="2160" w:hanging="360"/>
      </w:pPr>
      <w:rPr>
        <w:rFonts w:ascii="Wingdings" w:hAnsi="Wingdings" w:hint="default"/>
      </w:rPr>
    </w:lvl>
    <w:lvl w:ilvl="3" w:tplc="D818B77E" w:tentative="1">
      <w:start w:val="1"/>
      <w:numFmt w:val="bullet"/>
      <w:lvlText w:val=""/>
      <w:lvlJc w:val="left"/>
      <w:pPr>
        <w:ind w:left="2880" w:hanging="360"/>
      </w:pPr>
      <w:rPr>
        <w:rFonts w:ascii="Symbol" w:hAnsi="Symbol" w:hint="default"/>
      </w:rPr>
    </w:lvl>
    <w:lvl w:ilvl="4" w:tplc="12D82C60" w:tentative="1">
      <w:start w:val="1"/>
      <w:numFmt w:val="bullet"/>
      <w:lvlText w:val="o"/>
      <w:lvlJc w:val="left"/>
      <w:pPr>
        <w:ind w:left="3600" w:hanging="360"/>
      </w:pPr>
      <w:rPr>
        <w:rFonts w:ascii="Courier New" w:hAnsi="Courier New" w:hint="default"/>
      </w:rPr>
    </w:lvl>
    <w:lvl w:ilvl="5" w:tplc="CE6EF084" w:tentative="1">
      <w:start w:val="1"/>
      <w:numFmt w:val="bullet"/>
      <w:lvlText w:val=""/>
      <w:lvlJc w:val="left"/>
      <w:pPr>
        <w:ind w:left="4320" w:hanging="360"/>
      </w:pPr>
      <w:rPr>
        <w:rFonts w:ascii="Wingdings" w:hAnsi="Wingdings" w:hint="default"/>
      </w:rPr>
    </w:lvl>
    <w:lvl w:ilvl="6" w:tplc="91481C5C" w:tentative="1">
      <w:start w:val="1"/>
      <w:numFmt w:val="bullet"/>
      <w:lvlText w:val=""/>
      <w:lvlJc w:val="left"/>
      <w:pPr>
        <w:ind w:left="5040" w:hanging="360"/>
      </w:pPr>
      <w:rPr>
        <w:rFonts w:ascii="Symbol" w:hAnsi="Symbol" w:hint="default"/>
      </w:rPr>
    </w:lvl>
    <w:lvl w:ilvl="7" w:tplc="78083B7E" w:tentative="1">
      <w:start w:val="1"/>
      <w:numFmt w:val="bullet"/>
      <w:lvlText w:val="o"/>
      <w:lvlJc w:val="left"/>
      <w:pPr>
        <w:ind w:left="5760" w:hanging="360"/>
      </w:pPr>
      <w:rPr>
        <w:rFonts w:ascii="Courier New" w:hAnsi="Courier New" w:hint="default"/>
      </w:rPr>
    </w:lvl>
    <w:lvl w:ilvl="8" w:tplc="AD3C55B2" w:tentative="1">
      <w:start w:val="1"/>
      <w:numFmt w:val="bullet"/>
      <w:lvlText w:val=""/>
      <w:lvlJc w:val="left"/>
      <w:pPr>
        <w:ind w:left="6480" w:hanging="360"/>
      </w:pPr>
      <w:rPr>
        <w:rFonts w:ascii="Wingdings" w:hAnsi="Wingdings" w:hint="default"/>
      </w:rPr>
    </w:lvl>
  </w:abstractNum>
  <w:abstractNum w:abstractNumId="13" w15:restartNumberingAfterBreak="0">
    <w:nsid w:val="1D26713A"/>
    <w:multiLevelType w:val="multilevel"/>
    <w:tmpl w:val="E5E2A9B6"/>
    <w:lvl w:ilvl="0">
      <w:start w:val="1"/>
      <w:numFmt w:val="bullet"/>
      <w:lvlText w:val=""/>
      <w:lvlJc w:val="left"/>
      <w:pPr>
        <w:ind w:left="360" w:hanging="360"/>
      </w:pPr>
      <w:rPr>
        <w:rFonts w:ascii="Symbol" w:hAnsi="Symbol" w:hint="default"/>
      </w:rPr>
    </w:lvl>
    <w:lvl w:ilvl="1">
      <w:start w:val="1"/>
      <w:numFmt w:val="decimal"/>
      <w:lvlText w:val="%2."/>
      <w:lvlJc w:val="left"/>
      <w:pPr>
        <w:ind w:left="720" w:hanging="360"/>
      </w:pPr>
      <w:rPr>
        <w:rFonts w:hint="default"/>
      </w:rPr>
    </w:lvl>
    <w:lvl w:ilvl="2">
      <w:numFmt w:val="decimal"/>
      <w:lvlText w:val="%2.%3"/>
      <w:lvlJc w:val="left"/>
      <w:pPr>
        <w:tabs>
          <w:tab w:val="num" w:pos="576"/>
        </w:tabs>
        <w:ind w:left="144" w:firstLine="360"/>
      </w:pPr>
      <w:rPr>
        <w:rFonts w:hint="default"/>
      </w:rPr>
    </w:lvl>
    <w:lvl w:ilvl="3">
      <w:start w:val="1"/>
      <w:numFmt w:val="decimal"/>
      <w:lvlText w:val="%2.%3.%4."/>
      <w:lvlJc w:val="left"/>
      <w:pPr>
        <w:tabs>
          <w:tab w:val="num" w:pos="720"/>
        </w:tabs>
        <w:ind w:left="108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4" w15:restartNumberingAfterBreak="0">
    <w:nsid w:val="1ED341BC"/>
    <w:multiLevelType w:val="hybridMultilevel"/>
    <w:tmpl w:val="11D694C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23CB67F5"/>
    <w:multiLevelType w:val="hybridMultilevel"/>
    <w:tmpl w:val="FB407282"/>
    <w:lvl w:ilvl="0" w:tplc="54D62916">
      <w:numFmt w:val="bullet"/>
      <w:lvlText w:val="-"/>
      <w:lvlJc w:val="left"/>
      <w:pPr>
        <w:ind w:left="720" w:hanging="360"/>
      </w:pPr>
      <w:rPr>
        <w:rFonts w:ascii="Times New Roman" w:hAnsi="Times New Roman" w:hint="default"/>
      </w:rPr>
    </w:lvl>
    <w:lvl w:ilvl="1" w:tplc="B57E4010" w:tentative="1">
      <w:start w:val="1"/>
      <w:numFmt w:val="bullet"/>
      <w:lvlText w:val="o"/>
      <w:lvlJc w:val="left"/>
      <w:pPr>
        <w:ind w:left="1440" w:hanging="360"/>
      </w:pPr>
      <w:rPr>
        <w:rFonts w:ascii="Courier New" w:hAnsi="Courier New" w:hint="default"/>
      </w:rPr>
    </w:lvl>
    <w:lvl w:ilvl="2" w:tplc="1990F4E0" w:tentative="1">
      <w:start w:val="1"/>
      <w:numFmt w:val="bullet"/>
      <w:lvlText w:val=""/>
      <w:lvlJc w:val="left"/>
      <w:pPr>
        <w:ind w:left="2160" w:hanging="360"/>
      </w:pPr>
      <w:rPr>
        <w:rFonts w:ascii="Wingdings" w:hAnsi="Wingdings" w:hint="default"/>
      </w:rPr>
    </w:lvl>
    <w:lvl w:ilvl="3" w:tplc="FF38C22A" w:tentative="1">
      <w:start w:val="1"/>
      <w:numFmt w:val="bullet"/>
      <w:lvlText w:val=""/>
      <w:lvlJc w:val="left"/>
      <w:pPr>
        <w:ind w:left="2880" w:hanging="360"/>
      </w:pPr>
      <w:rPr>
        <w:rFonts w:ascii="Symbol" w:hAnsi="Symbol" w:hint="default"/>
      </w:rPr>
    </w:lvl>
    <w:lvl w:ilvl="4" w:tplc="7E24AB08" w:tentative="1">
      <w:start w:val="1"/>
      <w:numFmt w:val="bullet"/>
      <w:lvlText w:val="o"/>
      <w:lvlJc w:val="left"/>
      <w:pPr>
        <w:ind w:left="3600" w:hanging="360"/>
      </w:pPr>
      <w:rPr>
        <w:rFonts w:ascii="Courier New" w:hAnsi="Courier New" w:hint="default"/>
      </w:rPr>
    </w:lvl>
    <w:lvl w:ilvl="5" w:tplc="C49ACDE6" w:tentative="1">
      <w:start w:val="1"/>
      <w:numFmt w:val="bullet"/>
      <w:lvlText w:val=""/>
      <w:lvlJc w:val="left"/>
      <w:pPr>
        <w:ind w:left="4320" w:hanging="360"/>
      </w:pPr>
      <w:rPr>
        <w:rFonts w:ascii="Wingdings" w:hAnsi="Wingdings" w:hint="default"/>
      </w:rPr>
    </w:lvl>
    <w:lvl w:ilvl="6" w:tplc="ACA857FA" w:tentative="1">
      <w:start w:val="1"/>
      <w:numFmt w:val="bullet"/>
      <w:lvlText w:val=""/>
      <w:lvlJc w:val="left"/>
      <w:pPr>
        <w:ind w:left="5040" w:hanging="360"/>
      </w:pPr>
      <w:rPr>
        <w:rFonts w:ascii="Symbol" w:hAnsi="Symbol" w:hint="default"/>
      </w:rPr>
    </w:lvl>
    <w:lvl w:ilvl="7" w:tplc="9E0CBD36" w:tentative="1">
      <w:start w:val="1"/>
      <w:numFmt w:val="bullet"/>
      <w:lvlText w:val="o"/>
      <w:lvlJc w:val="left"/>
      <w:pPr>
        <w:ind w:left="5760" w:hanging="360"/>
      </w:pPr>
      <w:rPr>
        <w:rFonts w:ascii="Courier New" w:hAnsi="Courier New" w:hint="default"/>
      </w:rPr>
    </w:lvl>
    <w:lvl w:ilvl="8" w:tplc="703AEFF2" w:tentative="1">
      <w:start w:val="1"/>
      <w:numFmt w:val="bullet"/>
      <w:lvlText w:val=""/>
      <w:lvlJc w:val="left"/>
      <w:pPr>
        <w:ind w:left="6480" w:hanging="360"/>
      </w:pPr>
      <w:rPr>
        <w:rFonts w:ascii="Wingdings" w:hAnsi="Wingdings" w:hint="default"/>
      </w:rPr>
    </w:lvl>
  </w:abstractNum>
  <w:abstractNum w:abstractNumId="16" w15:restartNumberingAfterBreak="0">
    <w:nsid w:val="291E005A"/>
    <w:multiLevelType w:val="hybridMultilevel"/>
    <w:tmpl w:val="FFFFFFFF"/>
    <w:lvl w:ilvl="0" w:tplc="F7121D0C">
      <w:start w:val="1"/>
      <w:numFmt w:val="decimal"/>
      <w:lvlText w:val="%1."/>
      <w:lvlJc w:val="left"/>
      <w:pPr>
        <w:ind w:left="720" w:hanging="360"/>
      </w:pPr>
    </w:lvl>
    <w:lvl w:ilvl="1" w:tplc="A16C3116">
      <w:start w:val="1"/>
      <w:numFmt w:val="lowerLetter"/>
      <w:lvlText w:val="%2."/>
      <w:lvlJc w:val="left"/>
      <w:pPr>
        <w:ind w:left="1440" w:hanging="360"/>
      </w:pPr>
    </w:lvl>
    <w:lvl w:ilvl="2" w:tplc="A10E349E">
      <w:start w:val="1"/>
      <w:numFmt w:val="lowerRoman"/>
      <w:lvlText w:val="%3."/>
      <w:lvlJc w:val="right"/>
      <w:pPr>
        <w:ind w:left="2160" w:hanging="180"/>
      </w:pPr>
    </w:lvl>
    <w:lvl w:ilvl="3" w:tplc="F5462DA4">
      <w:start w:val="1"/>
      <w:numFmt w:val="decimal"/>
      <w:lvlText w:val="%4."/>
      <w:lvlJc w:val="left"/>
      <w:pPr>
        <w:ind w:left="2880" w:hanging="360"/>
      </w:pPr>
    </w:lvl>
    <w:lvl w:ilvl="4" w:tplc="5EA8D698">
      <w:start w:val="1"/>
      <w:numFmt w:val="lowerLetter"/>
      <w:lvlText w:val="%5."/>
      <w:lvlJc w:val="left"/>
      <w:pPr>
        <w:ind w:left="3600" w:hanging="360"/>
      </w:pPr>
    </w:lvl>
    <w:lvl w:ilvl="5" w:tplc="270C5942">
      <w:start w:val="1"/>
      <w:numFmt w:val="lowerRoman"/>
      <w:lvlText w:val="%6."/>
      <w:lvlJc w:val="right"/>
      <w:pPr>
        <w:ind w:left="4320" w:hanging="180"/>
      </w:pPr>
    </w:lvl>
    <w:lvl w:ilvl="6" w:tplc="9F4A5114">
      <w:start w:val="1"/>
      <w:numFmt w:val="decimal"/>
      <w:lvlText w:val="%7."/>
      <w:lvlJc w:val="left"/>
      <w:pPr>
        <w:ind w:left="5040" w:hanging="360"/>
      </w:pPr>
    </w:lvl>
    <w:lvl w:ilvl="7" w:tplc="E7E6E9A4">
      <w:start w:val="1"/>
      <w:numFmt w:val="lowerLetter"/>
      <w:lvlText w:val="%8."/>
      <w:lvlJc w:val="left"/>
      <w:pPr>
        <w:ind w:left="5760" w:hanging="360"/>
      </w:pPr>
    </w:lvl>
    <w:lvl w:ilvl="8" w:tplc="BFD25428">
      <w:start w:val="1"/>
      <w:numFmt w:val="lowerRoman"/>
      <w:lvlText w:val="%9."/>
      <w:lvlJc w:val="right"/>
      <w:pPr>
        <w:ind w:left="6480" w:hanging="180"/>
      </w:pPr>
    </w:lvl>
  </w:abstractNum>
  <w:abstractNum w:abstractNumId="17" w15:restartNumberingAfterBreak="0">
    <w:nsid w:val="2EB50699"/>
    <w:multiLevelType w:val="hybridMultilevel"/>
    <w:tmpl w:val="11D694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FCF55DB"/>
    <w:multiLevelType w:val="hybridMultilevel"/>
    <w:tmpl w:val="11D694C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30AF6823"/>
    <w:multiLevelType w:val="multilevel"/>
    <w:tmpl w:val="E5E2A9B6"/>
    <w:lvl w:ilvl="0">
      <w:start w:val="1"/>
      <w:numFmt w:val="bullet"/>
      <w:lvlText w:val=""/>
      <w:lvlJc w:val="left"/>
      <w:pPr>
        <w:ind w:left="360" w:hanging="360"/>
      </w:pPr>
      <w:rPr>
        <w:rFonts w:ascii="Symbol" w:hAnsi="Symbol" w:hint="default"/>
      </w:rPr>
    </w:lvl>
    <w:lvl w:ilvl="1">
      <w:start w:val="1"/>
      <w:numFmt w:val="decimal"/>
      <w:lvlText w:val="%2."/>
      <w:lvlJc w:val="left"/>
      <w:pPr>
        <w:ind w:left="720" w:hanging="360"/>
      </w:pPr>
      <w:rPr>
        <w:rFonts w:hint="default"/>
      </w:rPr>
    </w:lvl>
    <w:lvl w:ilvl="2">
      <w:numFmt w:val="decimal"/>
      <w:lvlText w:val="%2.%3"/>
      <w:lvlJc w:val="left"/>
      <w:pPr>
        <w:tabs>
          <w:tab w:val="num" w:pos="576"/>
        </w:tabs>
        <w:ind w:left="144" w:firstLine="360"/>
      </w:pPr>
      <w:rPr>
        <w:rFonts w:hint="default"/>
      </w:rPr>
    </w:lvl>
    <w:lvl w:ilvl="3">
      <w:start w:val="1"/>
      <w:numFmt w:val="decimal"/>
      <w:lvlText w:val="%2.%3.%4."/>
      <w:lvlJc w:val="left"/>
      <w:pPr>
        <w:tabs>
          <w:tab w:val="num" w:pos="720"/>
        </w:tabs>
        <w:ind w:left="108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0" w15:restartNumberingAfterBreak="0">
    <w:nsid w:val="38017E8D"/>
    <w:multiLevelType w:val="hybridMultilevel"/>
    <w:tmpl w:val="FFFFFFFF"/>
    <w:lvl w:ilvl="0" w:tplc="8998FD4A">
      <w:start w:val="1"/>
      <w:numFmt w:val="decimal"/>
      <w:lvlText w:val="%1."/>
      <w:lvlJc w:val="left"/>
      <w:pPr>
        <w:ind w:left="720" w:hanging="360"/>
      </w:pPr>
    </w:lvl>
    <w:lvl w:ilvl="1" w:tplc="B22AA888">
      <w:start w:val="1"/>
      <w:numFmt w:val="lowerLetter"/>
      <w:lvlText w:val="%2."/>
      <w:lvlJc w:val="left"/>
      <w:pPr>
        <w:ind w:left="1440" w:hanging="360"/>
      </w:pPr>
    </w:lvl>
    <w:lvl w:ilvl="2" w:tplc="E0D86758">
      <w:start w:val="1"/>
      <w:numFmt w:val="lowerRoman"/>
      <w:lvlText w:val="%3."/>
      <w:lvlJc w:val="right"/>
      <w:pPr>
        <w:ind w:left="2160" w:hanging="180"/>
      </w:pPr>
    </w:lvl>
    <w:lvl w:ilvl="3" w:tplc="F04C2E78">
      <w:start w:val="1"/>
      <w:numFmt w:val="decimal"/>
      <w:lvlText w:val="%4."/>
      <w:lvlJc w:val="left"/>
      <w:pPr>
        <w:ind w:left="2880" w:hanging="360"/>
      </w:pPr>
    </w:lvl>
    <w:lvl w:ilvl="4" w:tplc="37B46618">
      <w:start w:val="1"/>
      <w:numFmt w:val="lowerLetter"/>
      <w:lvlText w:val="%5."/>
      <w:lvlJc w:val="left"/>
      <w:pPr>
        <w:ind w:left="3600" w:hanging="360"/>
      </w:pPr>
    </w:lvl>
    <w:lvl w:ilvl="5" w:tplc="44B2AC76">
      <w:start w:val="1"/>
      <w:numFmt w:val="lowerRoman"/>
      <w:lvlText w:val="%6."/>
      <w:lvlJc w:val="right"/>
      <w:pPr>
        <w:ind w:left="4320" w:hanging="180"/>
      </w:pPr>
    </w:lvl>
    <w:lvl w:ilvl="6" w:tplc="B0D43FAE">
      <w:start w:val="1"/>
      <w:numFmt w:val="decimal"/>
      <w:lvlText w:val="%7."/>
      <w:lvlJc w:val="left"/>
      <w:pPr>
        <w:ind w:left="5040" w:hanging="360"/>
      </w:pPr>
    </w:lvl>
    <w:lvl w:ilvl="7" w:tplc="7FA8BB0A">
      <w:start w:val="1"/>
      <w:numFmt w:val="lowerLetter"/>
      <w:lvlText w:val="%8."/>
      <w:lvlJc w:val="left"/>
      <w:pPr>
        <w:ind w:left="5760" w:hanging="360"/>
      </w:pPr>
    </w:lvl>
    <w:lvl w:ilvl="8" w:tplc="DE9E0F66">
      <w:start w:val="1"/>
      <w:numFmt w:val="lowerRoman"/>
      <w:lvlText w:val="%9."/>
      <w:lvlJc w:val="right"/>
      <w:pPr>
        <w:ind w:left="6480" w:hanging="180"/>
      </w:pPr>
    </w:lvl>
  </w:abstractNum>
  <w:abstractNum w:abstractNumId="21" w15:restartNumberingAfterBreak="0">
    <w:nsid w:val="399F5914"/>
    <w:multiLevelType w:val="hybridMultilevel"/>
    <w:tmpl w:val="3F90C160"/>
    <w:lvl w:ilvl="0" w:tplc="D29653A2">
      <w:numFmt w:val="bullet"/>
      <w:lvlText w:val="-"/>
      <w:lvlJc w:val="left"/>
      <w:pPr>
        <w:ind w:left="720" w:hanging="360"/>
      </w:pPr>
      <w:rPr>
        <w:rFonts w:ascii="Times New Roman" w:hAnsi="Times New Roman" w:hint="default"/>
      </w:rPr>
    </w:lvl>
    <w:lvl w:ilvl="1" w:tplc="E09689D2" w:tentative="1">
      <w:start w:val="1"/>
      <w:numFmt w:val="bullet"/>
      <w:lvlText w:val="o"/>
      <w:lvlJc w:val="left"/>
      <w:pPr>
        <w:ind w:left="1440" w:hanging="360"/>
      </w:pPr>
      <w:rPr>
        <w:rFonts w:ascii="Courier New" w:hAnsi="Courier New" w:hint="default"/>
      </w:rPr>
    </w:lvl>
    <w:lvl w:ilvl="2" w:tplc="9E7094C4" w:tentative="1">
      <w:start w:val="1"/>
      <w:numFmt w:val="bullet"/>
      <w:lvlText w:val=""/>
      <w:lvlJc w:val="left"/>
      <w:pPr>
        <w:ind w:left="2160" w:hanging="360"/>
      </w:pPr>
      <w:rPr>
        <w:rFonts w:ascii="Wingdings" w:hAnsi="Wingdings" w:hint="default"/>
      </w:rPr>
    </w:lvl>
    <w:lvl w:ilvl="3" w:tplc="A9CEBA5A" w:tentative="1">
      <w:start w:val="1"/>
      <w:numFmt w:val="bullet"/>
      <w:lvlText w:val=""/>
      <w:lvlJc w:val="left"/>
      <w:pPr>
        <w:ind w:left="2880" w:hanging="360"/>
      </w:pPr>
      <w:rPr>
        <w:rFonts w:ascii="Symbol" w:hAnsi="Symbol" w:hint="default"/>
      </w:rPr>
    </w:lvl>
    <w:lvl w:ilvl="4" w:tplc="9220653E" w:tentative="1">
      <w:start w:val="1"/>
      <w:numFmt w:val="bullet"/>
      <w:lvlText w:val="o"/>
      <w:lvlJc w:val="left"/>
      <w:pPr>
        <w:ind w:left="3600" w:hanging="360"/>
      </w:pPr>
      <w:rPr>
        <w:rFonts w:ascii="Courier New" w:hAnsi="Courier New" w:hint="default"/>
      </w:rPr>
    </w:lvl>
    <w:lvl w:ilvl="5" w:tplc="7A4EA3B8" w:tentative="1">
      <w:start w:val="1"/>
      <w:numFmt w:val="bullet"/>
      <w:lvlText w:val=""/>
      <w:lvlJc w:val="left"/>
      <w:pPr>
        <w:ind w:left="4320" w:hanging="360"/>
      </w:pPr>
      <w:rPr>
        <w:rFonts w:ascii="Wingdings" w:hAnsi="Wingdings" w:hint="default"/>
      </w:rPr>
    </w:lvl>
    <w:lvl w:ilvl="6" w:tplc="60FE5B14" w:tentative="1">
      <w:start w:val="1"/>
      <w:numFmt w:val="bullet"/>
      <w:lvlText w:val=""/>
      <w:lvlJc w:val="left"/>
      <w:pPr>
        <w:ind w:left="5040" w:hanging="360"/>
      </w:pPr>
      <w:rPr>
        <w:rFonts w:ascii="Symbol" w:hAnsi="Symbol" w:hint="default"/>
      </w:rPr>
    </w:lvl>
    <w:lvl w:ilvl="7" w:tplc="869A3FA8" w:tentative="1">
      <w:start w:val="1"/>
      <w:numFmt w:val="bullet"/>
      <w:lvlText w:val="o"/>
      <w:lvlJc w:val="left"/>
      <w:pPr>
        <w:ind w:left="5760" w:hanging="360"/>
      </w:pPr>
      <w:rPr>
        <w:rFonts w:ascii="Courier New" w:hAnsi="Courier New" w:hint="default"/>
      </w:rPr>
    </w:lvl>
    <w:lvl w:ilvl="8" w:tplc="6D889A40" w:tentative="1">
      <w:start w:val="1"/>
      <w:numFmt w:val="bullet"/>
      <w:lvlText w:val=""/>
      <w:lvlJc w:val="left"/>
      <w:pPr>
        <w:ind w:left="6480" w:hanging="360"/>
      </w:pPr>
      <w:rPr>
        <w:rFonts w:ascii="Wingdings" w:hAnsi="Wingdings" w:hint="default"/>
      </w:rPr>
    </w:lvl>
  </w:abstractNum>
  <w:abstractNum w:abstractNumId="22" w15:restartNumberingAfterBreak="0">
    <w:nsid w:val="3A680765"/>
    <w:multiLevelType w:val="hybridMultilevel"/>
    <w:tmpl w:val="FFFFFFFF"/>
    <w:lvl w:ilvl="0" w:tplc="E4008522">
      <w:start w:val="1"/>
      <w:numFmt w:val="decimal"/>
      <w:lvlText w:val="%1."/>
      <w:lvlJc w:val="left"/>
      <w:pPr>
        <w:ind w:left="720" w:hanging="360"/>
      </w:pPr>
    </w:lvl>
    <w:lvl w:ilvl="1" w:tplc="D4E04356">
      <w:start w:val="1"/>
      <w:numFmt w:val="lowerLetter"/>
      <w:lvlText w:val="%2."/>
      <w:lvlJc w:val="left"/>
      <w:pPr>
        <w:ind w:left="1440" w:hanging="360"/>
      </w:pPr>
    </w:lvl>
    <w:lvl w:ilvl="2" w:tplc="9B5805A6">
      <w:start w:val="1"/>
      <w:numFmt w:val="lowerRoman"/>
      <w:lvlText w:val="%3."/>
      <w:lvlJc w:val="right"/>
      <w:pPr>
        <w:ind w:left="2160" w:hanging="180"/>
      </w:pPr>
    </w:lvl>
    <w:lvl w:ilvl="3" w:tplc="1AF47EBE">
      <w:start w:val="1"/>
      <w:numFmt w:val="decimal"/>
      <w:lvlText w:val="%4."/>
      <w:lvlJc w:val="left"/>
      <w:pPr>
        <w:ind w:left="2880" w:hanging="360"/>
      </w:pPr>
    </w:lvl>
    <w:lvl w:ilvl="4" w:tplc="E222D842">
      <w:start w:val="1"/>
      <w:numFmt w:val="lowerLetter"/>
      <w:lvlText w:val="%5."/>
      <w:lvlJc w:val="left"/>
      <w:pPr>
        <w:ind w:left="3600" w:hanging="360"/>
      </w:pPr>
    </w:lvl>
    <w:lvl w:ilvl="5" w:tplc="EB108C16">
      <w:start w:val="1"/>
      <w:numFmt w:val="lowerRoman"/>
      <w:lvlText w:val="%6."/>
      <w:lvlJc w:val="right"/>
      <w:pPr>
        <w:ind w:left="4320" w:hanging="180"/>
      </w:pPr>
    </w:lvl>
    <w:lvl w:ilvl="6" w:tplc="987411DC">
      <w:start w:val="1"/>
      <w:numFmt w:val="decimal"/>
      <w:lvlText w:val="%7."/>
      <w:lvlJc w:val="left"/>
      <w:pPr>
        <w:ind w:left="5040" w:hanging="360"/>
      </w:pPr>
    </w:lvl>
    <w:lvl w:ilvl="7" w:tplc="7DACCB20">
      <w:start w:val="1"/>
      <w:numFmt w:val="lowerLetter"/>
      <w:lvlText w:val="%8."/>
      <w:lvlJc w:val="left"/>
      <w:pPr>
        <w:ind w:left="5760" w:hanging="360"/>
      </w:pPr>
    </w:lvl>
    <w:lvl w:ilvl="8" w:tplc="4A004918">
      <w:start w:val="1"/>
      <w:numFmt w:val="lowerRoman"/>
      <w:lvlText w:val="%9."/>
      <w:lvlJc w:val="right"/>
      <w:pPr>
        <w:ind w:left="6480" w:hanging="180"/>
      </w:pPr>
    </w:lvl>
  </w:abstractNum>
  <w:abstractNum w:abstractNumId="23" w15:restartNumberingAfterBreak="0">
    <w:nsid w:val="3ADEA30A"/>
    <w:multiLevelType w:val="hybridMultilevel"/>
    <w:tmpl w:val="FFFFFFFF"/>
    <w:lvl w:ilvl="0" w:tplc="52DE6584">
      <w:start w:val="1"/>
      <w:numFmt w:val="bullet"/>
      <w:lvlText w:val="-"/>
      <w:lvlJc w:val="left"/>
      <w:pPr>
        <w:ind w:left="720" w:hanging="360"/>
      </w:pPr>
      <w:rPr>
        <w:rFonts w:ascii="Symbol" w:hAnsi="Symbol" w:hint="default"/>
      </w:rPr>
    </w:lvl>
    <w:lvl w:ilvl="1" w:tplc="0B5E7220">
      <w:start w:val="1"/>
      <w:numFmt w:val="bullet"/>
      <w:lvlText w:val="o"/>
      <w:lvlJc w:val="left"/>
      <w:pPr>
        <w:ind w:left="1440" w:hanging="360"/>
      </w:pPr>
      <w:rPr>
        <w:rFonts w:ascii="Courier New" w:hAnsi="Courier New" w:hint="default"/>
      </w:rPr>
    </w:lvl>
    <w:lvl w:ilvl="2" w:tplc="BD70E3F8">
      <w:start w:val="1"/>
      <w:numFmt w:val="bullet"/>
      <w:lvlText w:val=""/>
      <w:lvlJc w:val="left"/>
      <w:pPr>
        <w:ind w:left="2160" w:hanging="360"/>
      </w:pPr>
      <w:rPr>
        <w:rFonts w:ascii="Wingdings" w:hAnsi="Wingdings" w:hint="default"/>
      </w:rPr>
    </w:lvl>
    <w:lvl w:ilvl="3" w:tplc="24C887D8">
      <w:start w:val="1"/>
      <w:numFmt w:val="bullet"/>
      <w:lvlText w:val=""/>
      <w:lvlJc w:val="left"/>
      <w:pPr>
        <w:ind w:left="2880" w:hanging="360"/>
      </w:pPr>
      <w:rPr>
        <w:rFonts w:ascii="Symbol" w:hAnsi="Symbol" w:hint="default"/>
      </w:rPr>
    </w:lvl>
    <w:lvl w:ilvl="4" w:tplc="D53AB5CE">
      <w:start w:val="1"/>
      <w:numFmt w:val="bullet"/>
      <w:lvlText w:val="o"/>
      <w:lvlJc w:val="left"/>
      <w:pPr>
        <w:ind w:left="3600" w:hanging="360"/>
      </w:pPr>
      <w:rPr>
        <w:rFonts w:ascii="Courier New" w:hAnsi="Courier New" w:hint="default"/>
      </w:rPr>
    </w:lvl>
    <w:lvl w:ilvl="5" w:tplc="536CBE06">
      <w:start w:val="1"/>
      <w:numFmt w:val="bullet"/>
      <w:lvlText w:val=""/>
      <w:lvlJc w:val="left"/>
      <w:pPr>
        <w:ind w:left="4320" w:hanging="360"/>
      </w:pPr>
      <w:rPr>
        <w:rFonts w:ascii="Wingdings" w:hAnsi="Wingdings" w:hint="default"/>
      </w:rPr>
    </w:lvl>
    <w:lvl w:ilvl="6" w:tplc="69E04664">
      <w:start w:val="1"/>
      <w:numFmt w:val="bullet"/>
      <w:lvlText w:val=""/>
      <w:lvlJc w:val="left"/>
      <w:pPr>
        <w:ind w:left="5040" w:hanging="360"/>
      </w:pPr>
      <w:rPr>
        <w:rFonts w:ascii="Symbol" w:hAnsi="Symbol" w:hint="default"/>
      </w:rPr>
    </w:lvl>
    <w:lvl w:ilvl="7" w:tplc="D5ACB87E">
      <w:start w:val="1"/>
      <w:numFmt w:val="bullet"/>
      <w:lvlText w:val="o"/>
      <w:lvlJc w:val="left"/>
      <w:pPr>
        <w:ind w:left="5760" w:hanging="360"/>
      </w:pPr>
      <w:rPr>
        <w:rFonts w:ascii="Courier New" w:hAnsi="Courier New" w:hint="default"/>
      </w:rPr>
    </w:lvl>
    <w:lvl w:ilvl="8" w:tplc="2C145DA8">
      <w:start w:val="1"/>
      <w:numFmt w:val="bullet"/>
      <w:lvlText w:val=""/>
      <w:lvlJc w:val="left"/>
      <w:pPr>
        <w:ind w:left="6480" w:hanging="360"/>
      </w:pPr>
      <w:rPr>
        <w:rFonts w:ascii="Wingdings" w:hAnsi="Wingdings" w:hint="default"/>
      </w:rPr>
    </w:lvl>
  </w:abstractNum>
  <w:abstractNum w:abstractNumId="24" w15:restartNumberingAfterBreak="0">
    <w:nsid w:val="3BD80B9D"/>
    <w:multiLevelType w:val="multilevel"/>
    <w:tmpl w:val="7E748C84"/>
    <w:lvl w:ilvl="0">
      <w:start w:val="2"/>
      <w:numFmt w:val="upperRoman"/>
      <w:lvlText w:val="%1."/>
      <w:lvlJc w:val="left"/>
      <w:pPr>
        <w:ind w:left="360" w:hanging="360"/>
      </w:pPr>
      <w:rPr>
        <w:rFonts w:hint="default"/>
      </w:rPr>
    </w:lvl>
    <w:lvl w:ilvl="1">
      <w:start w:val="1"/>
      <w:numFmt w:val="decimal"/>
      <w:lvlText w:val="%2."/>
      <w:lvlJc w:val="left"/>
      <w:pPr>
        <w:ind w:left="720" w:hanging="360"/>
      </w:pPr>
      <w:rPr>
        <w:rFonts w:hint="default"/>
      </w:rPr>
    </w:lvl>
    <w:lvl w:ilvl="2">
      <w:start w:val="1"/>
      <w:numFmt w:val="decimal"/>
      <w:lvlText w:val="%2.%3"/>
      <w:lvlJc w:val="left"/>
      <w:pPr>
        <w:tabs>
          <w:tab w:val="num" w:pos="576"/>
        </w:tabs>
        <w:ind w:left="144" w:firstLine="360"/>
      </w:pPr>
      <w:rPr>
        <w:rFonts w:hint="default"/>
      </w:rPr>
    </w:lvl>
    <w:lvl w:ilvl="3">
      <w:start w:val="1"/>
      <w:numFmt w:val="decimal"/>
      <w:lvlText w:val="%2.%3.%4."/>
      <w:lvlJc w:val="left"/>
      <w:pPr>
        <w:tabs>
          <w:tab w:val="num" w:pos="720"/>
        </w:tabs>
        <w:ind w:left="108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5" w15:restartNumberingAfterBreak="0">
    <w:nsid w:val="3E8F2721"/>
    <w:multiLevelType w:val="multilevel"/>
    <w:tmpl w:val="E5E2A9B6"/>
    <w:lvl w:ilvl="0">
      <w:start w:val="1"/>
      <w:numFmt w:val="bullet"/>
      <w:lvlText w:val=""/>
      <w:lvlJc w:val="left"/>
      <w:pPr>
        <w:ind w:left="360" w:hanging="360"/>
      </w:pPr>
      <w:rPr>
        <w:rFonts w:ascii="Symbol" w:hAnsi="Symbol" w:hint="default"/>
      </w:rPr>
    </w:lvl>
    <w:lvl w:ilvl="1">
      <w:start w:val="1"/>
      <w:numFmt w:val="decimal"/>
      <w:lvlText w:val="%2."/>
      <w:lvlJc w:val="left"/>
      <w:pPr>
        <w:ind w:left="720" w:hanging="360"/>
      </w:pPr>
      <w:rPr>
        <w:rFonts w:hint="default"/>
      </w:rPr>
    </w:lvl>
    <w:lvl w:ilvl="2">
      <w:numFmt w:val="decimal"/>
      <w:lvlText w:val="%2.%3"/>
      <w:lvlJc w:val="left"/>
      <w:pPr>
        <w:tabs>
          <w:tab w:val="num" w:pos="576"/>
        </w:tabs>
        <w:ind w:left="144" w:firstLine="360"/>
      </w:pPr>
      <w:rPr>
        <w:rFonts w:hint="default"/>
      </w:rPr>
    </w:lvl>
    <w:lvl w:ilvl="3">
      <w:start w:val="1"/>
      <w:numFmt w:val="decimal"/>
      <w:lvlText w:val="%2.%3.%4."/>
      <w:lvlJc w:val="left"/>
      <w:pPr>
        <w:tabs>
          <w:tab w:val="num" w:pos="720"/>
        </w:tabs>
        <w:ind w:left="108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46AF5ADD"/>
    <w:multiLevelType w:val="hybridMultilevel"/>
    <w:tmpl w:val="531CDCF2"/>
    <w:lvl w:ilvl="0" w:tplc="6624DBA6">
      <w:start w:val="1"/>
      <w:numFmt w:val="bullet"/>
      <w:lvlText w:val=""/>
      <w:lvlJc w:val="left"/>
      <w:pPr>
        <w:ind w:left="720" w:hanging="360"/>
      </w:pPr>
      <w:rPr>
        <w:rFonts w:ascii="Symbol" w:hAnsi="Symbol" w:hint="default"/>
      </w:rPr>
    </w:lvl>
    <w:lvl w:ilvl="1" w:tplc="EE8636CA" w:tentative="1">
      <w:start w:val="1"/>
      <w:numFmt w:val="bullet"/>
      <w:lvlText w:val="o"/>
      <w:lvlJc w:val="left"/>
      <w:pPr>
        <w:ind w:left="1440" w:hanging="360"/>
      </w:pPr>
      <w:rPr>
        <w:rFonts w:ascii="Courier New" w:hAnsi="Courier New" w:hint="default"/>
      </w:rPr>
    </w:lvl>
    <w:lvl w:ilvl="2" w:tplc="3F5AC3FA" w:tentative="1">
      <w:start w:val="1"/>
      <w:numFmt w:val="bullet"/>
      <w:lvlText w:val=""/>
      <w:lvlJc w:val="left"/>
      <w:pPr>
        <w:ind w:left="2160" w:hanging="360"/>
      </w:pPr>
      <w:rPr>
        <w:rFonts w:ascii="Wingdings" w:hAnsi="Wingdings" w:hint="default"/>
      </w:rPr>
    </w:lvl>
    <w:lvl w:ilvl="3" w:tplc="DE0876C2" w:tentative="1">
      <w:start w:val="1"/>
      <w:numFmt w:val="bullet"/>
      <w:lvlText w:val=""/>
      <w:lvlJc w:val="left"/>
      <w:pPr>
        <w:ind w:left="2880" w:hanging="360"/>
      </w:pPr>
      <w:rPr>
        <w:rFonts w:ascii="Symbol" w:hAnsi="Symbol" w:hint="default"/>
      </w:rPr>
    </w:lvl>
    <w:lvl w:ilvl="4" w:tplc="6B8AFA5E" w:tentative="1">
      <w:start w:val="1"/>
      <w:numFmt w:val="bullet"/>
      <w:lvlText w:val="o"/>
      <w:lvlJc w:val="left"/>
      <w:pPr>
        <w:ind w:left="3600" w:hanging="360"/>
      </w:pPr>
      <w:rPr>
        <w:rFonts w:ascii="Courier New" w:hAnsi="Courier New" w:hint="default"/>
      </w:rPr>
    </w:lvl>
    <w:lvl w:ilvl="5" w:tplc="6BE0FE20" w:tentative="1">
      <w:start w:val="1"/>
      <w:numFmt w:val="bullet"/>
      <w:lvlText w:val=""/>
      <w:lvlJc w:val="left"/>
      <w:pPr>
        <w:ind w:left="4320" w:hanging="360"/>
      </w:pPr>
      <w:rPr>
        <w:rFonts w:ascii="Wingdings" w:hAnsi="Wingdings" w:hint="default"/>
      </w:rPr>
    </w:lvl>
    <w:lvl w:ilvl="6" w:tplc="D9A082FC" w:tentative="1">
      <w:start w:val="1"/>
      <w:numFmt w:val="bullet"/>
      <w:lvlText w:val=""/>
      <w:lvlJc w:val="left"/>
      <w:pPr>
        <w:ind w:left="5040" w:hanging="360"/>
      </w:pPr>
      <w:rPr>
        <w:rFonts w:ascii="Symbol" w:hAnsi="Symbol" w:hint="default"/>
      </w:rPr>
    </w:lvl>
    <w:lvl w:ilvl="7" w:tplc="6910129C" w:tentative="1">
      <w:start w:val="1"/>
      <w:numFmt w:val="bullet"/>
      <w:lvlText w:val="o"/>
      <w:lvlJc w:val="left"/>
      <w:pPr>
        <w:ind w:left="5760" w:hanging="360"/>
      </w:pPr>
      <w:rPr>
        <w:rFonts w:ascii="Courier New" w:hAnsi="Courier New" w:hint="default"/>
      </w:rPr>
    </w:lvl>
    <w:lvl w:ilvl="8" w:tplc="5242287A" w:tentative="1">
      <w:start w:val="1"/>
      <w:numFmt w:val="bullet"/>
      <w:lvlText w:val=""/>
      <w:lvlJc w:val="left"/>
      <w:pPr>
        <w:ind w:left="6480" w:hanging="360"/>
      </w:pPr>
      <w:rPr>
        <w:rFonts w:ascii="Wingdings" w:hAnsi="Wingdings" w:hint="default"/>
      </w:rPr>
    </w:lvl>
  </w:abstractNum>
  <w:abstractNum w:abstractNumId="27" w15:restartNumberingAfterBreak="0">
    <w:nsid w:val="496D25E4"/>
    <w:multiLevelType w:val="hybridMultilevel"/>
    <w:tmpl w:val="61A80840"/>
    <w:lvl w:ilvl="0" w:tplc="10A2765C">
      <w:numFmt w:val="bullet"/>
      <w:lvlText w:val="-"/>
      <w:lvlJc w:val="left"/>
      <w:pPr>
        <w:ind w:left="720" w:hanging="360"/>
      </w:pPr>
      <w:rPr>
        <w:rFonts w:ascii="Times New Roman" w:hAnsi="Times New Roman" w:hint="default"/>
      </w:rPr>
    </w:lvl>
    <w:lvl w:ilvl="1" w:tplc="4852D2DC" w:tentative="1">
      <w:start w:val="1"/>
      <w:numFmt w:val="bullet"/>
      <w:lvlText w:val="o"/>
      <w:lvlJc w:val="left"/>
      <w:pPr>
        <w:ind w:left="1440" w:hanging="360"/>
      </w:pPr>
      <w:rPr>
        <w:rFonts w:ascii="Courier New" w:hAnsi="Courier New" w:hint="default"/>
      </w:rPr>
    </w:lvl>
    <w:lvl w:ilvl="2" w:tplc="EE2CD272" w:tentative="1">
      <w:start w:val="1"/>
      <w:numFmt w:val="bullet"/>
      <w:lvlText w:val=""/>
      <w:lvlJc w:val="left"/>
      <w:pPr>
        <w:ind w:left="2160" w:hanging="360"/>
      </w:pPr>
      <w:rPr>
        <w:rFonts w:ascii="Wingdings" w:hAnsi="Wingdings" w:hint="default"/>
      </w:rPr>
    </w:lvl>
    <w:lvl w:ilvl="3" w:tplc="F0488568" w:tentative="1">
      <w:start w:val="1"/>
      <w:numFmt w:val="bullet"/>
      <w:lvlText w:val=""/>
      <w:lvlJc w:val="left"/>
      <w:pPr>
        <w:ind w:left="2880" w:hanging="360"/>
      </w:pPr>
      <w:rPr>
        <w:rFonts w:ascii="Symbol" w:hAnsi="Symbol" w:hint="default"/>
      </w:rPr>
    </w:lvl>
    <w:lvl w:ilvl="4" w:tplc="49AA89DC" w:tentative="1">
      <w:start w:val="1"/>
      <w:numFmt w:val="bullet"/>
      <w:lvlText w:val="o"/>
      <w:lvlJc w:val="left"/>
      <w:pPr>
        <w:ind w:left="3600" w:hanging="360"/>
      </w:pPr>
      <w:rPr>
        <w:rFonts w:ascii="Courier New" w:hAnsi="Courier New" w:hint="default"/>
      </w:rPr>
    </w:lvl>
    <w:lvl w:ilvl="5" w:tplc="566863E0" w:tentative="1">
      <w:start w:val="1"/>
      <w:numFmt w:val="bullet"/>
      <w:lvlText w:val=""/>
      <w:lvlJc w:val="left"/>
      <w:pPr>
        <w:ind w:left="4320" w:hanging="360"/>
      </w:pPr>
      <w:rPr>
        <w:rFonts w:ascii="Wingdings" w:hAnsi="Wingdings" w:hint="default"/>
      </w:rPr>
    </w:lvl>
    <w:lvl w:ilvl="6" w:tplc="07826ABC" w:tentative="1">
      <w:start w:val="1"/>
      <w:numFmt w:val="bullet"/>
      <w:lvlText w:val=""/>
      <w:lvlJc w:val="left"/>
      <w:pPr>
        <w:ind w:left="5040" w:hanging="360"/>
      </w:pPr>
      <w:rPr>
        <w:rFonts w:ascii="Symbol" w:hAnsi="Symbol" w:hint="default"/>
      </w:rPr>
    </w:lvl>
    <w:lvl w:ilvl="7" w:tplc="080C12A4" w:tentative="1">
      <w:start w:val="1"/>
      <w:numFmt w:val="bullet"/>
      <w:lvlText w:val="o"/>
      <w:lvlJc w:val="left"/>
      <w:pPr>
        <w:ind w:left="5760" w:hanging="360"/>
      </w:pPr>
      <w:rPr>
        <w:rFonts w:ascii="Courier New" w:hAnsi="Courier New" w:hint="default"/>
      </w:rPr>
    </w:lvl>
    <w:lvl w:ilvl="8" w:tplc="6644D6AC" w:tentative="1">
      <w:start w:val="1"/>
      <w:numFmt w:val="bullet"/>
      <w:lvlText w:val=""/>
      <w:lvlJc w:val="left"/>
      <w:pPr>
        <w:ind w:left="6480" w:hanging="360"/>
      </w:pPr>
      <w:rPr>
        <w:rFonts w:ascii="Wingdings" w:hAnsi="Wingdings" w:hint="default"/>
      </w:rPr>
    </w:lvl>
  </w:abstractNum>
  <w:abstractNum w:abstractNumId="28" w15:restartNumberingAfterBreak="0">
    <w:nsid w:val="4C28685B"/>
    <w:multiLevelType w:val="multilevel"/>
    <w:tmpl w:val="E5E2A9B6"/>
    <w:lvl w:ilvl="0">
      <w:start w:val="1"/>
      <w:numFmt w:val="bullet"/>
      <w:lvlText w:val=""/>
      <w:lvlJc w:val="left"/>
      <w:pPr>
        <w:ind w:left="360" w:hanging="360"/>
      </w:pPr>
      <w:rPr>
        <w:rFonts w:ascii="Symbol" w:hAnsi="Symbol" w:hint="default"/>
      </w:rPr>
    </w:lvl>
    <w:lvl w:ilvl="1">
      <w:start w:val="1"/>
      <w:numFmt w:val="decimal"/>
      <w:lvlText w:val="%2."/>
      <w:lvlJc w:val="left"/>
      <w:pPr>
        <w:ind w:left="720" w:hanging="360"/>
      </w:pPr>
      <w:rPr>
        <w:rFonts w:hint="default"/>
      </w:rPr>
    </w:lvl>
    <w:lvl w:ilvl="2">
      <w:numFmt w:val="decimal"/>
      <w:lvlText w:val="%2.%3"/>
      <w:lvlJc w:val="left"/>
      <w:pPr>
        <w:tabs>
          <w:tab w:val="num" w:pos="576"/>
        </w:tabs>
        <w:ind w:left="144" w:firstLine="360"/>
      </w:pPr>
      <w:rPr>
        <w:rFonts w:hint="default"/>
      </w:rPr>
    </w:lvl>
    <w:lvl w:ilvl="3">
      <w:start w:val="1"/>
      <w:numFmt w:val="decimal"/>
      <w:lvlText w:val="%2.%3.%4."/>
      <w:lvlJc w:val="left"/>
      <w:pPr>
        <w:tabs>
          <w:tab w:val="num" w:pos="720"/>
        </w:tabs>
        <w:ind w:left="108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9" w15:restartNumberingAfterBreak="0">
    <w:nsid w:val="4DB55922"/>
    <w:multiLevelType w:val="multilevel"/>
    <w:tmpl w:val="E5E2A9B6"/>
    <w:lvl w:ilvl="0">
      <w:start w:val="1"/>
      <w:numFmt w:val="bullet"/>
      <w:lvlText w:val=""/>
      <w:lvlJc w:val="left"/>
      <w:pPr>
        <w:ind w:left="360" w:hanging="360"/>
      </w:pPr>
      <w:rPr>
        <w:rFonts w:ascii="Symbol" w:hAnsi="Symbol" w:hint="default"/>
      </w:rPr>
    </w:lvl>
    <w:lvl w:ilvl="1">
      <w:start w:val="1"/>
      <w:numFmt w:val="decimal"/>
      <w:lvlText w:val="%2."/>
      <w:lvlJc w:val="left"/>
      <w:pPr>
        <w:ind w:left="720" w:hanging="360"/>
      </w:pPr>
      <w:rPr>
        <w:rFonts w:hint="default"/>
      </w:rPr>
    </w:lvl>
    <w:lvl w:ilvl="2">
      <w:numFmt w:val="decimal"/>
      <w:lvlText w:val="%2.%3"/>
      <w:lvlJc w:val="left"/>
      <w:pPr>
        <w:tabs>
          <w:tab w:val="num" w:pos="576"/>
        </w:tabs>
        <w:ind w:left="144" w:firstLine="360"/>
      </w:pPr>
      <w:rPr>
        <w:rFonts w:hint="default"/>
      </w:rPr>
    </w:lvl>
    <w:lvl w:ilvl="3">
      <w:start w:val="1"/>
      <w:numFmt w:val="decimal"/>
      <w:lvlText w:val="%2.%3.%4."/>
      <w:lvlJc w:val="left"/>
      <w:pPr>
        <w:tabs>
          <w:tab w:val="num" w:pos="720"/>
        </w:tabs>
        <w:ind w:left="108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4E8A57C5"/>
    <w:multiLevelType w:val="hybridMultilevel"/>
    <w:tmpl w:val="759A0682"/>
    <w:lvl w:ilvl="0" w:tplc="30FECE48">
      <w:start w:val="1"/>
      <w:numFmt w:val="bullet"/>
      <w:lvlText w:val=""/>
      <w:lvlJc w:val="left"/>
      <w:pPr>
        <w:ind w:left="720" w:hanging="360"/>
      </w:pPr>
      <w:rPr>
        <w:rFonts w:ascii="Symbol" w:hAnsi="Symbol" w:hint="default"/>
      </w:rPr>
    </w:lvl>
    <w:lvl w:ilvl="1" w:tplc="2EA27974" w:tentative="1">
      <w:start w:val="1"/>
      <w:numFmt w:val="bullet"/>
      <w:lvlText w:val="o"/>
      <w:lvlJc w:val="left"/>
      <w:pPr>
        <w:ind w:left="1440" w:hanging="360"/>
      </w:pPr>
      <w:rPr>
        <w:rFonts w:ascii="Courier New" w:hAnsi="Courier New" w:hint="default"/>
      </w:rPr>
    </w:lvl>
    <w:lvl w:ilvl="2" w:tplc="B8CE3026" w:tentative="1">
      <w:start w:val="1"/>
      <w:numFmt w:val="bullet"/>
      <w:lvlText w:val=""/>
      <w:lvlJc w:val="left"/>
      <w:pPr>
        <w:ind w:left="2160" w:hanging="360"/>
      </w:pPr>
      <w:rPr>
        <w:rFonts w:ascii="Wingdings" w:hAnsi="Wingdings" w:hint="default"/>
      </w:rPr>
    </w:lvl>
    <w:lvl w:ilvl="3" w:tplc="8DAED220" w:tentative="1">
      <w:start w:val="1"/>
      <w:numFmt w:val="bullet"/>
      <w:lvlText w:val=""/>
      <w:lvlJc w:val="left"/>
      <w:pPr>
        <w:ind w:left="2880" w:hanging="360"/>
      </w:pPr>
      <w:rPr>
        <w:rFonts w:ascii="Symbol" w:hAnsi="Symbol" w:hint="default"/>
      </w:rPr>
    </w:lvl>
    <w:lvl w:ilvl="4" w:tplc="AED0D07A" w:tentative="1">
      <w:start w:val="1"/>
      <w:numFmt w:val="bullet"/>
      <w:lvlText w:val="o"/>
      <w:lvlJc w:val="left"/>
      <w:pPr>
        <w:ind w:left="3600" w:hanging="360"/>
      </w:pPr>
      <w:rPr>
        <w:rFonts w:ascii="Courier New" w:hAnsi="Courier New" w:hint="default"/>
      </w:rPr>
    </w:lvl>
    <w:lvl w:ilvl="5" w:tplc="977270BC" w:tentative="1">
      <w:start w:val="1"/>
      <w:numFmt w:val="bullet"/>
      <w:lvlText w:val=""/>
      <w:lvlJc w:val="left"/>
      <w:pPr>
        <w:ind w:left="4320" w:hanging="360"/>
      </w:pPr>
      <w:rPr>
        <w:rFonts w:ascii="Wingdings" w:hAnsi="Wingdings" w:hint="default"/>
      </w:rPr>
    </w:lvl>
    <w:lvl w:ilvl="6" w:tplc="48F8D91A" w:tentative="1">
      <w:start w:val="1"/>
      <w:numFmt w:val="bullet"/>
      <w:lvlText w:val=""/>
      <w:lvlJc w:val="left"/>
      <w:pPr>
        <w:ind w:left="5040" w:hanging="360"/>
      </w:pPr>
      <w:rPr>
        <w:rFonts w:ascii="Symbol" w:hAnsi="Symbol" w:hint="default"/>
      </w:rPr>
    </w:lvl>
    <w:lvl w:ilvl="7" w:tplc="60F890D8" w:tentative="1">
      <w:start w:val="1"/>
      <w:numFmt w:val="bullet"/>
      <w:lvlText w:val="o"/>
      <w:lvlJc w:val="left"/>
      <w:pPr>
        <w:ind w:left="5760" w:hanging="360"/>
      </w:pPr>
      <w:rPr>
        <w:rFonts w:ascii="Courier New" w:hAnsi="Courier New" w:hint="default"/>
      </w:rPr>
    </w:lvl>
    <w:lvl w:ilvl="8" w:tplc="42A41400" w:tentative="1">
      <w:start w:val="1"/>
      <w:numFmt w:val="bullet"/>
      <w:lvlText w:val=""/>
      <w:lvlJc w:val="left"/>
      <w:pPr>
        <w:ind w:left="6480" w:hanging="360"/>
      </w:pPr>
      <w:rPr>
        <w:rFonts w:ascii="Wingdings" w:hAnsi="Wingdings" w:hint="default"/>
      </w:rPr>
    </w:lvl>
  </w:abstractNum>
  <w:abstractNum w:abstractNumId="31" w15:restartNumberingAfterBreak="0">
    <w:nsid w:val="50B16DA8"/>
    <w:multiLevelType w:val="hybridMultilevel"/>
    <w:tmpl w:val="11D694C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15:restartNumberingAfterBreak="0">
    <w:nsid w:val="52C461A8"/>
    <w:multiLevelType w:val="hybridMultilevel"/>
    <w:tmpl w:val="11D694C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3" w15:restartNumberingAfterBreak="0">
    <w:nsid w:val="54E47CA6"/>
    <w:multiLevelType w:val="multilevel"/>
    <w:tmpl w:val="66FADD9C"/>
    <w:lvl w:ilvl="0">
      <w:start w:val="1"/>
      <w:numFmt w:val="upperRoman"/>
      <w:pStyle w:val="Heading1"/>
      <w:lvlText w:val="%1."/>
      <w:lvlJc w:val="left"/>
      <w:pPr>
        <w:ind w:left="360" w:hanging="360"/>
      </w:pPr>
      <w:rPr>
        <w:rFonts w:hint="default"/>
      </w:rPr>
    </w:lvl>
    <w:lvl w:ilvl="1">
      <w:start w:val="1"/>
      <w:numFmt w:val="decimal"/>
      <w:pStyle w:val="Heading2"/>
      <w:lvlText w:val="%2."/>
      <w:lvlJc w:val="left"/>
      <w:pPr>
        <w:ind w:left="720" w:hanging="360"/>
      </w:pPr>
      <w:rPr>
        <w:rFonts w:hint="default"/>
      </w:rPr>
    </w:lvl>
    <w:lvl w:ilvl="2">
      <w:numFmt w:val="decimal"/>
      <w:pStyle w:val="Heading3"/>
      <w:lvlText w:val="%2.%3"/>
      <w:lvlJc w:val="left"/>
      <w:pPr>
        <w:tabs>
          <w:tab w:val="num" w:pos="576"/>
        </w:tabs>
        <w:ind w:left="144" w:firstLine="360"/>
      </w:pPr>
      <w:rPr>
        <w:rFonts w:hint="default"/>
      </w:rPr>
    </w:lvl>
    <w:lvl w:ilvl="3">
      <w:start w:val="1"/>
      <w:numFmt w:val="decimal"/>
      <w:pStyle w:val="Heading4"/>
      <w:lvlText w:val="%2.%3.%4."/>
      <w:lvlJc w:val="left"/>
      <w:pPr>
        <w:tabs>
          <w:tab w:val="num" w:pos="720"/>
        </w:tabs>
        <w:ind w:left="108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4" w15:restartNumberingAfterBreak="0">
    <w:nsid w:val="56025F24"/>
    <w:multiLevelType w:val="hybridMultilevel"/>
    <w:tmpl w:val="F06CF9B8"/>
    <w:lvl w:ilvl="0" w:tplc="B804012E">
      <w:start w:val="1"/>
      <w:numFmt w:val="bullet"/>
      <w:lvlText w:val=""/>
      <w:lvlJc w:val="left"/>
      <w:pPr>
        <w:ind w:left="720" w:hanging="360"/>
      </w:pPr>
      <w:rPr>
        <w:rFonts w:ascii="Symbol" w:hAnsi="Symbol" w:hint="default"/>
      </w:rPr>
    </w:lvl>
    <w:lvl w:ilvl="1" w:tplc="9536C1D0" w:tentative="1">
      <w:start w:val="1"/>
      <w:numFmt w:val="bullet"/>
      <w:lvlText w:val="o"/>
      <w:lvlJc w:val="left"/>
      <w:pPr>
        <w:ind w:left="1440" w:hanging="360"/>
      </w:pPr>
      <w:rPr>
        <w:rFonts w:ascii="Courier New" w:hAnsi="Courier New" w:hint="default"/>
      </w:rPr>
    </w:lvl>
    <w:lvl w:ilvl="2" w:tplc="DA94018E" w:tentative="1">
      <w:start w:val="1"/>
      <w:numFmt w:val="bullet"/>
      <w:lvlText w:val=""/>
      <w:lvlJc w:val="left"/>
      <w:pPr>
        <w:ind w:left="2160" w:hanging="360"/>
      </w:pPr>
      <w:rPr>
        <w:rFonts w:ascii="Wingdings" w:hAnsi="Wingdings" w:hint="default"/>
      </w:rPr>
    </w:lvl>
    <w:lvl w:ilvl="3" w:tplc="1C509078" w:tentative="1">
      <w:start w:val="1"/>
      <w:numFmt w:val="bullet"/>
      <w:lvlText w:val=""/>
      <w:lvlJc w:val="left"/>
      <w:pPr>
        <w:ind w:left="2880" w:hanging="360"/>
      </w:pPr>
      <w:rPr>
        <w:rFonts w:ascii="Symbol" w:hAnsi="Symbol" w:hint="default"/>
      </w:rPr>
    </w:lvl>
    <w:lvl w:ilvl="4" w:tplc="B306699A" w:tentative="1">
      <w:start w:val="1"/>
      <w:numFmt w:val="bullet"/>
      <w:lvlText w:val="o"/>
      <w:lvlJc w:val="left"/>
      <w:pPr>
        <w:ind w:left="3600" w:hanging="360"/>
      </w:pPr>
      <w:rPr>
        <w:rFonts w:ascii="Courier New" w:hAnsi="Courier New" w:hint="default"/>
      </w:rPr>
    </w:lvl>
    <w:lvl w:ilvl="5" w:tplc="A19C6D44" w:tentative="1">
      <w:start w:val="1"/>
      <w:numFmt w:val="bullet"/>
      <w:lvlText w:val=""/>
      <w:lvlJc w:val="left"/>
      <w:pPr>
        <w:ind w:left="4320" w:hanging="360"/>
      </w:pPr>
      <w:rPr>
        <w:rFonts w:ascii="Wingdings" w:hAnsi="Wingdings" w:hint="default"/>
      </w:rPr>
    </w:lvl>
    <w:lvl w:ilvl="6" w:tplc="22F0BAC6" w:tentative="1">
      <w:start w:val="1"/>
      <w:numFmt w:val="bullet"/>
      <w:lvlText w:val=""/>
      <w:lvlJc w:val="left"/>
      <w:pPr>
        <w:ind w:left="5040" w:hanging="360"/>
      </w:pPr>
      <w:rPr>
        <w:rFonts w:ascii="Symbol" w:hAnsi="Symbol" w:hint="default"/>
      </w:rPr>
    </w:lvl>
    <w:lvl w:ilvl="7" w:tplc="B95A6404" w:tentative="1">
      <w:start w:val="1"/>
      <w:numFmt w:val="bullet"/>
      <w:lvlText w:val="o"/>
      <w:lvlJc w:val="left"/>
      <w:pPr>
        <w:ind w:left="5760" w:hanging="360"/>
      </w:pPr>
      <w:rPr>
        <w:rFonts w:ascii="Courier New" w:hAnsi="Courier New" w:hint="default"/>
      </w:rPr>
    </w:lvl>
    <w:lvl w:ilvl="8" w:tplc="7506F018" w:tentative="1">
      <w:start w:val="1"/>
      <w:numFmt w:val="bullet"/>
      <w:lvlText w:val=""/>
      <w:lvlJc w:val="left"/>
      <w:pPr>
        <w:ind w:left="6480" w:hanging="360"/>
      </w:pPr>
      <w:rPr>
        <w:rFonts w:ascii="Wingdings" w:hAnsi="Wingdings" w:hint="default"/>
      </w:rPr>
    </w:lvl>
  </w:abstractNum>
  <w:abstractNum w:abstractNumId="35" w15:restartNumberingAfterBreak="0">
    <w:nsid w:val="59DD4E22"/>
    <w:multiLevelType w:val="multilevel"/>
    <w:tmpl w:val="E5E2A9B6"/>
    <w:lvl w:ilvl="0">
      <w:start w:val="1"/>
      <w:numFmt w:val="bullet"/>
      <w:lvlText w:val=""/>
      <w:lvlJc w:val="left"/>
      <w:pPr>
        <w:ind w:left="360" w:hanging="360"/>
      </w:pPr>
      <w:rPr>
        <w:rFonts w:ascii="Symbol" w:hAnsi="Symbol" w:hint="default"/>
      </w:rPr>
    </w:lvl>
    <w:lvl w:ilvl="1">
      <w:start w:val="1"/>
      <w:numFmt w:val="decimal"/>
      <w:lvlText w:val="%2."/>
      <w:lvlJc w:val="left"/>
      <w:pPr>
        <w:ind w:left="720" w:hanging="360"/>
      </w:pPr>
      <w:rPr>
        <w:rFonts w:hint="default"/>
      </w:rPr>
    </w:lvl>
    <w:lvl w:ilvl="2">
      <w:numFmt w:val="decimal"/>
      <w:lvlText w:val="%2.%3"/>
      <w:lvlJc w:val="left"/>
      <w:pPr>
        <w:tabs>
          <w:tab w:val="num" w:pos="576"/>
        </w:tabs>
        <w:ind w:left="144" w:firstLine="360"/>
      </w:pPr>
      <w:rPr>
        <w:rFonts w:hint="default"/>
      </w:rPr>
    </w:lvl>
    <w:lvl w:ilvl="3">
      <w:start w:val="1"/>
      <w:numFmt w:val="decimal"/>
      <w:lvlText w:val="%2.%3.%4."/>
      <w:lvlJc w:val="left"/>
      <w:pPr>
        <w:tabs>
          <w:tab w:val="num" w:pos="720"/>
        </w:tabs>
        <w:ind w:left="108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5A7B6524"/>
    <w:multiLevelType w:val="multilevel"/>
    <w:tmpl w:val="E5E2A9B6"/>
    <w:lvl w:ilvl="0">
      <w:start w:val="1"/>
      <w:numFmt w:val="bullet"/>
      <w:lvlText w:val=""/>
      <w:lvlJc w:val="left"/>
      <w:pPr>
        <w:ind w:left="360" w:hanging="360"/>
      </w:pPr>
      <w:rPr>
        <w:rFonts w:ascii="Symbol" w:hAnsi="Symbol" w:hint="default"/>
      </w:rPr>
    </w:lvl>
    <w:lvl w:ilvl="1">
      <w:start w:val="1"/>
      <w:numFmt w:val="decimal"/>
      <w:lvlText w:val="%2."/>
      <w:lvlJc w:val="left"/>
      <w:pPr>
        <w:ind w:left="720" w:hanging="360"/>
      </w:pPr>
      <w:rPr>
        <w:rFonts w:hint="default"/>
      </w:rPr>
    </w:lvl>
    <w:lvl w:ilvl="2">
      <w:numFmt w:val="decimal"/>
      <w:lvlText w:val="%2.%3"/>
      <w:lvlJc w:val="left"/>
      <w:pPr>
        <w:tabs>
          <w:tab w:val="num" w:pos="576"/>
        </w:tabs>
        <w:ind w:left="144" w:firstLine="360"/>
      </w:pPr>
      <w:rPr>
        <w:rFonts w:hint="default"/>
      </w:rPr>
    </w:lvl>
    <w:lvl w:ilvl="3">
      <w:start w:val="1"/>
      <w:numFmt w:val="decimal"/>
      <w:lvlText w:val="%2.%3.%4."/>
      <w:lvlJc w:val="left"/>
      <w:pPr>
        <w:tabs>
          <w:tab w:val="num" w:pos="720"/>
        </w:tabs>
        <w:ind w:left="108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7" w15:restartNumberingAfterBreak="0">
    <w:nsid w:val="5C0A42DA"/>
    <w:multiLevelType w:val="hybridMultilevel"/>
    <w:tmpl w:val="11D694C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8" w15:restartNumberingAfterBreak="0">
    <w:nsid w:val="616E762B"/>
    <w:multiLevelType w:val="hybridMultilevel"/>
    <w:tmpl w:val="11D694C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9" w15:restartNumberingAfterBreak="0">
    <w:nsid w:val="62407B57"/>
    <w:multiLevelType w:val="hybridMultilevel"/>
    <w:tmpl w:val="11D694C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0" w15:restartNumberingAfterBreak="0">
    <w:nsid w:val="68BC437D"/>
    <w:multiLevelType w:val="multilevel"/>
    <w:tmpl w:val="E5E2A9B6"/>
    <w:lvl w:ilvl="0">
      <w:start w:val="1"/>
      <w:numFmt w:val="bullet"/>
      <w:lvlText w:val=""/>
      <w:lvlJc w:val="left"/>
      <w:pPr>
        <w:ind w:left="360" w:hanging="360"/>
      </w:pPr>
      <w:rPr>
        <w:rFonts w:ascii="Symbol" w:hAnsi="Symbol" w:hint="default"/>
      </w:rPr>
    </w:lvl>
    <w:lvl w:ilvl="1">
      <w:start w:val="1"/>
      <w:numFmt w:val="decimal"/>
      <w:lvlText w:val="%2."/>
      <w:lvlJc w:val="left"/>
      <w:pPr>
        <w:ind w:left="720" w:hanging="360"/>
      </w:pPr>
      <w:rPr>
        <w:rFonts w:hint="default"/>
      </w:rPr>
    </w:lvl>
    <w:lvl w:ilvl="2">
      <w:numFmt w:val="decimal"/>
      <w:lvlText w:val="%2.%3"/>
      <w:lvlJc w:val="left"/>
      <w:pPr>
        <w:tabs>
          <w:tab w:val="num" w:pos="576"/>
        </w:tabs>
        <w:ind w:left="144" w:firstLine="360"/>
      </w:pPr>
      <w:rPr>
        <w:rFonts w:hint="default"/>
      </w:rPr>
    </w:lvl>
    <w:lvl w:ilvl="3">
      <w:start w:val="1"/>
      <w:numFmt w:val="decimal"/>
      <w:lvlText w:val="%2.%3.%4."/>
      <w:lvlJc w:val="left"/>
      <w:pPr>
        <w:tabs>
          <w:tab w:val="num" w:pos="720"/>
        </w:tabs>
        <w:ind w:left="108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698F64D4"/>
    <w:multiLevelType w:val="hybridMultilevel"/>
    <w:tmpl w:val="6F54410E"/>
    <w:lvl w:ilvl="0" w:tplc="A140B270">
      <w:start w:val="1"/>
      <w:numFmt w:val="bullet"/>
      <w:lvlText w:val=""/>
      <w:lvlJc w:val="left"/>
      <w:pPr>
        <w:ind w:left="720" w:hanging="360"/>
      </w:pPr>
      <w:rPr>
        <w:rFonts w:ascii="Symbol" w:hAnsi="Symbol" w:hint="default"/>
      </w:rPr>
    </w:lvl>
    <w:lvl w:ilvl="1" w:tplc="057E1646">
      <w:start w:val="1"/>
      <w:numFmt w:val="bullet"/>
      <w:lvlText w:val="o"/>
      <w:lvlJc w:val="left"/>
      <w:pPr>
        <w:ind w:left="1440" w:hanging="360"/>
      </w:pPr>
      <w:rPr>
        <w:rFonts w:ascii="Courier New" w:hAnsi="Courier New" w:hint="default"/>
      </w:rPr>
    </w:lvl>
    <w:lvl w:ilvl="2" w:tplc="028E4D46" w:tentative="1">
      <w:start w:val="1"/>
      <w:numFmt w:val="bullet"/>
      <w:lvlText w:val=""/>
      <w:lvlJc w:val="left"/>
      <w:pPr>
        <w:ind w:left="2160" w:hanging="360"/>
      </w:pPr>
      <w:rPr>
        <w:rFonts w:ascii="Wingdings" w:hAnsi="Wingdings" w:hint="default"/>
      </w:rPr>
    </w:lvl>
    <w:lvl w:ilvl="3" w:tplc="E97CE986" w:tentative="1">
      <w:start w:val="1"/>
      <w:numFmt w:val="bullet"/>
      <w:lvlText w:val=""/>
      <w:lvlJc w:val="left"/>
      <w:pPr>
        <w:ind w:left="2880" w:hanging="360"/>
      </w:pPr>
      <w:rPr>
        <w:rFonts w:ascii="Symbol" w:hAnsi="Symbol" w:hint="default"/>
      </w:rPr>
    </w:lvl>
    <w:lvl w:ilvl="4" w:tplc="3F9225B0" w:tentative="1">
      <w:start w:val="1"/>
      <w:numFmt w:val="bullet"/>
      <w:lvlText w:val="o"/>
      <w:lvlJc w:val="left"/>
      <w:pPr>
        <w:ind w:left="3600" w:hanging="360"/>
      </w:pPr>
      <w:rPr>
        <w:rFonts w:ascii="Courier New" w:hAnsi="Courier New" w:hint="default"/>
      </w:rPr>
    </w:lvl>
    <w:lvl w:ilvl="5" w:tplc="30B883EA" w:tentative="1">
      <w:start w:val="1"/>
      <w:numFmt w:val="bullet"/>
      <w:lvlText w:val=""/>
      <w:lvlJc w:val="left"/>
      <w:pPr>
        <w:ind w:left="4320" w:hanging="360"/>
      </w:pPr>
      <w:rPr>
        <w:rFonts w:ascii="Wingdings" w:hAnsi="Wingdings" w:hint="default"/>
      </w:rPr>
    </w:lvl>
    <w:lvl w:ilvl="6" w:tplc="46EE69B4" w:tentative="1">
      <w:start w:val="1"/>
      <w:numFmt w:val="bullet"/>
      <w:lvlText w:val=""/>
      <w:lvlJc w:val="left"/>
      <w:pPr>
        <w:ind w:left="5040" w:hanging="360"/>
      </w:pPr>
      <w:rPr>
        <w:rFonts w:ascii="Symbol" w:hAnsi="Symbol" w:hint="default"/>
      </w:rPr>
    </w:lvl>
    <w:lvl w:ilvl="7" w:tplc="8A0C61DC" w:tentative="1">
      <w:start w:val="1"/>
      <w:numFmt w:val="bullet"/>
      <w:lvlText w:val="o"/>
      <w:lvlJc w:val="left"/>
      <w:pPr>
        <w:ind w:left="5760" w:hanging="360"/>
      </w:pPr>
      <w:rPr>
        <w:rFonts w:ascii="Courier New" w:hAnsi="Courier New" w:hint="default"/>
      </w:rPr>
    </w:lvl>
    <w:lvl w:ilvl="8" w:tplc="9D8EDD48" w:tentative="1">
      <w:start w:val="1"/>
      <w:numFmt w:val="bullet"/>
      <w:lvlText w:val=""/>
      <w:lvlJc w:val="left"/>
      <w:pPr>
        <w:ind w:left="6480" w:hanging="360"/>
      </w:pPr>
      <w:rPr>
        <w:rFonts w:ascii="Wingdings" w:hAnsi="Wingdings" w:hint="default"/>
      </w:rPr>
    </w:lvl>
  </w:abstractNum>
  <w:abstractNum w:abstractNumId="42" w15:restartNumberingAfterBreak="0">
    <w:nsid w:val="6F6AB8ED"/>
    <w:multiLevelType w:val="hybridMultilevel"/>
    <w:tmpl w:val="FFFFFFFF"/>
    <w:lvl w:ilvl="0" w:tplc="BE4A8DFE">
      <w:start w:val="1"/>
      <w:numFmt w:val="decimal"/>
      <w:lvlText w:val="%1."/>
      <w:lvlJc w:val="left"/>
      <w:pPr>
        <w:ind w:left="720" w:hanging="360"/>
      </w:pPr>
    </w:lvl>
    <w:lvl w:ilvl="1" w:tplc="DD604622">
      <w:start w:val="1"/>
      <w:numFmt w:val="lowerLetter"/>
      <w:lvlText w:val="%2."/>
      <w:lvlJc w:val="left"/>
      <w:pPr>
        <w:ind w:left="1440" w:hanging="360"/>
      </w:pPr>
    </w:lvl>
    <w:lvl w:ilvl="2" w:tplc="0DB410CC">
      <w:start w:val="1"/>
      <w:numFmt w:val="lowerRoman"/>
      <w:lvlText w:val="%3."/>
      <w:lvlJc w:val="right"/>
      <w:pPr>
        <w:ind w:left="2160" w:hanging="180"/>
      </w:pPr>
    </w:lvl>
    <w:lvl w:ilvl="3" w:tplc="D9CA91E6">
      <w:start w:val="1"/>
      <w:numFmt w:val="decimal"/>
      <w:lvlText w:val="%4."/>
      <w:lvlJc w:val="left"/>
      <w:pPr>
        <w:ind w:left="2880" w:hanging="360"/>
      </w:pPr>
    </w:lvl>
    <w:lvl w:ilvl="4" w:tplc="C50613CA">
      <w:start w:val="1"/>
      <w:numFmt w:val="lowerLetter"/>
      <w:lvlText w:val="%5."/>
      <w:lvlJc w:val="left"/>
      <w:pPr>
        <w:ind w:left="3600" w:hanging="360"/>
      </w:pPr>
    </w:lvl>
    <w:lvl w:ilvl="5" w:tplc="A60A4B5A">
      <w:start w:val="1"/>
      <w:numFmt w:val="lowerRoman"/>
      <w:lvlText w:val="%6."/>
      <w:lvlJc w:val="right"/>
      <w:pPr>
        <w:ind w:left="4320" w:hanging="180"/>
      </w:pPr>
    </w:lvl>
    <w:lvl w:ilvl="6" w:tplc="43E64CE8">
      <w:start w:val="1"/>
      <w:numFmt w:val="decimal"/>
      <w:lvlText w:val="%7."/>
      <w:lvlJc w:val="left"/>
      <w:pPr>
        <w:ind w:left="5040" w:hanging="360"/>
      </w:pPr>
    </w:lvl>
    <w:lvl w:ilvl="7" w:tplc="E34EAA5C">
      <w:start w:val="1"/>
      <w:numFmt w:val="lowerLetter"/>
      <w:lvlText w:val="%8."/>
      <w:lvlJc w:val="left"/>
      <w:pPr>
        <w:ind w:left="5760" w:hanging="360"/>
      </w:pPr>
    </w:lvl>
    <w:lvl w:ilvl="8" w:tplc="0CE63AEE">
      <w:start w:val="1"/>
      <w:numFmt w:val="lowerRoman"/>
      <w:lvlText w:val="%9."/>
      <w:lvlJc w:val="right"/>
      <w:pPr>
        <w:ind w:left="6480" w:hanging="180"/>
      </w:pPr>
    </w:lvl>
  </w:abstractNum>
  <w:abstractNum w:abstractNumId="43" w15:restartNumberingAfterBreak="0">
    <w:nsid w:val="718D6FA1"/>
    <w:multiLevelType w:val="multilevel"/>
    <w:tmpl w:val="E5E2A9B6"/>
    <w:lvl w:ilvl="0">
      <w:start w:val="1"/>
      <w:numFmt w:val="bullet"/>
      <w:lvlText w:val=""/>
      <w:lvlJc w:val="left"/>
      <w:pPr>
        <w:ind w:left="360" w:hanging="360"/>
      </w:pPr>
      <w:rPr>
        <w:rFonts w:ascii="Symbol" w:hAnsi="Symbol" w:hint="default"/>
      </w:rPr>
    </w:lvl>
    <w:lvl w:ilvl="1">
      <w:start w:val="1"/>
      <w:numFmt w:val="decimal"/>
      <w:lvlText w:val="%2."/>
      <w:lvlJc w:val="left"/>
      <w:pPr>
        <w:ind w:left="720" w:hanging="360"/>
      </w:pPr>
      <w:rPr>
        <w:rFonts w:hint="default"/>
      </w:rPr>
    </w:lvl>
    <w:lvl w:ilvl="2">
      <w:numFmt w:val="decimal"/>
      <w:lvlText w:val="%2.%3"/>
      <w:lvlJc w:val="left"/>
      <w:pPr>
        <w:tabs>
          <w:tab w:val="num" w:pos="576"/>
        </w:tabs>
        <w:ind w:left="144" w:firstLine="360"/>
      </w:pPr>
      <w:rPr>
        <w:rFonts w:hint="default"/>
      </w:rPr>
    </w:lvl>
    <w:lvl w:ilvl="3">
      <w:start w:val="1"/>
      <w:numFmt w:val="decimal"/>
      <w:lvlText w:val="%2.%3.%4."/>
      <w:lvlJc w:val="left"/>
      <w:pPr>
        <w:tabs>
          <w:tab w:val="num" w:pos="720"/>
        </w:tabs>
        <w:ind w:left="108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4" w15:restartNumberingAfterBreak="0">
    <w:nsid w:val="71F93B5E"/>
    <w:multiLevelType w:val="hybridMultilevel"/>
    <w:tmpl w:val="B828675E"/>
    <w:lvl w:ilvl="0" w:tplc="686C6830">
      <w:numFmt w:val="bullet"/>
      <w:lvlText w:val="-"/>
      <w:lvlJc w:val="left"/>
      <w:pPr>
        <w:ind w:left="720" w:hanging="360"/>
      </w:pPr>
      <w:rPr>
        <w:rFonts w:ascii="Times New Roman" w:hAnsi="Times New Roman" w:hint="default"/>
      </w:rPr>
    </w:lvl>
    <w:lvl w:ilvl="1" w:tplc="57D4BF10" w:tentative="1">
      <w:start w:val="1"/>
      <w:numFmt w:val="bullet"/>
      <w:lvlText w:val="o"/>
      <w:lvlJc w:val="left"/>
      <w:pPr>
        <w:ind w:left="1440" w:hanging="360"/>
      </w:pPr>
      <w:rPr>
        <w:rFonts w:ascii="Courier New" w:hAnsi="Courier New" w:hint="default"/>
      </w:rPr>
    </w:lvl>
    <w:lvl w:ilvl="2" w:tplc="53FA346A" w:tentative="1">
      <w:start w:val="1"/>
      <w:numFmt w:val="bullet"/>
      <w:lvlText w:val=""/>
      <w:lvlJc w:val="left"/>
      <w:pPr>
        <w:ind w:left="2160" w:hanging="360"/>
      </w:pPr>
      <w:rPr>
        <w:rFonts w:ascii="Wingdings" w:hAnsi="Wingdings" w:hint="default"/>
      </w:rPr>
    </w:lvl>
    <w:lvl w:ilvl="3" w:tplc="43F8DCBC" w:tentative="1">
      <w:start w:val="1"/>
      <w:numFmt w:val="bullet"/>
      <w:lvlText w:val=""/>
      <w:lvlJc w:val="left"/>
      <w:pPr>
        <w:ind w:left="2880" w:hanging="360"/>
      </w:pPr>
      <w:rPr>
        <w:rFonts w:ascii="Symbol" w:hAnsi="Symbol" w:hint="default"/>
      </w:rPr>
    </w:lvl>
    <w:lvl w:ilvl="4" w:tplc="B9F684BC" w:tentative="1">
      <w:start w:val="1"/>
      <w:numFmt w:val="bullet"/>
      <w:lvlText w:val="o"/>
      <w:lvlJc w:val="left"/>
      <w:pPr>
        <w:ind w:left="3600" w:hanging="360"/>
      </w:pPr>
      <w:rPr>
        <w:rFonts w:ascii="Courier New" w:hAnsi="Courier New" w:hint="default"/>
      </w:rPr>
    </w:lvl>
    <w:lvl w:ilvl="5" w:tplc="C032E00C" w:tentative="1">
      <w:start w:val="1"/>
      <w:numFmt w:val="bullet"/>
      <w:lvlText w:val=""/>
      <w:lvlJc w:val="left"/>
      <w:pPr>
        <w:ind w:left="4320" w:hanging="360"/>
      </w:pPr>
      <w:rPr>
        <w:rFonts w:ascii="Wingdings" w:hAnsi="Wingdings" w:hint="default"/>
      </w:rPr>
    </w:lvl>
    <w:lvl w:ilvl="6" w:tplc="A6524156" w:tentative="1">
      <w:start w:val="1"/>
      <w:numFmt w:val="bullet"/>
      <w:lvlText w:val=""/>
      <w:lvlJc w:val="left"/>
      <w:pPr>
        <w:ind w:left="5040" w:hanging="360"/>
      </w:pPr>
      <w:rPr>
        <w:rFonts w:ascii="Symbol" w:hAnsi="Symbol" w:hint="default"/>
      </w:rPr>
    </w:lvl>
    <w:lvl w:ilvl="7" w:tplc="FB0A341C" w:tentative="1">
      <w:start w:val="1"/>
      <w:numFmt w:val="bullet"/>
      <w:lvlText w:val="o"/>
      <w:lvlJc w:val="left"/>
      <w:pPr>
        <w:ind w:left="5760" w:hanging="360"/>
      </w:pPr>
      <w:rPr>
        <w:rFonts w:ascii="Courier New" w:hAnsi="Courier New" w:hint="default"/>
      </w:rPr>
    </w:lvl>
    <w:lvl w:ilvl="8" w:tplc="87C29994" w:tentative="1">
      <w:start w:val="1"/>
      <w:numFmt w:val="bullet"/>
      <w:lvlText w:val=""/>
      <w:lvlJc w:val="left"/>
      <w:pPr>
        <w:ind w:left="6480" w:hanging="360"/>
      </w:pPr>
      <w:rPr>
        <w:rFonts w:ascii="Wingdings" w:hAnsi="Wingdings" w:hint="default"/>
      </w:rPr>
    </w:lvl>
  </w:abstractNum>
  <w:abstractNum w:abstractNumId="45" w15:restartNumberingAfterBreak="0">
    <w:nsid w:val="764746A2"/>
    <w:multiLevelType w:val="hybridMultilevel"/>
    <w:tmpl w:val="54EC361C"/>
    <w:lvl w:ilvl="0" w:tplc="5AF8315C">
      <w:start w:val="1"/>
      <w:numFmt w:val="bullet"/>
      <w:lvlText w:val=""/>
      <w:lvlJc w:val="left"/>
      <w:pPr>
        <w:ind w:left="720" w:hanging="360"/>
      </w:pPr>
      <w:rPr>
        <w:rFonts w:ascii="Symbol" w:hAnsi="Symbol" w:hint="default"/>
      </w:rPr>
    </w:lvl>
    <w:lvl w:ilvl="1" w:tplc="F0EAD128">
      <w:start w:val="1"/>
      <w:numFmt w:val="bullet"/>
      <w:lvlText w:val="o"/>
      <w:lvlJc w:val="left"/>
      <w:pPr>
        <w:ind w:left="1440" w:hanging="360"/>
      </w:pPr>
      <w:rPr>
        <w:rFonts w:ascii="Courier New" w:hAnsi="Courier New" w:hint="default"/>
      </w:rPr>
    </w:lvl>
    <w:lvl w:ilvl="2" w:tplc="8D1AC786" w:tentative="1">
      <w:start w:val="1"/>
      <w:numFmt w:val="bullet"/>
      <w:lvlText w:val=""/>
      <w:lvlJc w:val="left"/>
      <w:pPr>
        <w:ind w:left="2160" w:hanging="360"/>
      </w:pPr>
      <w:rPr>
        <w:rFonts w:ascii="Wingdings" w:hAnsi="Wingdings" w:hint="default"/>
      </w:rPr>
    </w:lvl>
    <w:lvl w:ilvl="3" w:tplc="F48085F4" w:tentative="1">
      <w:start w:val="1"/>
      <w:numFmt w:val="bullet"/>
      <w:lvlText w:val=""/>
      <w:lvlJc w:val="left"/>
      <w:pPr>
        <w:ind w:left="2880" w:hanging="360"/>
      </w:pPr>
      <w:rPr>
        <w:rFonts w:ascii="Symbol" w:hAnsi="Symbol" w:hint="default"/>
      </w:rPr>
    </w:lvl>
    <w:lvl w:ilvl="4" w:tplc="43EABCBC" w:tentative="1">
      <w:start w:val="1"/>
      <w:numFmt w:val="bullet"/>
      <w:lvlText w:val="o"/>
      <w:lvlJc w:val="left"/>
      <w:pPr>
        <w:ind w:left="3600" w:hanging="360"/>
      </w:pPr>
      <w:rPr>
        <w:rFonts w:ascii="Courier New" w:hAnsi="Courier New" w:hint="default"/>
      </w:rPr>
    </w:lvl>
    <w:lvl w:ilvl="5" w:tplc="2CB22B1A" w:tentative="1">
      <w:start w:val="1"/>
      <w:numFmt w:val="bullet"/>
      <w:lvlText w:val=""/>
      <w:lvlJc w:val="left"/>
      <w:pPr>
        <w:ind w:left="4320" w:hanging="360"/>
      </w:pPr>
      <w:rPr>
        <w:rFonts w:ascii="Wingdings" w:hAnsi="Wingdings" w:hint="default"/>
      </w:rPr>
    </w:lvl>
    <w:lvl w:ilvl="6" w:tplc="F0A6BEE2" w:tentative="1">
      <w:start w:val="1"/>
      <w:numFmt w:val="bullet"/>
      <w:lvlText w:val=""/>
      <w:lvlJc w:val="left"/>
      <w:pPr>
        <w:ind w:left="5040" w:hanging="360"/>
      </w:pPr>
      <w:rPr>
        <w:rFonts w:ascii="Symbol" w:hAnsi="Symbol" w:hint="default"/>
      </w:rPr>
    </w:lvl>
    <w:lvl w:ilvl="7" w:tplc="8474EE02" w:tentative="1">
      <w:start w:val="1"/>
      <w:numFmt w:val="bullet"/>
      <w:lvlText w:val="o"/>
      <w:lvlJc w:val="left"/>
      <w:pPr>
        <w:ind w:left="5760" w:hanging="360"/>
      </w:pPr>
      <w:rPr>
        <w:rFonts w:ascii="Courier New" w:hAnsi="Courier New" w:hint="default"/>
      </w:rPr>
    </w:lvl>
    <w:lvl w:ilvl="8" w:tplc="627A78C2" w:tentative="1">
      <w:start w:val="1"/>
      <w:numFmt w:val="bullet"/>
      <w:lvlText w:val=""/>
      <w:lvlJc w:val="left"/>
      <w:pPr>
        <w:ind w:left="6480" w:hanging="360"/>
      </w:pPr>
      <w:rPr>
        <w:rFonts w:ascii="Wingdings" w:hAnsi="Wingdings" w:hint="default"/>
      </w:rPr>
    </w:lvl>
  </w:abstractNum>
  <w:abstractNum w:abstractNumId="46" w15:restartNumberingAfterBreak="0">
    <w:nsid w:val="783E6C43"/>
    <w:multiLevelType w:val="hybridMultilevel"/>
    <w:tmpl w:val="FFFFFFFF"/>
    <w:lvl w:ilvl="0" w:tplc="BD200CAA">
      <w:start w:val="1"/>
      <w:numFmt w:val="decimal"/>
      <w:lvlText w:val="%1."/>
      <w:lvlJc w:val="left"/>
      <w:pPr>
        <w:ind w:left="720" w:hanging="360"/>
      </w:pPr>
    </w:lvl>
    <w:lvl w:ilvl="1" w:tplc="3A8EE4D8">
      <w:start w:val="1"/>
      <w:numFmt w:val="lowerLetter"/>
      <w:lvlText w:val="%2."/>
      <w:lvlJc w:val="left"/>
      <w:pPr>
        <w:ind w:left="1440" w:hanging="360"/>
      </w:pPr>
    </w:lvl>
    <w:lvl w:ilvl="2" w:tplc="C290C042">
      <w:start w:val="1"/>
      <w:numFmt w:val="lowerRoman"/>
      <w:lvlText w:val="%3."/>
      <w:lvlJc w:val="right"/>
      <w:pPr>
        <w:ind w:left="2160" w:hanging="180"/>
      </w:pPr>
    </w:lvl>
    <w:lvl w:ilvl="3" w:tplc="53D68D3A">
      <w:start w:val="1"/>
      <w:numFmt w:val="decimal"/>
      <w:lvlText w:val="%4."/>
      <w:lvlJc w:val="left"/>
      <w:pPr>
        <w:ind w:left="2880" w:hanging="360"/>
      </w:pPr>
    </w:lvl>
    <w:lvl w:ilvl="4" w:tplc="668A5C6A">
      <w:start w:val="1"/>
      <w:numFmt w:val="lowerLetter"/>
      <w:lvlText w:val="%5."/>
      <w:lvlJc w:val="left"/>
      <w:pPr>
        <w:ind w:left="3600" w:hanging="360"/>
      </w:pPr>
    </w:lvl>
    <w:lvl w:ilvl="5" w:tplc="AF8635A0">
      <w:start w:val="1"/>
      <w:numFmt w:val="lowerRoman"/>
      <w:lvlText w:val="%6."/>
      <w:lvlJc w:val="right"/>
      <w:pPr>
        <w:ind w:left="4320" w:hanging="180"/>
      </w:pPr>
    </w:lvl>
    <w:lvl w:ilvl="6" w:tplc="B3ECFC58">
      <w:start w:val="1"/>
      <w:numFmt w:val="decimal"/>
      <w:lvlText w:val="%7."/>
      <w:lvlJc w:val="left"/>
      <w:pPr>
        <w:ind w:left="5040" w:hanging="360"/>
      </w:pPr>
    </w:lvl>
    <w:lvl w:ilvl="7" w:tplc="63040D7A">
      <w:start w:val="1"/>
      <w:numFmt w:val="lowerLetter"/>
      <w:lvlText w:val="%8."/>
      <w:lvlJc w:val="left"/>
      <w:pPr>
        <w:ind w:left="5760" w:hanging="360"/>
      </w:pPr>
    </w:lvl>
    <w:lvl w:ilvl="8" w:tplc="7EAABCCC">
      <w:start w:val="1"/>
      <w:numFmt w:val="lowerRoman"/>
      <w:lvlText w:val="%9."/>
      <w:lvlJc w:val="right"/>
      <w:pPr>
        <w:ind w:left="6480" w:hanging="180"/>
      </w:pPr>
    </w:lvl>
  </w:abstractNum>
  <w:abstractNum w:abstractNumId="47" w15:restartNumberingAfterBreak="0">
    <w:nsid w:val="7FCC0DFC"/>
    <w:multiLevelType w:val="hybridMultilevel"/>
    <w:tmpl w:val="11D694C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538471833">
    <w:abstractNumId w:val="44"/>
  </w:num>
  <w:num w:numId="2" w16cid:durableId="479269876">
    <w:abstractNumId w:val="15"/>
  </w:num>
  <w:num w:numId="3" w16cid:durableId="121774391">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376202121">
    <w:abstractNumId w:val="21"/>
  </w:num>
  <w:num w:numId="5" w16cid:durableId="1612736711">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61285390">
    <w:abstractNumId w:val="3"/>
  </w:num>
  <w:num w:numId="7" w16cid:durableId="933705342">
    <w:abstractNumId w:val="17"/>
  </w:num>
  <w:num w:numId="8" w16cid:durableId="1420835213">
    <w:abstractNumId w:val="27"/>
  </w:num>
  <w:num w:numId="9" w16cid:durableId="289557008">
    <w:abstractNumId w:val="12"/>
  </w:num>
  <w:num w:numId="10" w16cid:durableId="172185967">
    <w:abstractNumId w:val="39"/>
  </w:num>
  <w:num w:numId="11" w16cid:durableId="60832576">
    <w:abstractNumId w:val="31"/>
  </w:num>
  <w:num w:numId="12" w16cid:durableId="1787315361">
    <w:abstractNumId w:val="37"/>
  </w:num>
  <w:num w:numId="13" w16cid:durableId="1020160948">
    <w:abstractNumId w:val="47"/>
  </w:num>
  <w:num w:numId="14" w16cid:durableId="2040087126">
    <w:abstractNumId w:val="18"/>
  </w:num>
  <w:num w:numId="15" w16cid:durableId="285702006">
    <w:abstractNumId w:val="38"/>
  </w:num>
  <w:num w:numId="16" w16cid:durableId="360254046">
    <w:abstractNumId w:val="14"/>
  </w:num>
  <w:num w:numId="17" w16cid:durableId="670714458">
    <w:abstractNumId w:val="8"/>
  </w:num>
  <w:num w:numId="18" w16cid:durableId="1751926369">
    <w:abstractNumId w:val="26"/>
  </w:num>
  <w:num w:numId="19" w16cid:durableId="948663369">
    <w:abstractNumId w:val="41"/>
  </w:num>
  <w:num w:numId="20" w16cid:durableId="1126506040">
    <w:abstractNumId w:val="45"/>
  </w:num>
  <w:num w:numId="21" w16cid:durableId="209624">
    <w:abstractNumId w:val="30"/>
  </w:num>
  <w:num w:numId="22" w16cid:durableId="965738569">
    <w:abstractNumId w:val="2"/>
  </w:num>
  <w:num w:numId="23" w16cid:durableId="1095782460">
    <w:abstractNumId w:val="34"/>
  </w:num>
  <w:num w:numId="24" w16cid:durableId="935362469">
    <w:abstractNumId w:val="22"/>
  </w:num>
  <w:num w:numId="25" w16cid:durableId="229075270">
    <w:abstractNumId w:val="46"/>
  </w:num>
  <w:num w:numId="26" w16cid:durableId="522019137">
    <w:abstractNumId w:val="42"/>
  </w:num>
  <w:num w:numId="27" w16cid:durableId="573704869">
    <w:abstractNumId w:val="16"/>
  </w:num>
  <w:num w:numId="28" w16cid:durableId="301615672">
    <w:abstractNumId w:val="1"/>
  </w:num>
  <w:num w:numId="29" w16cid:durableId="165676237">
    <w:abstractNumId w:val="0"/>
  </w:num>
  <w:num w:numId="30" w16cid:durableId="603150027">
    <w:abstractNumId w:val="4"/>
  </w:num>
  <w:num w:numId="31" w16cid:durableId="449708260">
    <w:abstractNumId w:val="23"/>
  </w:num>
  <w:num w:numId="32" w16cid:durableId="13196588">
    <w:abstractNumId w:val="20"/>
  </w:num>
  <w:num w:numId="33" w16cid:durableId="1584758609">
    <w:abstractNumId w:val="11"/>
  </w:num>
  <w:num w:numId="34" w16cid:durableId="2095662706">
    <w:abstractNumId w:val="33"/>
  </w:num>
  <w:num w:numId="35" w16cid:durableId="483476522">
    <w:abstractNumId w:val="33"/>
    <w:lvlOverride w:ilvl="0">
      <w:startOverride w:val="7"/>
    </w:lvlOverride>
    <w:lvlOverride w:ilvl="1">
      <w:startOverride w:val="4"/>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671957685">
    <w:abstractNumId w:val="33"/>
    <w:lvlOverride w:ilvl="0">
      <w:startOverride w:val="4"/>
    </w:lvlOverride>
    <w:lvlOverride w:ilvl="1">
      <w:startOverride w:val="5"/>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1723170531">
    <w:abstractNumId w:val="7"/>
  </w:num>
  <w:num w:numId="38" w16cid:durableId="18774237">
    <w:abstractNumId w:val="10"/>
  </w:num>
  <w:num w:numId="39" w16cid:durableId="937831655">
    <w:abstractNumId w:val="40"/>
  </w:num>
  <w:num w:numId="40" w16cid:durableId="1743672990">
    <w:abstractNumId w:val="25"/>
  </w:num>
  <w:num w:numId="41" w16cid:durableId="127087701">
    <w:abstractNumId w:val="35"/>
  </w:num>
  <w:num w:numId="42" w16cid:durableId="1524514579">
    <w:abstractNumId w:val="5"/>
  </w:num>
  <w:num w:numId="43" w16cid:durableId="1410345323">
    <w:abstractNumId w:val="13"/>
  </w:num>
  <w:num w:numId="44" w16cid:durableId="1721054276">
    <w:abstractNumId w:val="36"/>
  </w:num>
  <w:num w:numId="45" w16cid:durableId="269747627">
    <w:abstractNumId w:val="19"/>
  </w:num>
  <w:num w:numId="46" w16cid:durableId="882868048">
    <w:abstractNumId w:val="43"/>
  </w:num>
  <w:num w:numId="47" w16cid:durableId="1838375483">
    <w:abstractNumId w:val="29"/>
  </w:num>
  <w:num w:numId="48" w16cid:durableId="1138380069">
    <w:abstractNumId w:val="28"/>
  </w:num>
  <w:num w:numId="49" w16cid:durableId="1829516001">
    <w:abstractNumId w:val="9"/>
  </w:num>
  <w:num w:numId="50" w16cid:durableId="1269005539">
    <w:abstractNumId w:val="33"/>
    <w:lvlOverride w:ilvl="0">
      <w:startOverride w:val="4"/>
    </w:lvlOverride>
    <w:lvlOverride w:ilvl="1">
      <w:startOverride w:val="6"/>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16cid:durableId="736166065">
    <w:abstractNumId w:val="33"/>
    <w:lvlOverride w:ilvl="0">
      <w:startOverride w:val="4"/>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16cid:durableId="1797487745">
    <w:abstractNumId w:val="33"/>
    <w:lvlOverride w:ilvl="0">
      <w:startOverride w:val="4"/>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 w16cid:durableId="1018240569">
    <w:abstractNumId w:val="33"/>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16cid:durableId="1669208604">
    <w:abstractNumId w:val="33"/>
    <w:lvlOverride w:ilvl="0">
      <w:startOverride w:val="1"/>
    </w:lvlOverride>
    <w:lvlOverride w:ilvl="1">
      <w:startOverride w:val="1"/>
    </w:lvlOverride>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16cid:durableId="201671223">
    <w:abstractNumId w:val="33"/>
    <w:lvlOverride w:ilvl="0">
      <w:startOverride w:val="3"/>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6" w16cid:durableId="254368550">
    <w:abstractNumId w:val="33"/>
    <w:lvlOverride w:ilvl="0">
      <w:startOverride w:val="3"/>
    </w:lvlOverride>
    <w:lvlOverride w:ilvl="1">
      <w:startOverride w:val="7"/>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7" w16cid:durableId="926383828">
    <w:abstractNumId w:val="33"/>
    <w:lvlOverride w:ilvl="0">
      <w:startOverride w:val="3"/>
    </w:lvlOverride>
    <w:lvlOverride w:ilvl="1">
      <w:startOverride w:val="6"/>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16cid:durableId="580333829">
    <w:abstractNumId w:val="33"/>
    <w:lvlOverride w:ilvl="0">
      <w:startOverride w:val="3"/>
    </w:lvlOverride>
    <w:lvlOverride w:ilvl="1">
      <w:startOverride w:val="5"/>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16cid:durableId="2095393532">
    <w:abstractNumId w:val="33"/>
    <w:lvlOverride w:ilvl="0">
      <w:startOverride w:val="1"/>
    </w:lvlOverride>
    <w:lvlOverride w:ilvl="1">
      <w:startOverride w:val="1"/>
    </w:lvlOverride>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16cid:durableId="146215016">
    <w:abstractNumId w:val="33"/>
    <w:lvlOverride w:ilvl="0">
      <w:startOverride w:val="8"/>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1" w16cid:durableId="15665218">
    <w:abstractNumId w:val="33"/>
    <w:lvlOverride w:ilvl="0">
      <w:startOverride w:val="9"/>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2" w16cid:durableId="1090740539">
    <w:abstractNumId w:val="33"/>
    <w:lvlOverride w:ilvl="0">
      <w:startOverride w:val="9"/>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3" w16cid:durableId="1758674527">
    <w:abstractNumId w:val="6"/>
  </w:num>
  <w:num w:numId="64" w16cid:durableId="266890457">
    <w:abstractNumId w:val="33"/>
    <w:lvlOverride w:ilvl="0">
      <w:startOverride w:val="2"/>
    </w:lvlOverride>
    <w:lvlOverride w:ilvl="1">
      <w:startOverride w:val="1"/>
    </w:lvlOverride>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16cid:durableId="656885593">
    <w:abstractNumId w:val="33"/>
    <w:lvlOverride w:ilvl="0">
      <w:startOverride w:val="4"/>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6" w16cid:durableId="1669554103">
    <w:abstractNumId w:val="33"/>
    <w:lvlOverride w:ilvl="0">
      <w:startOverride w:val="5"/>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7" w16cid:durableId="33964130">
    <w:abstractNumId w:val="33"/>
    <w:lvlOverride w:ilvl="0">
      <w:startOverride w:val="5"/>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8" w16cid:durableId="1978335738">
    <w:abstractNumId w:val="33"/>
    <w:lvlOverride w:ilvl="0">
      <w:startOverride w:val="7"/>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9" w16cid:durableId="2016952328">
    <w:abstractNumId w:val="33"/>
    <w:lvlOverride w:ilvl="0">
      <w:startOverride w:val="7"/>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6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Tu Minh Tuan 20225422">
    <w15:presenceInfo w15:providerId="AD" w15:userId="S::Tuan.TM225422@sis.hust.edu.vn::ac08cf70-df76-4cf5-a4a6-2e56f173cc59"/>
  </w15:person>
  <w15:person w15:author="Truong Ngoc Hai 20225309">
    <w15:presenceInfo w15:providerId="AD" w15:userId="S::Hai.TN225309@sis.hust.edu.vn::b5f763d9-128e-49c2-ae1a-23385f3073f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grammar="clean"/>
  <w:stylePaneFormatFilter w:val="9224" w:allStyles="0" w:customStyles="0" w:latentStyles="1" w:stylesInUse="0" w:headingStyles="1" w:numberingStyles="0" w:tableStyles="0" w:directFormattingOnRuns="0" w:directFormattingOnParagraphs="1" w:directFormattingOnNumbering="0" w:directFormattingOnTables="0" w:clearFormatting="1" w:top3HeadingStyles="0" w:visibleStyles="0" w:alternateStyleNames="1"/>
  <w:stylePaneSortMethod w:val="0004"/>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721D9"/>
    <w:rsid w:val="00001436"/>
    <w:rsid w:val="00012060"/>
    <w:rsid w:val="00016562"/>
    <w:rsid w:val="00017110"/>
    <w:rsid w:val="00021702"/>
    <w:rsid w:val="00021C76"/>
    <w:rsid w:val="00034291"/>
    <w:rsid w:val="000357C8"/>
    <w:rsid w:val="00040ABF"/>
    <w:rsid w:val="00040E25"/>
    <w:rsid w:val="0004149C"/>
    <w:rsid w:val="00043309"/>
    <w:rsid w:val="00043D88"/>
    <w:rsid w:val="0004564C"/>
    <w:rsid w:val="00047B72"/>
    <w:rsid w:val="000517F6"/>
    <w:rsid w:val="00056DD8"/>
    <w:rsid w:val="00057B62"/>
    <w:rsid w:val="000629FF"/>
    <w:rsid w:val="00063DCF"/>
    <w:rsid w:val="000667F4"/>
    <w:rsid w:val="00067B5D"/>
    <w:rsid w:val="00072B8F"/>
    <w:rsid w:val="00074B4D"/>
    <w:rsid w:val="000755BE"/>
    <w:rsid w:val="0008063A"/>
    <w:rsid w:val="00083793"/>
    <w:rsid w:val="0008381D"/>
    <w:rsid w:val="0008532A"/>
    <w:rsid w:val="00085F6D"/>
    <w:rsid w:val="00090ED5"/>
    <w:rsid w:val="000910E5"/>
    <w:rsid w:val="00093CB9"/>
    <w:rsid w:val="00094ADD"/>
    <w:rsid w:val="00095F48"/>
    <w:rsid w:val="000A60FD"/>
    <w:rsid w:val="000B132B"/>
    <w:rsid w:val="000B1386"/>
    <w:rsid w:val="000B4760"/>
    <w:rsid w:val="000B4A19"/>
    <w:rsid w:val="000B6250"/>
    <w:rsid w:val="000C2A71"/>
    <w:rsid w:val="000C2D5D"/>
    <w:rsid w:val="000C7475"/>
    <w:rsid w:val="000D03DB"/>
    <w:rsid w:val="000D1418"/>
    <w:rsid w:val="000D3E78"/>
    <w:rsid w:val="000D74DE"/>
    <w:rsid w:val="000E17FC"/>
    <w:rsid w:val="000E20C5"/>
    <w:rsid w:val="000E3E70"/>
    <w:rsid w:val="000E6DAF"/>
    <w:rsid w:val="000E78DA"/>
    <w:rsid w:val="000F0ACC"/>
    <w:rsid w:val="000F514A"/>
    <w:rsid w:val="000F5B12"/>
    <w:rsid w:val="000F5D40"/>
    <w:rsid w:val="001022FA"/>
    <w:rsid w:val="001054DC"/>
    <w:rsid w:val="00113F55"/>
    <w:rsid w:val="00114A1B"/>
    <w:rsid w:val="00114C27"/>
    <w:rsid w:val="00115657"/>
    <w:rsid w:val="00124FF8"/>
    <w:rsid w:val="00125588"/>
    <w:rsid w:val="00141DD7"/>
    <w:rsid w:val="001439E1"/>
    <w:rsid w:val="00146DFC"/>
    <w:rsid w:val="00150A4B"/>
    <w:rsid w:val="00150F57"/>
    <w:rsid w:val="001513A2"/>
    <w:rsid w:val="001519F7"/>
    <w:rsid w:val="00156D56"/>
    <w:rsid w:val="00161ACA"/>
    <w:rsid w:val="001636D0"/>
    <w:rsid w:val="001654A1"/>
    <w:rsid w:val="0017160C"/>
    <w:rsid w:val="00172746"/>
    <w:rsid w:val="00174254"/>
    <w:rsid w:val="001815F1"/>
    <w:rsid w:val="001859C7"/>
    <w:rsid w:val="00186587"/>
    <w:rsid w:val="00193495"/>
    <w:rsid w:val="0019453E"/>
    <w:rsid w:val="00194948"/>
    <w:rsid w:val="00194A39"/>
    <w:rsid w:val="00197A92"/>
    <w:rsid w:val="001A1E04"/>
    <w:rsid w:val="001A7009"/>
    <w:rsid w:val="001B10E3"/>
    <w:rsid w:val="001B3BFE"/>
    <w:rsid w:val="001B5633"/>
    <w:rsid w:val="001C07BE"/>
    <w:rsid w:val="001C2279"/>
    <w:rsid w:val="001C7DF5"/>
    <w:rsid w:val="001D2C65"/>
    <w:rsid w:val="001D2E39"/>
    <w:rsid w:val="001E1036"/>
    <w:rsid w:val="001E7650"/>
    <w:rsid w:val="001F1CA4"/>
    <w:rsid w:val="001F2469"/>
    <w:rsid w:val="001F3F43"/>
    <w:rsid w:val="001F429E"/>
    <w:rsid w:val="001F5469"/>
    <w:rsid w:val="001F61ED"/>
    <w:rsid w:val="001F7DE2"/>
    <w:rsid w:val="0020445E"/>
    <w:rsid w:val="0020EFFB"/>
    <w:rsid w:val="00214212"/>
    <w:rsid w:val="00215544"/>
    <w:rsid w:val="00220794"/>
    <w:rsid w:val="00220FAC"/>
    <w:rsid w:val="002211CF"/>
    <w:rsid w:val="0022665F"/>
    <w:rsid w:val="002301C4"/>
    <w:rsid w:val="00231626"/>
    <w:rsid w:val="00241B86"/>
    <w:rsid w:val="00244E20"/>
    <w:rsid w:val="00245F9A"/>
    <w:rsid w:val="002465BD"/>
    <w:rsid w:val="00246BB4"/>
    <w:rsid w:val="00263101"/>
    <w:rsid w:val="0026571E"/>
    <w:rsid w:val="00265D6F"/>
    <w:rsid w:val="00271C53"/>
    <w:rsid w:val="002775E0"/>
    <w:rsid w:val="00277CD1"/>
    <w:rsid w:val="00280F46"/>
    <w:rsid w:val="002848AD"/>
    <w:rsid w:val="00286087"/>
    <w:rsid w:val="002876CF"/>
    <w:rsid w:val="002877D7"/>
    <w:rsid w:val="0029117B"/>
    <w:rsid w:val="0029269E"/>
    <w:rsid w:val="00296955"/>
    <w:rsid w:val="0029721C"/>
    <w:rsid w:val="002A0354"/>
    <w:rsid w:val="002A2835"/>
    <w:rsid w:val="002A40D3"/>
    <w:rsid w:val="002A4BB2"/>
    <w:rsid w:val="002A54C2"/>
    <w:rsid w:val="002A5CD3"/>
    <w:rsid w:val="002A63A6"/>
    <w:rsid w:val="002B015D"/>
    <w:rsid w:val="002B37AF"/>
    <w:rsid w:val="002B4866"/>
    <w:rsid w:val="002B48FE"/>
    <w:rsid w:val="002C47EE"/>
    <w:rsid w:val="002D0212"/>
    <w:rsid w:val="002D30D2"/>
    <w:rsid w:val="002D5B7A"/>
    <w:rsid w:val="002D6895"/>
    <w:rsid w:val="002E5FE2"/>
    <w:rsid w:val="002E71FA"/>
    <w:rsid w:val="002E7276"/>
    <w:rsid w:val="002F5510"/>
    <w:rsid w:val="002F5C62"/>
    <w:rsid w:val="002F5CE9"/>
    <w:rsid w:val="003007EC"/>
    <w:rsid w:val="00303B4B"/>
    <w:rsid w:val="003057A3"/>
    <w:rsid w:val="00305D7A"/>
    <w:rsid w:val="0031126A"/>
    <w:rsid w:val="0031677E"/>
    <w:rsid w:val="00320F33"/>
    <w:rsid w:val="003219E5"/>
    <w:rsid w:val="00322A7F"/>
    <w:rsid w:val="0032361C"/>
    <w:rsid w:val="0032762B"/>
    <w:rsid w:val="00327D2D"/>
    <w:rsid w:val="00337009"/>
    <w:rsid w:val="003370D2"/>
    <w:rsid w:val="00337189"/>
    <w:rsid w:val="0034204D"/>
    <w:rsid w:val="00345C57"/>
    <w:rsid w:val="003529BF"/>
    <w:rsid w:val="0035420C"/>
    <w:rsid w:val="0036479D"/>
    <w:rsid w:val="003668AC"/>
    <w:rsid w:val="00373E11"/>
    <w:rsid w:val="00376820"/>
    <w:rsid w:val="00377117"/>
    <w:rsid w:val="003773B7"/>
    <w:rsid w:val="00382BE3"/>
    <w:rsid w:val="00382EBF"/>
    <w:rsid w:val="003842EA"/>
    <w:rsid w:val="0038547D"/>
    <w:rsid w:val="00387576"/>
    <w:rsid w:val="003A12A8"/>
    <w:rsid w:val="003A2A46"/>
    <w:rsid w:val="003A5CC3"/>
    <w:rsid w:val="003A7ED2"/>
    <w:rsid w:val="003B0DC5"/>
    <w:rsid w:val="003B169C"/>
    <w:rsid w:val="003B2B5F"/>
    <w:rsid w:val="003B6A45"/>
    <w:rsid w:val="003C01FC"/>
    <w:rsid w:val="003C0BF7"/>
    <w:rsid w:val="003C1A36"/>
    <w:rsid w:val="003C6A2D"/>
    <w:rsid w:val="003D1984"/>
    <w:rsid w:val="003D6B7B"/>
    <w:rsid w:val="003D7745"/>
    <w:rsid w:val="003D7819"/>
    <w:rsid w:val="003E1DEA"/>
    <w:rsid w:val="003E3FCE"/>
    <w:rsid w:val="003F07FA"/>
    <w:rsid w:val="003F0E55"/>
    <w:rsid w:val="003F0F05"/>
    <w:rsid w:val="003F1D87"/>
    <w:rsid w:val="003F2F05"/>
    <w:rsid w:val="003F3FAF"/>
    <w:rsid w:val="003F7BF2"/>
    <w:rsid w:val="00403CA4"/>
    <w:rsid w:val="00403D65"/>
    <w:rsid w:val="004043DF"/>
    <w:rsid w:val="0041225D"/>
    <w:rsid w:val="00416411"/>
    <w:rsid w:val="004173ED"/>
    <w:rsid w:val="00421867"/>
    <w:rsid w:val="004305B8"/>
    <w:rsid w:val="00430683"/>
    <w:rsid w:val="0043140D"/>
    <w:rsid w:val="00432028"/>
    <w:rsid w:val="00432B11"/>
    <w:rsid w:val="00433E1C"/>
    <w:rsid w:val="00433E7A"/>
    <w:rsid w:val="00435FC2"/>
    <w:rsid w:val="00436F00"/>
    <w:rsid w:val="004577A0"/>
    <w:rsid w:val="00457A55"/>
    <w:rsid w:val="004709C1"/>
    <w:rsid w:val="00475550"/>
    <w:rsid w:val="00486075"/>
    <w:rsid w:val="0048651A"/>
    <w:rsid w:val="004918D5"/>
    <w:rsid w:val="004946D4"/>
    <w:rsid w:val="004952C0"/>
    <w:rsid w:val="004964EA"/>
    <w:rsid w:val="004A3B7A"/>
    <w:rsid w:val="004A3D59"/>
    <w:rsid w:val="004A3DD7"/>
    <w:rsid w:val="004A3E12"/>
    <w:rsid w:val="004A4297"/>
    <w:rsid w:val="004A4B05"/>
    <w:rsid w:val="004B35C2"/>
    <w:rsid w:val="004B3A22"/>
    <w:rsid w:val="004B7605"/>
    <w:rsid w:val="004C10A5"/>
    <w:rsid w:val="004C46C7"/>
    <w:rsid w:val="004C6289"/>
    <w:rsid w:val="004D135A"/>
    <w:rsid w:val="004D2142"/>
    <w:rsid w:val="004D58FA"/>
    <w:rsid w:val="004E3A61"/>
    <w:rsid w:val="004E52BA"/>
    <w:rsid w:val="004E7F9F"/>
    <w:rsid w:val="004F0E4F"/>
    <w:rsid w:val="00503AEC"/>
    <w:rsid w:val="005105D8"/>
    <w:rsid w:val="00510F46"/>
    <w:rsid w:val="0051137B"/>
    <w:rsid w:val="005162C1"/>
    <w:rsid w:val="005216DC"/>
    <w:rsid w:val="00527E16"/>
    <w:rsid w:val="00533572"/>
    <w:rsid w:val="00534FE5"/>
    <w:rsid w:val="00540333"/>
    <w:rsid w:val="00540532"/>
    <w:rsid w:val="00542146"/>
    <w:rsid w:val="0054226C"/>
    <w:rsid w:val="00545A11"/>
    <w:rsid w:val="00546A2E"/>
    <w:rsid w:val="00555992"/>
    <w:rsid w:val="005565A7"/>
    <w:rsid w:val="00560456"/>
    <w:rsid w:val="00560C65"/>
    <w:rsid w:val="0056411F"/>
    <w:rsid w:val="00566269"/>
    <w:rsid w:val="00567433"/>
    <w:rsid w:val="0058012D"/>
    <w:rsid w:val="00583CCD"/>
    <w:rsid w:val="0058415A"/>
    <w:rsid w:val="00587A20"/>
    <w:rsid w:val="005A0EC2"/>
    <w:rsid w:val="005A14DB"/>
    <w:rsid w:val="005A3F9A"/>
    <w:rsid w:val="005A41B0"/>
    <w:rsid w:val="005B0C87"/>
    <w:rsid w:val="005B2C05"/>
    <w:rsid w:val="005C184B"/>
    <w:rsid w:val="005C1992"/>
    <w:rsid w:val="005C28E5"/>
    <w:rsid w:val="005D0656"/>
    <w:rsid w:val="005D3B22"/>
    <w:rsid w:val="005D47FE"/>
    <w:rsid w:val="005D5182"/>
    <w:rsid w:val="005D7C58"/>
    <w:rsid w:val="005E3C09"/>
    <w:rsid w:val="005E42B9"/>
    <w:rsid w:val="005F1F29"/>
    <w:rsid w:val="005F2856"/>
    <w:rsid w:val="005F4883"/>
    <w:rsid w:val="005F66C6"/>
    <w:rsid w:val="0060343D"/>
    <w:rsid w:val="00603D89"/>
    <w:rsid w:val="00603FE4"/>
    <w:rsid w:val="00613330"/>
    <w:rsid w:val="006154ED"/>
    <w:rsid w:val="00616150"/>
    <w:rsid w:val="00616D08"/>
    <w:rsid w:val="00620BE4"/>
    <w:rsid w:val="00621F6A"/>
    <w:rsid w:val="00621FAC"/>
    <w:rsid w:val="006265FE"/>
    <w:rsid w:val="006270CF"/>
    <w:rsid w:val="006303E0"/>
    <w:rsid w:val="006314E3"/>
    <w:rsid w:val="00631711"/>
    <w:rsid w:val="00631C36"/>
    <w:rsid w:val="00633EF0"/>
    <w:rsid w:val="006340AF"/>
    <w:rsid w:val="00634398"/>
    <w:rsid w:val="00634C2C"/>
    <w:rsid w:val="006422DB"/>
    <w:rsid w:val="006464C6"/>
    <w:rsid w:val="00647E31"/>
    <w:rsid w:val="00650CA9"/>
    <w:rsid w:val="00655ECE"/>
    <w:rsid w:val="00655FFE"/>
    <w:rsid w:val="006577D6"/>
    <w:rsid w:val="006641D5"/>
    <w:rsid w:val="00665031"/>
    <w:rsid w:val="00665124"/>
    <w:rsid w:val="00667DFF"/>
    <w:rsid w:val="00670F79"/>
    <w:rsid w:val="00671A11"/>
    <w:rsid w:val="00672654"/>
    <w:rsid w:val="00675885"/>
    <w:rsid w:val="00676F77"/>
    <w:rsid w:val="006820BB"/>
    <w:rsid w:val="00682B15"/>
    <w:rsid w:val="00682FEF"/>
    <w:rsid w:val="006831CD"/>
    <w:rsid w:val="00684C12"/>
    <w:rsid w:val="00685E29"/>
    <w:rsid w:val="006909F5"/>
    <w:rsid w:val="006923D3"/>
    <w:rsid w:val="0069300B"/>
    <w:rsid w:val="006930F1"/>
    <w:rsid w:val="00697746"/>
    <w:rsid w:val="006A1367"/>
    <w:rsid w:val="006A2C9D"/>
    <w:rsid w:val="006A65B8"/>
    <w:rsid w:val="006A6F45"/>
    <w:rsid w:val="006B24CF"/>
    <w:rsid w:val="006B6126"/>
    <w:rsid w:val="006C0CB5"/>
    <w:rsid w:val="006C0F9B"/>
    <w:rsid w:val="006C34DE"/>
    <w:rsid w:val="006C4B6C"/>
    <w:rsid w:val="006C670E"/>
    <w:rsid w:val="006C7049"/>
    <w:rsid w:val="006D0530"/>
    <w:rsid w:val="006D242C"/>
    <w:rsid w:val="006D5525"/>
    <w:rsid w:val="006E103E"/>
    <w:rsid w:val="006E4CC5"/>
    <w:rsid w:val="006E5D31"/>
    <w:rsid w:val="006F4718"/>
    <w:rsid w:val="00714DE2"/>
    <w:rsid w:val="00717290"/>
    <w:rsid w:val="0071746C"/>
    <w:rsid w:val="00721C64"/>
    <w:rsid w:val="00722B78"/>
    <w:rsid w:val="007239E8"/>
    <w:rsid w:val="00732E72"/>
    <w:rsid w:val="00733511"/>
    <w:rsid w:val="00733F1B"/>
    <w:rsid w:val="00734F40"/>
    <w:rsid w:val="00736478"/>
    <w:rsid w:val="00736FF6"/>
    <w:rsid w:val="007420A2"/>
    <w:rsid w:val="00742CEC"/>
    <w:rsid w:val="007514FB"/>
    <w:rsid w:val="00756DED"/>
    <w:rsid w:val="0075773E"/>
    <w:rsid w:val="0076027F"/>
    <w:rsid w:val="00764DA4"/>
    <w:rsid w:val="007677E8"/>
    <w:rsid w:val="00767CE8"/>
    <w:rsid w:val="00773EF7"/>
    <w:rsid w:val="00774BE4"/>
    <w:rsid w:val="007768B1"/>
    <w:rsid w:val="00777F9D"/>
    <w:rsid w:val="00780E25"/>
    <w:rsid w:val="007825F5"/>
    <w:rsid w:val="007829D0"/>
    <w:rsid w:val="00785AB3"/>
    <w:rsid w:val="00786488"/>
    <w:rsid w:val="00791D95"/>
    <w:rsid w:val="00793906"/>
    <w:rsid w:val="007A0F0A"/>
    <w:rsid w:val="007A2CEE"/>
    <w:rsid w:val="007B70E4"/>
    <w:rsid w:val="007B7506"/>
    <w:rsid w:val="007B7A04"/>
    <w:rsid w:val="007D241C"/>
    <w:rsid w:val="007D503C"/>
    <w:rsid w:val="007E09C1"/>
    <w:rsid w:val="007E3E7E"/>
    <w:rsid w:val="007F01A5"/>
    <w:rsid w:val="007F0BA3"/>
    <w:rsid w:val="007F47E6"/>
    <w:rsid w:val="00802250"/>
    <w:rsid w:val="008026F1"/>
    <w:rsid w:val="00803873"/>
    <w:rsid w:val="0080798A"/>
    <w:rsid w:val="0081163A"/>
    <w:rsid w:val="00811D0A"/>
    <w:rsid w:val="00812361"/>
    <w:rsid w:val="00815B22"/>
    <w:rsid w:val="00822E8E"/>
    <w:rsid w:val="00824B2A"/>
    <w:rsid w:val="008354A6"/>
    <w:rsid w:val="00835B51"/>
    <w:rsid w:val="00842502"/>
    <w:rsid w:val="00851D68"/>
    <w:rsid w:val="008534DB"/>
    <w:rsid w:val="008567D0"/>
    <w:rsid w:val="00861E35"/>
    <w:rsid w:val="008738D7"/>
    <w:rsid w:val="00883E52"/>
    <w:rsid w:val="008879C9"/>
    <w:rsid w:val="00891D59"/>
    <w:rsid w:val="00892D87"/>
    <w:rsid w:val="00893BDB"/>
    <w:rsid w:val="00894341"/>
    <w:rsid w:val="008A1B6D"/>
    <w:rsid w:val="008A79FD"/>
    <w:rsid w:val="008B01ED"/>
    <w:rsid w:val="008B0282"/>
    <w:rsid w:val="008B4E4A"/>
    <w:rsid w:val="008B4EE8"/>
    <w:rsid w:val="008B59CA"/>
    <w:rsid w:val="008C14D8"/>
    <w:rsid w:val="008C6F49"/>
    <w:rsid w:val="008D04AA"/>
    <w:rsid w:val="008D40FF"/>
    <w:rsid w:val="008D4D4F"/>
    <w:rsid w:val="008D50DC"/>
    <w:rsid w:val="008D6209"/>
    <w:rsid w:val="008E704D"/>
    <w:rsid w:val="008F1CCA"/>
    <w:rsid w:val="008F3710"/>
    <w:rsid w:val="008F5118"/>
    <w:rsid w:val="008F5E1E"/>
    <w:rsid w:val="008F789C"/>
    <w:rsid w:val="00912AC9"/>
    <w:rsid w:val="0091566E"/>
    <w:rsid w:val="009156C4"/>
    <w:rsid w:val="00920B2E"/>
    <w:rsid w:val="00921C33"/>
    <w:rsid w:val="009230CB"/>
    <w:rsid w:val="009276D1"/>
    <w:rsid w:val="00931EB2"/>
    <w:rsid w:val="00934854"/>
    <w:rsid w:val="00934C28"/>
    <w:rsid w:val="00943844"/>
    <w:rsid w:val="0094405A"/>
    <w:rsid w:val="00946ECA"/>
    <w:rsid w:val="00952A06"/>
    <w:rsid w:val="00960102"/>
    <w:rsid w:val="0096258B"/>
    <w:rsid w:val="00964797"/>
    <w:rsid w:val="00964F8D"/>
    <w:rsid w:val="0098227D"/>
    <w:rsid w:val="0099262C"/>
    <w:rsid w:val="009943E1"/>
    <w:rsid w:val="0099685C"/>
    <w:rsid w:val="009A055C"/>
    <w:rsid w:val="009A0888"/>
    <w:rsid w:val="009A106A"/>
    <w:rsid w:val="009A26D7"/>
    <w:rsid w:val="009A3A25"/>
    <w:rsid w:val="009A6FBF"/>
    <w:rsid w:val="009A7B02"/>
    <w:rsid w:val="009B05B5"/>
    <w:rsid w:val="009B0739"/>
    <w:rsid w:val="009B2823"/>
    <w:rsid w:val="009B2ECD"/>
    <w:rsid w:val="009B3EF6"/>
    <w:rsid w:val="009B5657"/>
    <w:rsid w:val="009C0540"/>
    <w:rsid w:val="009C44D1"/>
    <w:rsid w:val="009D3D39"/>
    <w:rsid w:val="009D7EEA"/>
    <w:rsid w:val="009E0447"/>
    <w:rsid w:val="009E596A"/>
    <w:rsid w:val="009E7B5D"/>
    <w:rsid w:val="009E7C72"/>
    <w:rsid w:val="009F459D"/>
    <w:rsid w:val="009F4E58"/>
    <w:rsid w:val="009F5411"/>
    <w:rsid w:val="009F5F1D"/>
    <w:rsid w:val="00A07194"/>
    <w:rsid w:val="00A07EEE"/>
    <w:rsid w:val="00A139E9"/>
    <w:rsid w:val="00A15EC8"/>
    <w:rsid w:val="00A20870"/>
    <w:rsid w:val="00A23EB5"/>
    <w:rsid w:val="00A3227F"/>
    <w:rsid w:val="00A358E7"/>
    <w:rsid w:val="00A37A92"/>
    <w:rsid w:val="00A438F1"/>
    <w:rsid w:val="00A44324"/>
    <w:rsid w:val="00A46706"/>
    <w:rsid w:val="00A477B4"/>
    <w:rsid w:val="00A50073"/>
    <w:rsid w:val="00A528E5"/>
    <w:rsid w:val="00A5443D"/>
    <w:rsid w:val="00A55F70"/>
    <w:rsid w:val="00A56932"/>
    <w:rsid w:val="00A572B6"/>
    <w:rsid w:val="00A60F5E"/>
    <w:rsid w:val="00A62536"/>
    <w:rsid w:val="00A639C7"/>
    <w:rsid w:val="00A71697"/>
    <w:rsid w:val="00A71D72"/>
    <w:rsid w:val="00A729CC"/>
    <w:rsid w:val="00A74F5D"/>
    <w:rsid w:val="00A760A7"/>
    <w:rsid w:val="00A8021C"/>
    <w:rsid w:val="00A8250C"/>
    <w:rsid w:val="00A829B8"/>
    <w:rsid w:val="00A84058"/>
    <w:rsid w:val="00A85B00"/>
    <w:rsid w:val="00A860B6"/>
    <w:rsid w:val="00AA1471"/>
    <w:rsid w:val="00AA282A"/>
    <w:rsid w:val="00AA3E62"/>
    <w:rsid w:val="00AA6471"/>
    <w:rsid w:val="00AA68F5"/>
    <w:rsid w:val="00AB11AE"/>
    <w:rsid w:val="00AB2BA9"/>
    <w:rsid w:val="00AB2E44"/>
    <w:rsid w:val="00AB38A8"/>
    <w:rsid w:val="00AB3ED6"/>
    <w:rsid w:val="00AB5A1A"/>
    <w:rsid w:val="00AB70A6"/>
    <w:rsid w:val="00AB78F0"/>
    <w:rsid w:val="00AC0F53"/>
    <w:rsid w:val="00AC518E"/>
    <w:rsid w:val="00AC7F39"/>
    <w:rsid w:val="00AD0185"/>
    <w:rsid w:val="00AD14CE"/>
    <w:rsid w:val="00AD1B0A"/>
    <w:rsid w:val="00AD2F28"/>
    <w:rsid w:val="00AD2F42"/>
    <w:rsid w:val="00AD7C06"/>
    <w:rsid w:val="00AE2607"/>
    <w:rsid w:val="00AE4EEA"/>
    <w:rsid w:val="00AE5ADB"/>
    <w:rsid w:val="00AF077D"/>
    <w:rsid w:val="00AF208A"/>
    <w:rsid w:val="00AF4686"/>
    <w:rsid w:val="00AF5FA0"/>
    <w:rsid w:val="00AF63FC"/>
    <w:rsid w:val="00AF7C6B"/>
    <w:rsid w:val="00AF7E0F"/>
    <w:rsid w:val="00B04B23"/>
    <w:rsid w:val="00B131CA"/>
    <w:rsid w:val="00B142A5"/>
    <w:rsid w:val="00B145EB"/>
    <w:rsid w:val="00B2001C"/>
    <w:rsid w:val="00B212E9"/>
    <w:rsid w:val="00B21CDA"/>
    <w:rsid w:val="00B24427"/>
    <w:rsid w:val="00B301E4"/>
    <w:rsid w:val="00B3026E"/>
    <w:rsid w:val="00B340BC"/>
    <w:rsid w:val="00B35511"/>
    <w:rsid w:val="00B35ECE"/>
    <w:rsid w:val="00B44EB6"/>
    <w:rsid w:val="00B4594E"/>
    <w:rsid w:val="00B4613F"/>
    <w:rsid w:val="00B571FB"/>
    <w:rsid w:val="00B62422"/>
    <w:rsid w:val="00B66D55"/>
    <w:rsid w:val="00B70073"/>
    <w:rsid w:val="00B718C0"/>
    <w:rsid w:val="00B731DE"/>
    <w:rsid w:val="00B7407E"/>
    <w:rsid w:val="00B76248"/>
    <w:rsid w:val="00B81088"/>
    <w:rsid w:val="00B82082"/>
    <w:rsid w:val="00B84B49"/>
    <w:rsid w:val="00B86261"/>
    <w:rsid w:val="00B901BE"/>
    <w:rsid w:val="00B927F1"/>
    <w:rsid w:val="00B950CC"/>
    <w:rsid w:val="00B95A06"/>
    <w:rsid w:val="00BB41A4"/>
    <w:rsid w:val="00BB5CC4"/>
    <w:rsid w:val="00BB687C"/>
    <w:rsid w:val="00BB6E5B"/>
    <w:rsid w:val="00BC0A76"/>
    <w:rsid w:val="00BD10E4"/>
    <w:rsid w:val="00BD121A"/>
    <w:rsid w:val="00BD1978"/>
    <w:rsid w:val="00BD462F"/>
    <w:rsid w:val="00BE0414"/>
    <w:rsid w:val="00BE06FB"/>
    <w:rsid w:val="00BE3705"/>
    <w:rsid w:val="00BE413E"/>
    <w:rsid w:val="00BE41DA"/>
    <w:rsid w:val="00BF17D8"/>
    <w:rsid w:val="00BF311B"/>
    <w:rsid w:val="00BF6F0A"/>
    <w:rsid w:val="00C05497"/>
    <w:rsid w:val="00C076D8"/>
    <w:rsid w:val="00C107FA"/>
    <w:rsid w:val="00C11379"/>
    <w:rsid w:val="00C20685"/>
    <w:rsid w:val="00C2259E"/>
    <w:rsid w:val="00C2540A"/>
    <w:rsid w:val="00C317ED"/>
    <w:rsid w:val="00C31F86"/>
    <w:rsid w:val="00C3469B"/>
    <w:rsid w:val="00C34E1A"/>
    <w:rsid w:val="00C408A6"/>
    <w:rsid w:val="00C411BC"/>
    <w:rsid w:val="00C42967"/>
    <w:rsid w:val="00C43534"/>
    <w:rsid w:val="00C47C61"/>
    <w:rsid w:val="00C51886"/>
    <w:rsid w:val="00C51CDC"/>
    <w:rsid w:val="00C51F24"/>
    <w:rsid w:val="00C55FE7"/>
    <w:rsid w:val="00C6234F"/>
    <w:rsid w:val="00C66EFA"/>
    <w:rsid w:val="00C67DA8"/>
    <w:rsid w:val="00C71A7A"/>
    <w:rsid w:val="00C7248D"/>
    <w:rsid w:val="00C7536B"/>
    <w:rsid w:val="00C8001E"/>
    <w:rsid w:val="00C81DE8"/>
    <w:rsid w:val="00C831B3"/>
    <w:rsid w:val="00C84069"/>
    <w:rsid w:val="00C8584D"/>
    <w:rsid w:val="00C87DD7"/>
    <w:rsid w:val="00C95C9C"/>
    <w:rsid w:val="00C97D84"/>
    <w:rsid w:val="00CA092C"/>
    <w:rsid w:val="00CA1215"/>
    <w:rsid w:val="00CA5217"/>
    <w:rsid w:val="00CB3515"/>
    <w:rsid w:val="00CB4B47"/>
    <w:rsid w:val="00CB77F4"/>
    <w:rsid w:val="00CB7E5F"/>
    <w:rsid w:val="00CB7EBA"/>
    <w:rsid w:val="00CC3606"/>
    <w:rsid w:val="00CD0A21"/>
    <w:rsid w:val="00CD3491"/>
    <w:rsid w:val="00CD5CD2"/>
    <w:rsid w:val="00CD64CB"/>
    <w:rsid w:val="00CD77BB"/>
    <w:rsid w:val="00CF1765"/>
    <w:rsid w:val="00D05336"/>
    <w:rsid w:val="00D10712"/>
    <w:rsid w:val="00D1451F"/>
    <w:rsid w:val="00D166BD"/>
    <w:rsid w:val="00D215BE"/>
    <w:rsid w:val="00D234D5"/>
    <w:rsid w:val="00D25778"/>
    <w:rsid w:val="00D25CCA"/>
    <w:rsid w:val="00D34EDF"/>
    <w:rsid w:val="00D41299"/>
    <w:rsid w:val="00D42A50"/>
    <w:rsid w:val="00D51E4A"/>
    <w:rsid w:val="00D52C8A"/>
    <w:rsid w:val="00D5687B"/>
    <w:rsid w:val="00D5696B"/>
    <w:rsid w:val="00D56C77"/>
    <w:rsid w:val="00D57D4F"/>
    <w:rsid w:val="00D61BA7"/>
    <w:rsid w:val="00D64604"/>
    <w:rsid w:val="00D66A01"/>
    <w:rsid w:val="00D701DA"/>
    <w:rsid w:val="00D70C08"/>
    <w:rsid w:val="00D71424"/>
    <w:rsid w:val="00D721D9"/>
    <w:rsid w:val="00D735F8"/>
    <w:rsid w:val="00D73756"/>
    <w:rsid w:val="00D743E3"/>
    <w:rsid w:val="00D7670C"/>
    <w:rsid w:val="00D86A68"/>
    <w:rsid w:val="00D904EF"/>
    <w:rsid w:val="00D91D85"/>
    <w:rsid w:val="00D9264A"/>
    <w:rsid w:val="00D93A28"/>
    <w:rsid w:val="00D94438"/>
    <w:rsid w:val="00D96B22"/>
    <w:rsid w:val="00DA4643"/>
    <w:rsid w:val="00DA6794"/>
    <w:rsid w:val="00DA7270"/>
    <w:rsid w:val="00DA785C"/>
    <w:rsid w:val="00DB4E1C"/>
    <w:rsid w:val="00DB4E79"/>
    <w:rsid w:val="00DB65DA"/>
    <w:rsid w:val="00DB68F2"/>
    <w:rsid w:val="00DC3414"/>
    <w:rsid w:val="00DC4D8B"/>
    <w:rsid w:val="00DD2F58"/>
    <w:rsid w:val="00DD6FA0"/>
    <w:rsid w:val="00DE24C3"/>
    <w:rsid w:val="00DF2C24"/>
    <w:rsid w:val="00DF3E14"/>
    <w:rsid w:val="00DF608E"/>
    <w:rsid w:val="00DF6900"/>
    <w:rsid w:val="00E0152B"/>
    <w:rsid w:val="00E03854"/>
    <w:rsid w:val="00E04013"/>
    <w:rsid w:val="00E11D5B"/>
    <w:rsid w:val="00E130A0"/>
    <w:rsid w:val="00E14377"/>
    <w:rsid w:val="00E23ECE"/>
    <w:rsid w:val="00E26021"/>
    <w:rsid w:val="00E26422"/>
    <w:rsid w:val="00E27500"/>
    <w:rsid w:val="00E31929"/>
    <w:rsid w:val="00E35D11"/>
    <w:rsid w:val="00E3704F"/>
    <w:rsid w:val="00E41F87"/>
    <w:rsid w:val="00E4279E"/>
    <w:rsid w:val="00E44936"/>
    <w:rsid w:val="00E47A59"/>
    <w:rsid w:val="00E47EDA"/>
    <w:rsid w:val="00E56BCD"/>
    <w:rsid w:val="00E600A1"/>
    <w:rsid w:val="00E60A91"/>
    <w:rsid w:val="00E638DE"/>
    <w:rsid w:val="00E657B0"/>
    <w:rsid w:val="00E668C4"/>
    <w:rsid w:val="00E74A1A"/>
    <w:rsid w:val="00E763BF"/>
    <w:rsid w:val="00E80A91"/>
    <w:rsid w:val="00E85A33"/>
    <w:rsid w:val="00E872D9"/>
    <w:rsid w:val="00E87BEC"/>
    <w:rsid w:val="00E9423E"/>
    <w:rsid w:val="00E9663B"/>
    <w:rsid w:val="00E96D28"/>
    <w:rsid w:val="00EA49E4"/>
    <w:rsid w:val="00EA4E80"/>
    <w:rsid w:val="00EA5BC2"/>
    <w:rsid w:val="00EB16AA"/>
    <w:rsid w:val="00EB5262"/>
    <w:rsid w:val="00EC2414"/>
    <w:rsid w:val="00EC2951"/>
    <w:rsid w:val="00EC2FB3"/>
    <w:rsid w:val="00EC58C7"/>
    <w:rsid w:val="00EC5E2A"/>
    <w:rsid w:val="00ED15CC"/>
    <w:rsid w:val="00ED3CC4"/>
    <w:rsid w:val="00ED60D0"/>
    <w:rsid w:val="00EE05AC"/>
    <w:rsid w:val="00EE1718"/>
    <w:rsid w:val="00EE3514"/>
    <w:rsid w:val="00EE589F"/>
    <w:rsid w:val="00EE59C4"/>
    <w:rsid w:val="00EE61CE"/>
    <w:rsid w:val="00EE624E"/>
    <w:rsid w:val="00EF0610"/>
    <w:rsid w:val="00EF710A"/>
    <w:rsid w:val="00EF7126"/>
    <w:rsid w:val="00F00D80"/>
    <w:rsid w:val="00F04E21"/>
    <w:rsid w:val="00F10312"/>
    <w:rsid w:val="00F11253"/>
    <w:rsid w:val="00F1229E"/>
    <w:rsid w:val="00F128FC"/>
    <w:rsid w:val="00F20F8A"/>
    <w:rsid w:val="00F210E0"/>
    <w:rsid w:val="00F21A3C"/>
    <w:rsid w:val="00F24106"/>
    <w:rsid w:val="00F30B62"/>
    <w:rsid w:val="00F31805"/>
    <w:rsid w:val="00F34A7B"/>
    <w:rsid w:val="00F36BD1"/>
    <w:rsid w:val="00F3751C"/>
    <w:rsid w:val="00F47527"/>
    <w:rsid w:val="00F51B58"/>
    <w:rsid w:val="00F520D0"/>
    <w:rsid w:val="00F53C2E"/>
    <w:rsid w:val="00F5512E"/>
    <w:rsid w:val="00F664AE"/>
    <w:rsid w:val="00F70CDD"/>
    <w:rsid w:val="00F74E5E"/>
    <w:rsid w:val="00F77983"/>
    <w:rsid w:val="00F83616"/>
    <w:rsid w:val="00F8386B"/>
    <w:rsid w:val="00F85430"/>
    <w:rsid w:val="00F86EC4"/>
    <w:rsid w:val="00F93EC3"/>
    <w:rsid w:val="00FA3354"/>
    <w:rsid w:val="00FA57F3"/>
    <w:rsid w:val="00FA7641"/>
    <w:rsid w:val="00FB010D"/>
    <w:rsid w:val="00FB29E0"/>
    <w:rsid w:val="00FB387C"/>
    <w:rsid w:val="00FC0861"/>
    <w:rsid w:val="00FC62DA"/>
    <w:rsid w:val="00FC6E15"/>
    <w:rsid w:val="00FC70C5"/>
    <w:rsid w:val="00FD1D9F"/>
    <w:rsid w:val="00FD46A6"/>
    <w:rsid w:val="00FE6F2B"/>
    <w:rsid w:val="00FF0B9E"/>
    <w:rsid w:val="00FF1862"/>
    <w:rsid w:val="03330932"/>
    <w:rsid w:val="0357AADA"/>
    <w:rsid w:val="059A44B3"/>
    <w:rsid w:val="07491CD4"/>
    <w:rsid w:val="09468F54"/>
    <w:rsid w:val="09D58D47"/>
    <w:rsid w:val="0AC8652D"/>
    <w:rsid w:val="0AEED276"/>
    <w:rsid w:val="0C204B97"/>
    <w:rsid w:val="0D46218B"/>
    <w:rsid w:val="0D81AC7E"/>
    <w:rsid w:val="0DA6064B"/>
    <w:rsid w:val="10CD2930"/>
    <w:rsid w:val="112D8ED2"/>
    <w:rsid w:val="11ACAAAF"/>
    <w:rsid w:val="12BF01F1"/>
    <w:rsid w:val="13B040A3"/>
    <w:rsid w:val="13C30791"/>
    <w:rsid w:val="13F8F702"/>
    <w:rsid w:val="15C13A74"/>
    <w:rsid w:val="15E830EA"/>
    <w:rsid w:val="1801A5F0"/>
    <w:rsid w:val="1BBC386A"/>
    <w:rsid w:val="1D41ED15"/>
    <w:rsid w:val="1D822676"/>
    <w:rsid w:val="1E9ACCA6"/>
    <w:rsid w:val="1EA7D043"/>
    <w:rsid w:val="1F1D4D0E"/>
    <w:rsid w:val="20D25D68"/>
    <w:rsid w:val="2281F1F0"/>
    <w:rsid w:val="25A7B6EB"/>
    <w:rsid w:val="27AC7C0B"/>
    <w:rsid w:val="294360AF"/>
    <w:rsid w:val="2A892AAD"/>
    <w:rsid w:val="2ABD8E2C"/>
    <w:rsid w:val="2C713BE7"/>
    <w:rsid w:val="2DC55B4E"/>
    <w:rsid w:val="2DDCEF38"/>
    <w:rsid w:val="302D3473"/>
    <w:rsid w:val="30687A1D"/>
    <w:rsid w:val="337AD977"/>
    <w:rsid w:val="358E6C99"/>
    <w:rsid w:val="37D168AA"/>
    <w:rsid w:val="37D76ADD"/>
    <w:rsid w:val="38946859"/>
    <w:rsid w:val="3D30E568"/>
    <w:rsid w:val="3EC9F591"/>
    <w:rsid w:val="4241A9B3"/>
    <w:rsid w:val="4248E07E"/>
    <w:rsid w:val="43B00F89"/>
    <w:rsid w:val="45BB93D1"/>
    <w:rsid w:val="4662C551"/>
    <w:rsid w:val="49995334"/>
    <w:rsid w:val="4A3AD6B5"/>
    <w:rsid w:val="4AE3160E"/>
    <w:rsid w:val="4B9BAB39"/>
    <w:rsid w:val="4CEA47A5"/>
    <w:rsid w:val="4D2491BD"/>
    <w:rsid w:val="4D5508AE"/>
    <w:rsid w:val="4F2A29A0"/>
    <w:rsid w:val="4F78914B"/>
    <w:rsid w:val="51B4DC1F"/>
    <w:rsid w:val="538428B2"/>
    <w:rsid w:val="548FF7CC"/>
    <w:rsid w:val="54E7CA74"/>
    <w:rsid w:val="55EE4B18"/>
    <w:rsid w:val="5B33B388"/>
    <w:rsid w:val="5F4CF22A"/>
    <w:rsid w:val="6037F570"/>
    <w:rsid w:val="62B937D1"/>
    <w:rsid w:val="6405239D"/>
    <w:rsid w:val="6781AED4"/>
    <w:rsid w:val="69EC2DB0"/>
    <w:rsid w:val="6AB5A267"/>
    <w:rsid w:val="6AEA7CCE"/>
    <w:rsid w:val="6CBFA228"/>
    <w:rsid w:val="6CE06212"/>
    <w:rsid w:val="6FBB1C84"/>
    <w:rsid w:val="72BDAEE1"/>
    <w:rsid w:val="77FFEDAA"/>
    <w:rsid w:val="7822B41E"/>
    <w:rsid w:val="7A804A90"/>
    <w:rsid w:val="7E90A6DC"/>
    <w:rsid w:val="7EC483D6"/>
    <w:rsid w:val="7F11811B"/>
    <w:rsid w:val="7F62E5F4"/>
    <w:rsid w:val="7F961BFA"/>
    <w:rsid w:val="7FD910ED"/>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88AE96"/>
  <w15:chartTrackingRefBased/>
  <w15:docId w15:val="{384AD195-19AE-4E5B-B887-8C9A0A4829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B0C87"/>
    <w:rPr>
      <w:rFonts w:ascii="Times New Roman" w:hAnsi="Times New Roman"/>
      <w:sz w:val="28"/>
    </w:rPr>
  </w:style>
  <w:style w:type="paragraph" w:styleId="Heading1">
    <w:name w:val="heading 1"/>
    <w:basedOn w:val="Normal"/>
    <w:next w:val="Normal"/>
    <w:link w:val="Heading1Char"/>
    <w:uiPriority w:val="9"/>
    <w:qFormat/>
    <w:rsid w:val="005B0C87"/>
    <w:pPr>
      <w:keepNext/>
      <w:keepLines/>
      <w:numPr>
        <w:numId w:val="34"/>
      </w:numPr>
      <w:spacing w:before="360" w:after="80"/>
      <w:outlineLvl w:val="0"/>
    </w:pPr>
    <w:rPr>
      <w:rFonts w:eastAsiaTheme="majorEastAsia" w:cstheme="majorBidi"/>
      <w:b/>
      <w:color w:val="000000" w:themeColor="text1"/>
      <w:sz w:val="32"/>
      <w:szCs w:val="40"/>
    </w:rPr>
  </w:style>
  <w:style w:type="paragraph" w:styleId="Heading2">
    <w:name w:val="heading 2"/>
    <w:basedOn w:val="Normal"/>
    <w:next w:val="Normal"/>
    <w:link w:val="Heading2Char"/>
    <w:uiPriority w:val="9"/>
    <w:unhideWhenUsed/>
    <w:qFormat/>
    <w:rsid w:val="008B4EE8"/>
    <w:pPr>
      <w:keepNext/>
      <w:keepLines/>
      <w:numPr>
        <w:ilvl w:val="1"/>
        <w:numId w:val="34"/>
      </w:numPr>
      <w:spacing w:before="160" w:after="80"/>
      <w:outlineLvl w:val="1"/>
    </w:pPr>
    <w:rPr>
      <w:rFonts w:eastAsiaTheme="majorEastAsia" w:cstheme="majorBidi"/>
      <w:b/>
      <w:color w:val="000000" w:themeColor="text1"/>
      <w:sz w:val="32"/>
      <w:szCs w:val="32"/>
    </w:rPr>
  </w:style>
  <w:style w:type="paragraph" w:styleId="Heading3">
    <w:name w:val="heading 3"/>
    <w:basedOn w:val="Normal"/>
    <w:next w:val="Normal"/>
    <w:link w:val="Heading3Char"/>
    <w:uiPriority w:val="9"/>
    <w:unhideWhenUsed/>
    <w:qFormat/>
    <w:rsid w:val="008B4EE8"/>
    <w:pPr>
      <w:numPr>
        <w:ilvl w:val="2"/>
        <w:numId w:val="34"/>
      </w:numPr>
      <w:outlineLvl w:val="2"/>
    </w:pPr>
    <w:rPr>
      <w:b/>
    </w:rPr>
  </w:style>
  <w:style w:type="paragraph" w:styleId="Heading4">
    <w:name w:val="heading 4"/>
    <w:basedOn w:val="Normal"/>
    <w:next w:val="Normal"/>
    <w:link w:val="Heading4Char"/>
    <w:uiPriority w:val="9"/>
    <w:unhideWhenUsed/>
    <w:qFormat/>
    <w:rsid w:val="002F5510"/>
    <w:pPr>
      <w:keepNext/>
      <w:keepLines/>
      <w:numPr>
        <w:ilvl w:val="3"/>
        <w:numId w:val="34"/>
      </w:numPr>
      <w:spacing w:before="80" w:after="40"/>
      <w:outlineLvl w:val="3"/>
    </w:pPr>
    <w:rPr>
      <w:rFonts w:eastAsiaTheme="majorEastAsia" w:cstheme="majorBidi"/>
      <w:b/>
      <w:iCs/>
      <w:color w:val="000000" w:themeColor="text1"/>
      <w:sz w:val="26"/>
    </w:rPr>
  </w:style>
  <w:style w:type="paragraph" w:styleId="Heading5">
    <w:name w:val="heading 5"/>
    <w:basedOn w:val="Normal"/>
    <w:next w:val="Normal"/>
    <w:link w:val="Heading5Char"/>
    <w:uiPriority w:val="9"/>
    <w:semiHidden/>
    <w:unhideWhenUsed/>
    <w:qFormat/>
    <w:rsid w:val="00D721D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D721D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721D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721D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721D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B0C87"/>
    <w:rPr>
      <w:rFonts w:ascii="Times New Roman" w:eastAsiaTheme="majorEastAsia" w:hAnsi="Times New Roman" w:cstheme="majorBidi"/>
      <w:b/>
      <w:color w:val="000000" w:themeColor="text1"/>
      <w:sz w:val="32"/>
      <w:szCs w:val="40"/>
    </w:rPr>
  </w:style>
  <w:style w:type="character" w:customStyle="1" w:styleId="Heading2Char">
    <w:name w:val="Heading 2 Char"/>
    <w:basedOn w:val="DefaultParagraphFont"/>
    <w:link w:val="Heading2"/>
    <w:uiPriority w:val="9"/>
    <w:rsid w:val="008B4EE8"/>
    <w:rPr>
      <w:rFonts w:ascii="Times New Roman" w:eastAsiaTheme="majorEastAsia" w:hAnsi="Times New Roman" w:cstheme="majorBidi"/>
      <w:b/>
      <w:color w:val="000000" w:themeColor="text1"/>
      <w:sz w:val="32"/>
      <w:szCs w:val="32"/>
    </w:rPr>
  </w:style>
  <w:style w:type="character" w:customStyle="1" w:styleId="Heading3Char">
    <w:name w:val="Heading 3 Char"/>
    <w:basedOn w:val="DefaultParagraphFont"/>
    <w:link w:val="Heading3"/>
    <w:uiPriority w:val="9"/>
    <w:rsid w:val="008B4EE8"/>
    <w:rPr>
      <w:rFonts w:ascii="Times New Roman" w:hAnsi="Times New Roman"/>
      <w:b/>
      <w:sz w:val="28"/>
    </w:rPr>
  </w:style>
  <w:style w:type="character" w:customStyle="1" w:styleId="Heading4Char">
    <w:name w:val="Heading 4 Char"/>
    <w:basedOn w:val="DefaultParagraphFont"/>
    <w:link w:val="Heading4"/>
    <w:uiPriority w:val="9"/>
    <w:rsid w:val="002F5510"/>
    <w:rPr>
      <w:rFonts w:ascii="Times New Roman" w:eastAsiaTheme="majorEastAsia" w:hAnsi="Times New Roman" w:cstheme="majorBidi"/>
      <w:b/>
      <w:iCs/>
      <w:color w:val="000000" w:themeColor="text1"/>
      <w:sz w:val="26"/>
    </w:rPr>
  </w:style>
  <w:style w:type="character" w:customStyle="1" w:styleId="Heading5Char">
    <w:name w:val="Heading 5 Char"/>
    <w:basedOn w:val="DefaultParagraphFont"/>
    <w:link w:val="Heading5"/>
    <w:uiPriority w:val="9"/>
    <w:semiHidden/>
    <w:rsid w:val="00D721D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D721D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721D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721D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721D9"/>
    <w:rPr>
      <w:rFonts w:eastAsiaTheme="majorEastAsia" w:cstheme="majorBidi"/>
      <w:color w:val="272727" w:themeColor="text1" w:themeTint="D8"/>
    </w:rPr>
  </w:style>
  <w:style w:type="paragraph" w:styleId="Title">
    <w:name w:val="Title"/>
    <w:basedOn w:val="Normal"/>
    <w:next w:val="Heading3"/>
    <w:link w:val="TitleChar"/>
    <w:uiPriority w:val="10"/>
    <w:qFormat/>
    <w:rsid w:val="005B0C87"/>
    <w:pPr>
      <w:spacing w:after="80" w:line="240" w:lineRule="auto"/>
      <w:contextualSpacing/>
      <w:jc w:val="center"/>
    </w:pPr>
    <w:rPr>
      <w:rFonts w:eastAsiaTheme="majorEastAsia" w:cstheme="majorBidi"/>
      <w:b/>
      <w:spacing w:val="-10"/>
      <w:kern w:val="28"/>
      <w:sz w:val="40"/>
      <w:szCs w:val="56"/>
    </w:rPr>
  </w:style>
  <w:style w:type="character" w:customStyle="1" w:styleId="TitleChar">
    <w:name w:val="Title Char"/>
    <w:basedOn w:val="DefaultParagraphFont"/>
    <w:link w:val="Title"/>
    <w:uiPriority w:val="10"/>
    <w:rsid w:val="005B0C87"/>
    <w:rPr>
      <w:rFonts w:ascii="Times New Roman" w:eastAsiaTheme="majorEastAsia" w:hAnsi="Times New Roman" w:cstheme="majorBidi"/>
      <w:b/>
      <w:spacing w:val="-10"/>
      <w:kern w:val="28"/>
      <w:sz w:val="40"/>
      <w:szCs w:val="56"/>
    </w:rPr>
  </w:style>
  <w:style w:type="paragraph" w:styleId="Subtitle">
    <w:name w:val="Subtitle"/>
    <w:basedOn w:val="Normal"/>
    <w:next w:val="Normal"/>
    <w:link w:val="SubtitleChar"/>
    <w:uiPriority w:val="11"/>
    <w:qFormat/>
    <w:rsid w:val="00D721D9"/>
    <w:pPr>
      <w:numPr>
        <w:ilvl w:val="1"/>
      </w:numPr>
    </w:pPr>
    <w:rPr>
      <w:rFonts w:eastAsiaTheme="majorEastAsia" w:cstheme="majorBidi"/>
      <w:color w:val="595959" w:themeColor="text1" w:themeTint="A6"/>
      <w:spacing w:val="15"/>
      <w:szCs w:val="28"/>
    </w:rPr>
  </w:style>
  <w:style w:type="character" w:customStyle="1" w:styleId="SubtitleChar">
    <w:name w:val="Subtitle Char"/>
    <w:basedOn w:val="DefaultParagraphFont"/>
    <w:link w:val="Subtitle"/>
    <w:uiPriority w:val="11"/>
    <w:rsid w:val="00D721D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721D9"/>
    <w:pPr>
      <w:spacing w:before="160"/>
      <w:jc w:val="center"/>
    </w:pPr>
    <w:rPr>
      <w:i/>
      <w:iCs/>
      <w:color w:val="404040" w:themeColor="text1" w:themeTint="BF"/>
    </w:rPr>
  </w:style>
  <w:style w:type="character" w:customStyle="1" w:styleId="QuoteChar">
    <w:name w:val="Quote Char"/>
    <w:basedOn w:val="DefaultParagraphFont"/>
    <w:link w:val="Quote"/>
    <w:uiPriority w:val="29"/>
    <w:rsid w:val="00D721D9"/>
    <w:rPr>
      <w:i/>
      <w:iCs/>
      <w:color w:val="404040" w:themeColor="text1" w:themeTint="BF"/>
    </w:rPr>
  </w:style>
  <w:style w:type="paragraph" w:styleId="ListParagraph">
    <w:name w:val="List Paragraph"/>
    <w:basedOn w:val="Normal"/>
    <w:uiPriority w:val="34"/>
    <w:qFormat/>
    <w:rsid w:val="00D721D9"/>
    <w:pPr>
      <w:ind w:left="720"/>
      <w:contextualSpacing/>
    </w:pPr>
  </w:style>
  <w:style w:type="character" w:styleId="IntenseEmphasis">
    <w:name w:val="Intense Emphasis"/>
    <w:basedOn w:val="DefaultParagraphFont"/>
    <w:uiPriority w:val="21"/>
    <w:qFormat/>
    <w:rsid w:val="00D721D9"/>
    <w:rPr>
      <w:i/>
      <w:iCs/>
      <w:color w:val="0F4761" w:themeColor="accent1" w:themeShade="BF"/>
    </w:rPr>
  </w:style>
  <w:style w:type="paragraph" w:styleId="IntenseQuote">
    <w:name w:val="Intense Quote"/>
    <w:basedOn w:val="Normal"/>
    <w:next w:val="Normal"/>
    <w:link w:val="IntenseQuoteChar"/>
    <w:uiPriority w:val="30"/>
    <w:qFormat/>
    <w:rsid w:val="00D721D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D721D9"/>
    <w:rPr>
      <w:i/>
      <w:iCs/>
      <w:color w:val="0F4761" w:themeColor="accent1" w:themeShade="BF"/>
    </w:rPr>
  </w:style>
  <w:style w:type="character" w:styleId="IntenseReference">
    <w:name w:val="Intense Reference"/>
    <w:basedOn w:val="DefaultParagraphFont"/>
    <w:uiPriority w:val="32"/>
    <w:qFormat/>
    <w:rsid w:val="00D721D9"/>
    <w:rPr>
      <w:b/>
      <w:bCs/>
      <w:smallCaps/>
      <w:color w:val="0F4761" w:themeColor="accent1" w:themeShade="BF"/>
      <w:spacing w:val="5"/>
    </w:rPr>
  </w:style>
  <w:style w:type="table" w:styleId="TableGrid">
    <w:name w:val="Table Grid"/>
    <w:basedOn w:val="TableNormal"/>
    <w:uiPriority w:val="39"/>
    <w:rsid w:val="00D721D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D721D9"/>
    <w:pPr>
      <w:tabs>
        <w:tab w:val="center" w:pos="4680"/>
        <w:tab w:val="right" w:pos="9360"/>
      </w:tabs>
      <w:spacing w:after="0" w:line="240" w:lineRule="auto"/>
    </w:pPr>
  </w:style>
  <w:style w:type="character" w:customStyle="1" w:styleId="HeaderChar">
    <w:name w:val="Header Char"/>
    <w:basedOn w:val="DefaultParagraphFont"/>
    <w:link w:val="Header"/>
    <w:uiPriority w:val="99"/>
    <w:rsid w:val="00D721D9"/>
  </w:style>
  <w:style w:type="paragraph" w:styleId="Footer">
    <w:name w:val="footer"/>
    <w:basedOn w:val="Normal"/>
    <w:link w:val="FooterChar"/>
    <w:uiPriority w:val="99"/>
    <w:unhideWhenUsed/>
    <w:rsid w:val="00D721D9"/>
    <w:pPr>
      <w:tabs>
        <w:tab w:val="center" w:pos="4680"/>
        <w:tab w:val="right" w:pos="9360"/>
      </w:tabs>
      <w:spacing w:after="0" w:line="240" w:lineRule="auto"/>
    </w:pPr>
  </w:style>
  <w:style w:type="character" w:customStyle="1" w:styleId="FooterChar">
    <w:name w:val="Footer Char"/>
    <w:basedOn w:val="DefaultParagraphFont"/>
    <w:link w:val="Footer"/>
    <w:uiPriority w:val="99"/>
    <w:rsid w:val="00D721D9"/>
  </w:style>
  <w:style w:type="character" w:styleId="Strong">
    <w:name w:val="Strong"/>
    <w:basedOn w:val="DefaultParagraphFont"/>
    <w:uiPriority w:val="22"/>
    <w:qFormat/>
    <w:rsid w:val="00B24427"/>
    <w:rPr>
      <w:b/>
      <w:bCs/>
    </w:rPr>
  </w:style>
  <w:style w:type="paragraph" w:styleId="TOCHeading">
    <w:name w:val="TOC Heading"/>
    <w:basedOn w:val="Heading1"/>
    <w:next w:val="Normal"/>
    <w:uiPriority w:val="39"/>
    <w:unhideWhenUsed/>
    <w:qFormat/>
    <w:rsid w:val="004A3B7A"/>
    <w:pPr>
      <w:numPr>
        <w:numId w:val="0"/>
      </w:numPr>
      <w:spacing w:before="240" w:after="0" w:line="259" w:lineRule="auto"/>
      <w:outlineLvl w:val="9"/>
    </w:pPr>
    <w:rPr>
      <w:rFonts w:asciiTheme="majorHAnsi" w:hAnsiTheme="majorHAnsi"/>
      <w:b w:val="0"/>
      <w:color w:val="0F4761" w:themeColor="accent1" w:themeShade="BF"/>
      <w:kern w:val="0"/>
      <w:szCs w:val="32"/>
      <w14:ligatures w14:val="none"/>
    </w:rPr>
  </w:style>
  <w:style w:type="paragraph" w:styleId="TOC1">
    <w:name w:val="toc 1"/>
    <w:basedOn w:val="Normal"/>
    <w:next w:val="Normal"/>
    <w:autoRedefine/>
    <w:uiPriority w:val="39"/>
    <w:unhideWhenUsed/>
    <w:rsid w:val="004A3B7A"/>
    <w:pPr>
      <w:spacing w:after="100"/>
    </w:pPr>
  </w:style>
  <w:style w:type="paragraph" w:styleId="TOC2">
    <w:name w:val="toc 2"/>
    <w:basedOn w:val="Normal"/>
    <w:next w:val="Normal"/>
    <w:autoRedefine/>
    <w:uiPriority w:val="39"/>
    <w:unhideWhenUsed/>
    <w:rsid w:val="004A3B7A"/>
    <w:pPr>
      <w:spacing w:after="100"/>
      <w:ind w:left="280"/>
    </w:pPr>
  </w:style>
  <w:style w:type="paragraph" w:styleId="TOC3">
    <w:name w:val="toc 3"/>
    <w:basedOn w:val="Normal"/>
    <w:next w:val="Normal"/>
    <w:autoRedefine/>
    <w:uiPriority w:val="39"/>
    <w:unhideWhenUsed/>
    <w:rsid w:val="004A3B7A"/>
    <w:pPr>
      <w:spacing w:after="100"/>
      <w:ind w:left="560"/>
    </w:pPr>
  </w:style>
  <w:style w:type="character" w:styleId="Hyperlink">
    <w:name w:val="Hyperlink"/>
    <w:basedOn w:val="DefaultParagraphFont"/>
    <w:uiPriority w:val="99"/>
    <w:unhideWhenUsed/>
    <w:rsid w:val="004A3B7A"/>
    <w:rPr>
      <w:color w:val="467886" w:themeColor="hyperlink"/>
      <w:u w:val="single"/>
    </w:rPr>
  </w:style>
  <w:style w:type="paragraph" w:styleId="Revision">
    <w:name w:val="Revision"/>
    <w:hidden/>
    <w:uiPriority w:val="99"/>
    <w:semiHidden/>
    <w:rsid w:val="000D03DB"/>
    <w:pPr>
      <w:spacing w:after="0" w:line="240" w:lineRule="auto"/>
    </w:pPr>
    <w:rPr>
      <w:rFonts w:ascii="Times New Roman" w:hAnsi="Times New Roman"/>
      <w:sz w:val="28"/>
    </w:rPr>
  </w:style>
  <w:style w:type="character" w:styleId="CommentReference">
    <w:name w:val="annotation reference"/>
    <w:basedOn w:val="DefaultParagraphFont"/>
    <w:uiPriority w:val="99"/>
    <w:semiHidden/>
    <w:unhideWhenUsed/>
    <w:rsid w:val="009E596A"/>
    <w:rPr>
      <w:sz w:val="16"/>
      <w:szCs w:val="16"/>
    </w:rPr>
  </w:style>
  <w:style w:type="paragraph" w:styleId="CommentText">
    <w:name w:val="annotation text"/>
    <w:basedOn w:val="Normal"/>
    <w:link w:val="CommentTextChar"/>
    <w:uiPriority w:val="99"/>
    <w:unhideWhenUsed/>
    <w:rsid w:val="009E596A"/>
    <w:pPr>
      <w:spacing w:line="240" w:lineRule="auto"/>
    </w:pPr>
    <w:rPr>
      <w:sz w:val="20"/>
      <w:szCs w:val="20"/>
    </w:rPr>
  </w:style>
  <w:style w:type="character" w:customStyle="1" w:styleId="CommentTextChar">
    <w:name w:val="Comment Text Char"/>
    <w:basedOn w:val="DefaultParagraphFont"/>
    <w:link w:val="CommentText"/>
    <w:uiPriority w:val="99"/>
    <w:rsid w:val="009E596A"/>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9E596A"/>
    <w:rPr>
      <w:b/>
      <w:bCs/>
    </w:rPr>
  </w:style>
  <w:style w:type="character" w:customStyle="1" w:styleId="CommentSubjectChar">
    <w:name w:val="Comment Subject Char"/>
    <w:basedOn w:val="CommentTextChar"/>
    <w:link w:val="CommentSubject"/>
    <w:uiPriority w:val="99"/>
    <w:semiHidden/>
    <w:rsid w:val="009E596A"/>
    <w:rPr>
      <w:rFonts w:ascii="Times New Roman" w:hAnsi="Times New Roman"/>
      <w:b/>
      <w:bCs/>
      <w:sz w:val="20"/>
      <w:szCs w:val="20"/>
    </w:rPr>
  </w:style>
  <w:style w:type="paragraph" w:styleId="NormalWeb">
    <w:name w:val="Normal (Web)"/>
    <w:basedOn w:val="Normal"/>
    <w:uiPriority w:val="99"/>
    <w:semiHidden/>
    <w:unhideWhenUsed/>
    <w:rsid w:val="00040ABF"/>
    <w:pPr>
      <w:spacing w:before="100" w:beforeAutospacing="1" w:after="100" w:afterAutospacing="1" w:line="240" w:lineRule="auto"/>
    </w:pPr>
    <w:rPr>
      <w:rFonts w:eastAsia="Times New Roman" w:cs="Times New Roman"/>
      <w:kern w:val="0"/>
      <w:sz w:val="24"/>
      <w14:ligatures w14:val="none"/>
    </w:rPr>
  </w:style>
  <w:style w:type="paragraph" w:customStyle="1" w:styleId="Compact">
    <w:name w:val="Compact"/>
    <w:basedOn w:val="BodyText"/>
    <w:qFormat/>
    <w:rsid w:val="00FE6F2B"/>
    <w:pPr>
      <w:spacing w:before="36" w:after="36" w:line="240" w:lineRule="auto"/>
    </w:pPr>
    <w:rPr>
      <w:rFonts w:asciiTheme="minorHAnsi" w:hAnsiTheme="minorHAnsi"/>
      <w:kern w:val="0"/>
      <w:sz w:val="24"/>
      <w14:ligatures w14:val="none"/>
    </w:rPr>
  </w:style>
  <w:style w:type="table" w:customStyle="1" w:styleId="Table">
    <w:name w:val="Table"/>
    <w:semiHidden/>
    <w:unhideWhenUsed/>
    <w:qFormat/>
    <w:rsid w:val="00FE6F2B"/>
    <w:pPr>
      <w:spacing w:after="200" w:line="240" w:lineRule="auto"/>
    </w:pPr>
    <w:rPr>
      <w:kern w:val="0"/>
      <w:sz w:val="20"/>
      <w:szCs w:val="20"/>
      <w14:ligatures w14:val="none"/>
    </w:rPr>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styleId="BodyText">
    <w:name w:val="Body Text"/>
    <w:basedOn w:val="Normal"/>
    <w:link w:val="BodyTextChar"/>
    <w:uiPriority w:val="99"/>
    <w:semiHidden/>
    <w:unhideWhenUsed/>
    <w:rsid w:val="00FE6F2B"/>
    <w:pPr>
      <w:spacing w:after="120"/>
    </w:pPr>
  </w:style>
  <w:style w:type="character" w:customStyle="1" w:styleId="BodyTextChar">
    <w:name w:val="Body Text Char"/>
    <w:basedOn w:val="DefaultParagraphFont"/>
    <w:link w:val="BodyText"/>
    <w:uiPriority w:val="99"/>
    <w:semiHidden/>
    <w:rsid w:val="00FE6F2B"/>
    <w:rPr>
      <w:rFonts w:ascii="Times New Roman" w:hAnsi="Times New Roman"/>
      <w:sz w:val="28"/>
    </w:rPr>
  </w:style>
  <w:style w:type="paragraph" w:styleId="FootnoteText">
    <w:name w:val="footnote text"/>
    <w:basedOn w:val="Normal"/>
    <w:link w:val="FootnoteTextChar"/>
    <w:uiPriority w:val="99"/>
    <w:semiHidden/>
    <w:unhideWhenUsed/>
    <w:rsid w:val="00C8584D"/>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C8584D"/>
    <w:rPr>
      <w:rFonts w:ascii="Times New Roman" w:hAnsi="Times New Roman"/>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6390459">
      <w:bodyDiv w:val="1"/>
      <w:marLeft w:val="0"/>
      <w:marRight w:val="0"/>
      <w:marTop w:val="0"/>
      <w:marBottom w:val="0"/>
      <w:divBdr>
        <w:top w:val="none" w:sz="0" w:space="0" w:color="auto"/>
        <w:left w:val="none" w:sz="0" w:space="0" w:color="auto"/>
        <w:bottom w:val="none" w:sz="0" w:space="0" w:color="auto"/>
        <w:right w:val="none" w:sz="0" w:space="0" w:color="auto"/>
      </w:divBdr>
    </w:div>
    <w:div w:id="259916511">
      <w:bodyDiv w:val="1"/>
      <w:marLeft w:val="0"/>
      <w:marRight w:val="0"/>
      <w:marTop w:val="0"/>
      <w:marBottom w:val="0"/>
      <w:divBdr>
        <w:top w:val="none" w:sz="0" w:space="0" w:color="auto"/>
        <w:left w:val="none" w:sz="0" w:space="0" w:color="auto"/>
        <w:bottom w:val="none" w:sz="0" w:space="0" w:color="auto"/>
        <w:right w:val="none" w:sz="0" w:space="0" w:color="auto"/>
      </w:divBdr>
    </w:div>
    <w:div w:id="282268538">
      <w:bodyDiv w:val="1"/>
      <w:marLeft w:val="0"/>
      <w:marRight w:val="0"/>
      <w:marTop w:val="0"/>
      <w:marBottom w:val="0"/>
      <w:divBdr>
        <w:top w:val="none" w:sz="0" w:space="0" w:color="auto"/>
        <w:left w:val="none" w:sz="0" w:space="0" w:color="auto"/>
        <w:bottom w:val="none" w:sz="0" w:space="0" w:color="auto"/>
        <w:right w:val="none" w:sz="0" w:space="0" w:color="auto"/>
      </w:divBdr>
    </w:div>
    <w:div w:id="388461017">
      <w:bodyDiv w:val="1"/>
      <w:marLeft w:val="0"/>
      <w:marRight w:val="0"/>
      <w:marTop w:val="0"/>
      <w:marBottom w:val="0"/>
      <w:divBdr>
        <w:top w:val="none" w:sz="0" w:space="0" w:color="auto"/>
        <w:left w:val="none" w:sz="0" w:space="0" w:color="auto"/>
        <w:bottom w:val="none" w:sz="0" w:space="0" w:color="auto"/>
        <w:right w:val="none" w:sz="0" w:space="0" w:color="auto"/>
      </w:divBdr>
    </w:div>
    <w:div w:id="464278953">
      <w:bodyDiv w:val="1"/>
      <w:marLeft w:val="0"/>
      <w:marRight w:val="0"/>
      <w:marTop w:val="0"/>
      <w:marBottom w:val="0"/>
      <w:divBdr>
        <w:top w:val="none" w:sz="0" w:space="0" w:color="auto"/>
        <w:left w:val="none" w:sz="0" w:space="0" w:color="auto"/>
        <w:bottom w:val="none" w:sz="0" w:space="0" w:color="auto"/>
        <w:right w:val="none" w:sz="0" w:space="0" w:color="auto"/>
      </w:divBdr>
    </w:div>
    <w:div w:id="474107210">
      <w:bodyDiv w:val="1"/>
      <w:marLeft w:val="0"/>
      <w:marRight w:val="0"/>
      <w:marTop w:val="0"/>
      <w:marBottom w:val="0"/>
      <w:divBdr>
        <w:top w:val="none" w:sz="0" w:space="0" w:color="auto"/>
        <w:left w:val="none" w:sz="0" w:space="0" w:color="auto"/>
        <w:bottom w:val="none" w:sz="0" w:space="0" w:color="auto"/>
        <w:right w:val="none" w:sz="0" w:space="0" w:color="auto"/>
      </w:divBdr>
    </w:div>
    <w:div w:id="483161011">
      <w:bodyDiv w:val="1"/>
      <w:marLeft w:val="0"/>
      <w:marRight w:val="0"/>
      <w:marTop w:val="0"/>
      <w:marBottom w:val="0"/>
      <w:divBdr>
        <w:top w:val="none" w:sz="0" w:space="0" w:color="auto"/>
        <w:left w:val="none" w:sz="0" w:space="0" w:color="auto"/>
        <w:bottom w:val="none" w:sz="0" w:space="0" w:color="auto"/>
        <w:right w:val="none" w:sz="0" w:space="0" w:color="auto"/>
      </w:divBdr>
    </w:div>
    <w:div w:id="503863177">
      <w:bodyDiv w:val="1"/>
      <w:marLeft w:val="0"/>
      <w:marRight w:val="0"/>
      <w:marTop w:val="0"/>
      <w:marBottom w:val="0"/>
      <w:divBdr>
        <w:top w:val="none" w:sz="0" w:space="0" w:color="auto"/>
        <w:left w:val="none" w:sz="0" w:space="0" w:color="auto"/>
        <w:bottom w:val="none" w:sz="0" w:space="0" w:color="auto"/>
        <w:right w:val="none" w:sz="0" w:space="0" w:color="auto"/>
      </w:divBdr>
    </w:div>
    <w:div w:id="655257507">
      <w:bodyDiv w:val="1"/>
      <w:marLeft w:val="0"/>
      <w:marRight w:val="0"/>
      <w:marTop w:val="0"/>
      <w:marBottom w:val="0"/>
      <w:divBdr>
        <w:top w:val="none" w:sz="0" w:space="0" w:color="auto"/>
        <w:left w:val="none" w:sz="0" w:space="0" w:color="auto"/>
        <w:bottom w:val="none" w:sz="0" w:space="0" w:color="auto"/>
        <w:right w:val="none" w:sz="0" w:space="0" w:color="auto"/>
      </w:divBdr>
    </w:div>
    <w:div w:id="756512587">
      <w:bodyDiv w:val="1"/>
      <w:marLeft w:val="0"/>
      <w:marRight w:val="0"/>
      <w:marTop w:val="0"/>
      <w:marBottom w:val="0"/>
      <w:divBdr>
        <w:top w:val="none" w:sz="0" w:space="0" w:color="auto"/>
        <w:left w:val="none" w:sz="0" w:space="0" w:color="auto"/>
        <w:bottom w:val="none" w:sz="0" w:space="0" w:color="auto"/>
        <w:right w:val="none" w:sz="0" w:space="0" w:color="auto"/>
      </w:divBdr>
    </w:div>
    <w:div w:id="772281402">
      <w:bodyDiv w:val="1"/>
      <w:marLeft w:val="0"/>
      <w:marRight w:val="0"/>
      <w:marTop w:val="0"/>
      <w:marBottom w:val="0"/>
      <w:divBdr>
        <w:top w:val="none" w:sz="0" w:space="0" w:color="auto"/>
        <w:left w:val="none" w:sz="0" w:space="0" w:color="auto"/>
        <w:bottom w:val="none" w:sz="0" w:space="0" w:color="auto"/>
        <w:right w:val="none" w:sz="0" w:space="0" w:color="auto"/>
      </w:divBdr>
    </w:div>
    <w:div w:id="793212881">
      <w:bodyDiv w:val="1"/>
      <w:marLeft w:val="0"/>
      <w:marRight w:val="0"/>
      <w:marTop w:val="0"/>
      <w:marBottom w:val="0"/>
      <w:divBdr>
        <w:top w:val="none" w:sz="0" w:space="0" w:color="auto"/>
        <w:left w:val="none" w:sz="0" w:space="0" w:color="auto"/>
        <w:bottom w:val="none" w:sz="0" w:space="0" w:color="auto"/>
        <w:right w:val="none" w:sz="0" w:space="0" w:color="auto"/>
      </w:divBdr>
    </w:div>
    <w:div w:id="860781132">
      <w:bodyDiv w:val="1"/>
      <w:marLeft w:val="0"/>
      <w:marRight w:val="0"/>
      <w:marTop w:val="0"/>
      <w:marBottom w:val="0"/>
      <w:divBdr>
        <w:top w:val="none" w:sz="0" w:space="0" w:color="auto"/>
        <w:left w:val="none" w:sz="0" w:space="0" w:color="auto"/>
        <w:bottom w:val="none" w:sz="0" w:space="0" w:color="auto"/>
        <w:right w:val="none" w:sz="0" w:space="0" w:color="auto"/>
      </w:divBdr>
    </w:div>
    <w:div w:id="1169442828">
      <w:bodyDiv w:val="1"/>
      <w:marLeft w:val="0"/>
      <w:marRight w:val="0"/>
      <w:marTop w:val="0"/>
      <w:marBottom w:val="0"/>
      <w:divBdr>
        <w:top w:val="none" w:sz="0" w:space="0" w:color="auto"/>
        <w:left w:val="none" w:sz="0" w:space="0" w:color="auto"/>
        <w:bottom w:val="none" w:sz="0" w:space="0" w:color="auto"/>
        <w:right w:val="none" w:sz="0" w:space="0" w:color="auto"/>
      </w:divBdr>
    </w:div>
    <w:div w:id="1232696133">
      <w:bodyDiv w:val="1"/>
      <w:marLeft w:val="0"/>
      <w:marRight w:val="0"/>
      <w:marTop w:val="0"/>
      <w:marBottom w:val="0"/>
      <w:divBdr>
        <w:top w:val="none" w:sz="0" w:space="0" w:color="auto"/>
        <w:left w:val="none" w:sz="0" w:space="0" w:color="auto"/>
        <w:bottom w:val="none" w:sz="0" w:space="0" w:color="auto"/>
        <w:right w:val="none" w:sz="0" w:space="0" w:color="auto"/>
      </w:divBdr>
    </w:div>
    <w:div w:id="1257864524">
      <w:bodyDiv w:val="1"/>
      <w:marLeft w:val="0"/>
      <w:marRight w:val="0"/>
      <w:marTop w:val="0"/>
      <w:marBottom w:val="0"/>
      <w:divBdr>
        <w:top w:val="none" w:sz="0" w:space="0" w:color="auto"/>
        <w:left w:val="none" w:sz="0" w:space="0" w:color="auto"/>
        <w:bottom w:val="none" w:sz="0" w:space="0" w:color="auto"/>
        <w:right w:val="none" w:sz="0" w:space="0" w:color="auto"/>
      </w:divBdr>
    </w:div>
    <w:div w:id="1267229862">
      <w:bodyDiv w:val="1"/>
      <w:marLeft w:val="0"/>
      <w:marRight w:val="0"/>
      <w:marTop w:val="0"/>
      <w:marBottom w:val="0"/>
      <w:divBdr>
        <w:top w:val="none" w:sz="0" w:space="0" w:color="auto"/>
        <w:left w:val="none" w:sz="0" w:space="0" w:color="auto"/>
        <w:bottom w:val="none" w:sz="0" w:space="0" w:color="auto"/>
        <w:right w:val="none" w:sz="0" w:space="0" w:color="auto"/>
      </w:divBdr>
    </w:div>
    <w:div w:id="1509438857">
      <w:bodyDiv w:val="1"/>
      <w:marLeft w:val="0"/>
      <w:marRight w:val="0"/>
      <w:marTop w:val="0"/>
      <w:marBottom w:val="0"/>
      <w:divBdr>
        <w:top w:val="none" w:sz="0" w:space="0" w:color="auto"/>
        <w:left w:val="none" w:sz="0" w:space="0" w:color="auto"/>
        <w:bottom w:val="none" w:sz="0" w:space="0" w:color="auto"/>
        <w:right w:val="none" w:sz="0" w:space="0" w:color="auto"/>
      </w:divBdr>
    </w:div>
    <w:div w:id="1564751076">
      <w:bodyDiv w:val="1"/>
      <w:marLeft w:val="0"/>
      <w:marRight w:val="0"/>
      <w:marTop w:val="0"/>
      <w:marBottom w:val="0"/>
      <w:divBdr>
        <w:top w:val="none" w:sz="0" w:space="0" w:color="auto"/>
        <w:left w:val="none" w:sz="0" w:space="0" w:color="auto"/>
        <w:bottom w:val="none" w:sz="0" w:space="0" w:color="auto"/>
        <w:right w:val="none" w:sz="0" w:space="0" w:color="auto"/>
      </w:divBdr>
    </w:div>
    <w:div w:id="1627929663">
      <w:bodyDiv w:val="1"/>
      <w:marLeft w:val="0"/>
      <w:marRight w:val="0"/>
      <w:marTop w:val="0"/>
      <w:marBottom w:val="0"/>
      <w:divBdr>
        <w:top w:val="none" w:sz="0" w:space="0" w:color="auto"/>
        <w:left w:val="none" w:sz="0" w:space="0" w:color="auto"/>
        <w:bottom w:val="none" w:sz="0" w:space="0" w:color="auto"/>
        <w:right w:val="none" w:sz="0" w:space="0" w:color="auto"/>
      </w:divBdr>
    </w:div>
    <w:div w:id="1795976382">
      <w:bodyDiv w:val="1"/>
      <w:marLeft w:val="0"/>
      <w:marRight w:val="0"/>
      <w:marTop w:val="0"/>
      <w:marBottom w:val="0"/>
      <w:divBdr>
        <w:top w:val="none" w:sz="0" w:space="0" w:color="auto"/>
        <w:left w:val="none" w:sz="0" w:space="0" w:color="auto"/>
        <w:bottom w:val="none" w:sz="0" w:space="0" w:color="auto"/>
        <w:right w:val="none" w:sz="0" w:space="0" w:color="auto"/>
      </w:divBdr>
    </w:div>
    <w:div w:id="2002343793">
      <w:bodyDiv w:val="1"/>
      <w:marLeft w:val="0"/>
      <w:marRight w:val="0"/>
      <w:marTop w:val="0"/>
      <w:marBottom w:val="0"/>
      <w:divBdr>
        <w:top w:val="none" w:sz="0" w:space="0" w:color="auto"/>
        <w:left w:val="none" w:sz="0" w:space="0" w:color="auto"/>
        <w:bottom w:val="none" w:sz="0" w:space="0" w:color="auto"/>
        <w:right w:val="none" w:sz="0" w:space="0" w:color="auto"/>
      </w:divBdr>
    </w:div>
    <w:div w:id="2036535264">
      <w:bodyDiv w:val="1"/>
      <w:marLeft w:val="0"/>
      <w:marRight w:val="0"/>
      <w:marTop w:val="0"/>
      <w:marBottom w:val="0"/>
      <w:divBdr>
        <w:top w:val="none" w:sz="0" w:space="0" w:color="auto"/>
        <w:left w:val="none" w:sz="0" w:space="0" w:color="auto"/>
        <w:bottom w:val="none" w:sz="0" w:space="0" w:color="auto"/>
        <w:right w:val="none" w:sz="0" w:space="0" w:color="auto"/>
      </w:divBdr>
    </w:div>
    <w:div w:id="20808596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0.png"/><Relationship Id="rId89" Type="http://schemas.microsoft.com/office/2011/relationships/people" Target="people.xml"/><Relationship Id="rId16" Type="http://schemas.openxmlformats.org/officeDocument/2006/relationships/image" Target="media/image6.png"/><Relationship Id="rId11" Type="http://schemas.openxmlformats.org/officeDocument/2006/relationships/image" Target="media/image1.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0.png"/><Relationship Id="rId79" Type="http://schemas.openxmlformats.org/officeDocument/2006/relationships/image" Target="media/image65.png"/><Relationship Id="rId5" Type="http://schemas.openxmlformats.org/officeDocument/2006/relationships/numbering" Target="numbering.xml"/><Relationship Id="rId90" Type="http://schemas.openxmlformats.org/officeDocument/2006/relationships/theme" Target="theme/theme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3.png"/><Relationship Id="rId8" Type="http://schemas.openxmlformats.org/officeDocument/2006/relationships/webSettings" Target="webSettings.xml"/><Relationship Id="rId51" Type="http://schemas.openxmlformats.org/officeDocument/2006/relationships/image" Target="media/image41.png"/><Relationship Id="rId72" Type="http://schemas.microsoft.com/office/2016/09/relationships/commentsIds" Target="commentsIds.xml"/><Relationship Id="rId80" Type="http://schemas.openxmlformats.org/officeDocument/2006/relationships/image" Target="media/image66.png"/><Relationship Id="rId85" Type="http://schemas.openxmlformats.org/officeDocument/2006/relationships/image" Target="media/image71.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comments" Target="comments.xml"/><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microsoft.com/office/2018/08/relationships/commentsExtensible" Target="commentsExtensible.xml"/><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2.png"/><Relationship Id="rId7" Type="http://schemas.openxmlformats.org/officeDocument/2006/relationships/settings" Target="settings.xml"/><Relationship Id="rId71" Type="http://schemas.microsoft.com/office/2011/relationships/commentsExtended" Target="commentsExtended.xml"/><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3.jpg"/><Relationship Id="rId61" Type="http://schemas.openxmlformats.org/officeDocument/2006/relationships/image" Target="media/image51.png"/><Relationship Id="rId82" Type="http://schemas.openxmlformats.org/officeDocument/2006/relationships/image" Target="media/image68.png"/><Relationship Id="rId19"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_activity xmlns="c240a0c8-d45c-4ab7-9469-3a0ee2ec1550" xsi:nil="true"/>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 ma:contentTypeID="0x01010058204C4178FE984FA67573495BBC3FF6" ma:contentTypeVersion="16" ma:contentTypeDescription="Create a new document." ma:contentTypeScope="" ma:versionID="f0e4795262411a92401a8fb7a422084c">
  <xsd:schema xmlns:xsd="http://www.w3.org/2001/XMLSchema" xmlns:xs="http://www.w3.org/2001/XMLSchema" xmlns:p="http://schemas.microsoft.com/office/2006/metadata/properties" xmlns:ns3="c240a0c8-d45c-4ab7-9469-3a0ee2ec1550" xmlns:ns4="cd08e727-9fc4-4861-afe5-2a5b8b7f9ae5" targetNamespace="http://schemas.microsoft.com/office/2006/metadata/properties" ma:root="true" ma:fieldsID="6d4fc601e95355ee90e87c5de1caeeab" ns3:_="" ns4:_="">
    <xsd:import namespace="c240a0c8-d45c-4ab7-9469-3a0ee2ec1550"/>
    <xsd:import namespace="cd08e727-9fc4-4861-afe5-2a5b8b7f9ae5"/>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OCR" minOccurs="0"/>
                <xsd:element ref="ns3:MediaServiceGenerationTime" minOccurs="0"/>
                <xsd:element ref="ns3:MediaServiceEventHashCode" minOccurs="0"/>
                <xsd:element ref="ns3:MediaServiceDateTaken" minOccurs="0"/>
                <xsd:element ref="ns3:MediaServiceLocation" minOccurs="0"/>
                <xsd:element ref="ns3:MediaLengthInSeconds" minOccurs="0"/>
                <xsd:element ref="ns3:_activity" minOccurs="0"/>
                <xsd:element ref="ns3:MediaServiceObjectDetectorVersions" minOccurs="0"/>
                <xsd:element ref="ns4:SharedWithUsers" minOccurs="0"/>
                <xsd:element ref="ns4:SharedWithDetails" minOccurs="0"/>
                <xsd:element ref="ns4:SharingHintHash" minOccurs="0"/>
                <xsd:element ref="ns3:MediaServiceSearchProperties" minOccurs="0"/>
                <xsd:element ref="ns3:MediaServiceSystem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240a0c8-d45c-4ab7-9469-3a0ee2ec155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DateTaken" ma:index="14" nillable="true" ma:displayName="MediaServiceDateTaken" ma:hidden="true" ma:indexed="true" ma:internalName="MediaServiceDateTaken" ma:readOnly="true">
      <xsd:simpleType>
        <xsd:restriction base="dms:Text"/>
      </xsd:simpleType>
    </xsd:element>
    <xsd:element name="MediaServiceLocation" ma:index="15" nillable="true" ma:displayName="Location" ma:indexed="true" ma:internalName="MediaServiceLocation" ma:readOnly="true">
      <xsd:simpleType>
        <xsd:restriction base="dms:Text"/>
      </xsd:simpleType>
    </xsd:element>
    <xsd:element name="MediaLengthInSeconds" ma:index="16" nillable="true" ma:displayName="MediaLengthInSeconds" ma:hidden="true" ma:internalName="MediaLengthInSeconds" ma:readOnly="true">
      <xsd:simpleType>
        <xsd:restriction base="dms:Unknown"/>
      </xsd:simpleType>
    </xsd:element>
    <xsd:element name="_activity" ma:index="17" nillable="true" ma:displayName="_activity" ma:hidden="true" ma:internalName="_activity">
      <xsd:simpleType>
        <xsd:restriction base="dms:Note"/>
      </xsd:simpleType>
    </xsd:element>
    <xsd:element name="MediaServiceObjectDetectorVersions" ma:index="18" nillable="true" ma:displayName="MediaServiceObjectDetectorVersions" ma:hidden="true" ma:indexed="true" ma:internalName="MediaServiceObjectDetectorVersions" ma:readOnly="true">
      <xsd:simpleType>
        <xsd:restriction base="dms:Text"/>
      </xsd:simpleType>
    </xsd:element>
    <xsd:element name="MediaServiceSearchProperties" ma:index="22" nillable="true" ma:displayName="MediaServiceSearchProperties" ma:hidden="true" ma:internalName="MediaServiceSearchProperties" ma:readOnly="true">
      <xsd:simpleType>
        <xsd:restriction base="dms:Note"/>
      </xsd:simpleType>
    </xsd:element>
    <xsd:element name="MediaServiceSystemTags" ma:index="23" nillable="true" ma:displayName="MediaServiceSystemTags" ma:hidden="true" ma:internalName="MediaServiceSystemTag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cd08e727-9fc4-4861-afe5-2a5b8b7f9ae5" elementFormDefault="qualified">
    <xsd:import namespace="http://schemas.microsoft.com/office/2006/documentManagement/types"/>
    <xsd:import namespace="http://schemas.microsoft.com/office/infopath/2007/PartnerControls"/>
    <xsd:element name="SharedWithUsers" ma:index="19"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0" nillable="true" ma:displayName="Shared With Details" ma:internalName="SharedWithDetails" ma:readOnly="true">
      <xsd:simpleType>
        <xsd:restriction base="dms:Note">
          <xsd:maxLength value="255"/>
        </xsd:restriction>
      </xsd:simpleType>
    </xsd:element>
    <xsd:element name="SharingHintHash" ma:index="21"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AB95B423-D9FB-4F85-AC0D-70AFFBEB11CC}">
  <ds:schemaRefs>
    <ds:schemaRef ds:uri="http://schemas.microsoft.com/sharepoint/v3/contenttype/forms"/>
  </ds:schemaRefs>
</ds:datastoreItem>
</file>

<file path=customXml/itemProps2.xml><?xml version="1.0" encoding="utf-8"?>
<ds:datastoreItem xmlns:ds="http://schemas.openxmlformats.org/officeDocument/2006/customXml" ds:itemID="{DF9E6F80-B87F-48B3-8699-925666C4499E}">
  <ds:schemaRefs>
    <ds:schemaRef ds:uri="http://schemas.microsoft.com/office/2006/metadata/properties"/>
    <ds:schemaRef ds:uri="http://schemas.microsoft.com/office/infopath/2007/PartnerControls"/>
    <ds:schemaRef ds:uri="c240a0c8-d45c-4ab7-9469-3a0ee2ec1550"/>
  </ds:schemaRefs>
</ds:datastoreItem>
</file>

<file path=customXml/itemProps3.xml><?xml version="1.0" encoding="utf-8"?>
<ds:datastoreItem xmlns:ds="http://schemas.openxmlformats.org/officeDocument/2006/customXml" ds:itemID="{B31A4B02-079F-4D16-B1D2-E3F5D97C7553}">
  <ds:schemaRefs>
    <ds:schemaRef ds:uri="http://schemas.openxmlformats.org/officeDocument/2006/bibliography"/>
  </ds:schemaRefs>
</ds:datastoreItem>
</file>

<file path=customXml/itemProps4.xml><?xml version="1.0" encoding="utf-8"?>
<ds:datastoreItem xmlns:ds="http://schemas.openxmlformats.org/officeDocument/2006/customXml" ds:itemID="{0AE6023F-174D-4583-BC79-4FE69721464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240a0c8-d45c-4ab7-9469-3a0ee2ec1550"/>
    <ds:schemaRef ds:uri="cd08e727-9fc4-4861-afe5-2a5b8b7f9ae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31</TotalTime>
  <Pages>81</Pages>
  <Words>6965</Words>
  <Characters>39705</Characters>
  <Application>Microsoft Office Word</Application>
  <DocSecurity>0</DocSecurity>
  <Lines>330</Lines>
  <Paragraphs>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46577</CharactersWithSpaces>
  <SharedDoc>false</SharedDoc>
  <HLinks>
    <vt:vector size="252" baseType="variant">
      <vt:variant>
        <vt:i4>1769529</vt:i4>
      </vt:variant>
      <vt:variant>
        <vt:i4>248</vt:i4>
      </vt:variant>
      <vt:variant>
        <vt:i4>0</vt:i4>
      </vt:variant>
      <vt:variant>
        <vt:i4>5</vt:i4>
      </vt:variant>
      <vt:variant>
        <vt:lpwstr/>
      </vt:variant>
      <vt:variant>
        <vt:lpwstr>_Toc198885889</vt:lpwstr>
      </vt:variant>
      <vt:variant>
        <vt:i4>1769529</vt:i4>
      </vt:variant>
      <vt:variant>
        <vt:i4>242</vt:i4>
      </vt:variant>
      <vt:variant>
        <vt:i4>0</vt:i4>
      </vt:variant>
      <vt:variant>
        <vt:i4>5</vt:i4>
      </vt:variant>
      <vt:variant>
        <vt:lpwstr/>
      </vt:variant>
      <vt:variant>
        <vt:lpwstr>_Toc198885888</vt:lpwstr>
      </vt:variant>
      <vt:variant>
        <vt:i4>1769529</vt:i4>
      </vt:variant>
      <vt:variant>
        <vt:i4>236</vt:i4>
      </vt:variant>
      <vt:variant>
        <vt:i4>0</vt:i4>
      </vt:variant>
      <vt:variant>
        <vt:i4>5</vt:i4>
      </vt:variant>
      <vt:variant>
        <vt:lpwstr/>
      </vt:variant>
      <vt:variant>
        <vt:lpwstr>_Toc198885887</vt:lpwstr>
      </vt:variant>
      <vt:variant>
        <vt:i4>1769529</vt:i4>
      </vt:variant>
      <vt:variant>
        <vt:i4>230</vt:i4>
      </vt:variant>
      <vt:variant>
        <vt:i4>0</vt:i4>
      </vt:variant>
      <vt:variant>
        <vt:i4>5</vt:i4>
      </vt:variant>
      <vt:variant>
        <vt:lpwstr/>
      </vt:variant>
      <vt:variant>
        <vt:lpwstr>_Toc198885886</vt:lpwstr>
      </vt:variant>
      <vt:variant>
        <vt:i4>1769529</vt:i4>
      </vt:variant>
      <vt:variant>
        <vt:i4>224</vt:i4>
      </vt:variant>
      <vt:variant>
        <vt:i4>0</vt:i4>
      </vt:variant>
      <vt:variant>
        <vt:i4>5</vt:i4>
      </vt:variant>
      <vt:variant>
        <vt:lpwstr/>
      </vt:variant>
      <vt:variant>
        <vt:lpwstr>_Toc198885885</vt:lpwstr>
      </vt:variant>
      <vt:variant>
        <vt:i4>1769529</vt:i4>
      </vt:variant>
      <vt:variant>
        <vt:i4>218</vt:i4>
      </vt:variant>
      <vt:variant>
        <vt:i4>0</vt:i4>
      </vt:variant>
      <vt:variant>
        <vt:i4>5</vt:i4>
      </vt:variant>
      <vt:variant>
        <vt:lpwstr/>
      </vt:variant>
      <vt:variant>
        <vt:lpwstr>_Toc198885884</vt:lpwstr>
      </vt:variant>
      <vt:variant>
        <vt:i4>1769529</vt:i4>
      </vt:variant>
      <vt:variant>
        <vt:i4>212</vt:i4>
      </vt:variant>
      <vt:variant>
        <vt:i4>0</vt:i4>
      </vt:variant>
      <vt:variant>
        <vt:i4>5</vt:i4>
      </vt:variant>
      <vt:variant>
        <vt:lpwstr/>
      </vt:variant>
      <vt:variant>
        <vt:lpwstr>_Toc198885883</vt:lpwstr>
      </vt:variant>
      <vt:variant>
        <vt:i4>1769529</vt:i4>
      </vt:variant>
      <vt:variant>
        <vt:i4>206</vt:i4>
      </vt:variant>
      <vt:variant>
        <vt:i4>0</vt:i4>
      </vt:variant>
      <vt:variant>
        <vt:i4>5</vt:i4>
      </vt:variant>
      <vt:variant>
        <vt:lpwstr/>
      </vt:variant>
      <vt:variant>
        <vt:lpwstr>_Toc198885881</vt:lpwstr>
      </vt:variant>
      <vt:variant>
        <vt:i4>1769529</vt:i4>
      </vt:variant>
      <vt:variant>
        <vt:i4>200</vt:i4>
      </vt:variant>
      <vt:variant>
        <vt:i4>0</vt:i4>
      </vt:variant>
      <vt:variant>
        <vt:i4>5</vt:i4>
      </vt:variant>
      <vt:variant>
        <vt:lpwstr/>
      </vt:variant>
      <vt:variant>
        <vt:lpwstr>_Toc198885880</vt:lpwstr>
      </vt:variant>
      <vt:variant>
        <vt:i4>1310777</vt:i4>
      </vt:variant>
      <vt:variant>
        <vt:i4>194</vt:i4>
      </vt:variant>
      <vt:variant>
        <vt:i4>0</vt:i4>
      </vt:variant>
      <vt:variant>
        <vt:i4>5</vt:i4>
      </vt:variant>
      <vt:variant>
        <vt:lpwstr/>
      </vt:variant>
      <vt:variant>
        <vt:lpwstr>_Toc198885879</vt:lpwstr>
      </vt:variant>
      <vt:variant>
        <vt:i4>1310777</vt:i4>
      </vt:variant>
      <vt:variant>
        <vt:i4>188</vt:i4>
      </vt:variant>
      <vt:variant>
        <vt:i4>0</vt:i4>
      </vt:variant>
      <vt:variant>
        <vt:i4>5</vt:i4>
      </vt:variant>
      <vt:variant>
        <vt:lpwstr/>
      </vt:variant>
      <vt:variant>
        <vt:lpwstr>_Toc198885878</vt:lpwstr>
      </vt:variant>
      <vt:variant>
        <vt:i4>1310777</vt:i4>
      </vt:variant>
      <vt:variant>
        <vt:i4>182</vt:i4>
      </vt:variant>
      <vt:variant>
        <vt:i4>0</vt:i4>
      </vt:variant>
      <vt:variant>
        <vt:i4>5</vt:i4>
      </vt:variant>
      <vt:variant>
        <vt:lpwstr/>
      </vt:variant>
      <vt:variant>
        <vt:lpwstr>_Toc198885877</vt:lpwstr>
      </vt:variant>
      <vt:variant>
        <vt:i4>1310777</vt:i4>
      </vt:variant>
      <vt:variant>
        <vt:i4>176</vt:i4>
      </vt:variant>
      <vt:variant>
        <vt:i4>0</vt:i4>
      </vt:variant>
      <vt:variant>
        <vt:i4>5</vt:i4>
      </vt:variant>
      <vt:variant>
        <vt:lpwstr/>
      </vt:variant>
      <vt:variant>
        <vt:lpwstr>_Toc198885876</vt:lpwstr>
      </vt:variant>
      <vt:variant>
        <vt:i4>1310777</vt:i4>
      </vt:variant>
      <vt:variant>
        <vt:i4>170</vt:i4>
      </vt:variant>
      <vt:variant>
        <vt:i4>0</vt:i4>
      </vt:variant>
      <vt:variant>
        <vt:i4>5</vt:i4>
      </vt:variant>
      <vt:variant>
        <vt:lpwstr/>
      </vt:variant>
      <vt:variant>
        <vt:lpwstr>_Toc198885875</vt:lpwstr>
      </vt:variant>
      <vt:variant>
        <vt:i4>1310777</vt:i4>
      </vt:variant>
      <vt:variant>
        <vt:i4>164</vt:i4>
      </vt:variant>
      <vt:variant>
        <vt:i4>0</vt:i4>
      </vt:variant>
      <vt:variant>
        <vt:i4>5</vt:i4>
      </vt:variant>
      <vt:variant>
        <vt:lpwstr/>
      </vt:variant>
      <vt:variant>
        <vt:lpwstr>_Toc198885874</vt:lpwstr>
      </vt:variant>
      <vt:variant>
        <vt:i4>1310777</vt:i4>
      </vt:variant>
      <vt:variant>
        <vt:i4>158</vt:i4>
      </vt:variant>
      <vt:variant>
        <vt:i4>0</vt:i4>
      </vt:variant>
      <vt:variant>
        <vt:i4>5</vt:i4>
      </vt:variant>
      <vt:variant>
        <vt:lpwstr/>
      </vt:variant>
      <vt:variant>
        <vt:lpwstr>_Toc198885873</vt:lpwstr>
      </vt:variant>
      <vt:variant>
        <vt:i4>1310777</vt:i4>
      </vt:variant>
      <vt:variant>
        <vt:i4>152</vt:i4>
      </vt:variant>
      <vt:variant>
        <vt:i4>0</vt:i4>
      </vt:variant>
      <vt:variant>
        <vt:i4>5</vt:i4>
      </vt:variant>
      <vt:variant>
        <vt:lpwstr/>
      </vt:variant>
      <vt:variant>
        <vt:lpwstr>_Toc198885872</vt:lpwstr>
      </vt:variant>
      <vt:variant>
        <vt:i4>1310777</vt:i4>
      </vt:variant>
      <vt:variant>
        <vt:i4>146</vt:i4>
      </vt:variant>
      <vt:variant>
        <vt:i4>0</vt:i4>
      </vt:variant>
      <vt:variant>
        <vt:i4>5</vt:i4>
      </vt:variant>
      <vt:variant>
        <vt:lpwstr/>
      </vt:variant>
      <vt:variant>
        <vt:lpwstr>_Toc198885871</vt:lpwstr>
      </vt:variant>
      <vt:variant>
        <vt:i4>1310777</vt:i4>
      </vt:variant>
      <vt:variant>
        <vt:i4>140</vt:i4>
      </vt:variant>
      <vt:variant>
        <vt:i4>0</vt:i4>
      </vt:variant>
      <vt:variant>
        <vt:i4>5</vt:i4>
      </vt:variant>
      <vt:variant>
        <vt:lpwstr/>
      </vt:variant>
      <vt:variant>
        <vt:lpwstr>_Toc198885870</vt:lpwstr>
      </vt:variant>
      <vt:variant>
        <vt:i4>1376313</vt:i4>
      </vt:variant>
      <vt:variant>
        <vt:i4>134</vt:i4>
      </vt:variant>
      <vt:variant>
        <vt:i4>0</vt:i4>
      </vt:variant>
      <vt:variant>
        <vt:i4>5</vt:i4>
      </vt:variant>
      <vt:variant>
        <vt:lpwstr/>
      </vt:variant>
      <vt:variant>
        <vt:lpwstr>_Toc198885869</vt:lpwstr>
      </vt:variant>
      <vt:variant>
        <vt:i4>1376313</vt:i4>
      </vt:variant>
      <vt:variant>
        <vt:i4>128</vt:i4>
      </vt:variant>
      <vt:variant>
        <vt:i4>0</vt:i4>
      </vt:variant>
      <vt:variant>
        <vt:i4>5</vt:i4>
      </vt:variant>
      <vt:variant>
        <vt:lpwstr/>
      </vt:variant>
      <vt:variant>
        <vt:lpwstr>_Toc198885868</vt:lpwstr>
      </vt:variant>
      <vt:variant>
        <vt:i4>1376313</vt:i4>
      </vt:variant>
      <vt:variant>
        <vt:i4>122</vt:i4>
      </vt:variant>
      <vt:variant>
        <vt:i4>0</vt:i4>
      </vt:variant>
      <vt:variant>
        <vt:i4>5</vt:i4>
      </vt:variant>
      <vt:variant>
        <vt:lpwstr/>
      </vt:variant>
      <vt:variant>
        <vt:lpwstr>_Toc198885867</vt:lpwstr>
      </vt:variant>
      <vt:variant>
        <vt:i4>1376313</vt:i4>
      </vt:variant>
      <vt:variant>
        <vt:i4>116</vt:i4>
      </vt:variant>
      <vt:variant>
        <vt:i4>0</vt:i4>
      </vt:variant>
      <vt:variant>
        <vt:i4>5</vt:i4>
      </vt:variant>
      <vt:variant>
        <vt:lpwstr/>
      </vt:variant>
      <vt:variant>
        <vt:lpwstr>_Toc198885866</vt:lpwstr>
      </vt:variant>
      <vt:variant>
        <vt:i4>1376313</vt:i4>
      </vt:variant>
      <vt:variant>
        <vt:i4>110</vt:i4>
      </vt:variant>
      <vt:variant>
        <vt:i4>0</vt:i4>
      </vt:variant>
      <vt:variant>
        <vt:i4>5</vt:i4>
      </vt:variant>
      <vt:variant>
        <vt:lpwstr/>
      </vt:variant>
      <vt:variant>
        <vt:lpwstr>_Toc198885865</vt:lpwstr>
      </vt:variant>
      <vt:variant>
        <vt:i4>1376313</vt:i4>
      </vt:variant>
      <vt:variant>
        <vt:i4>104</vt:i4>
      </vt:variant>
      <vt:variant>
        <vt:i4>0</vt:i4>
      </vt:variant>
      <vt:variant>
        <vt:i4>5</vt:i4>
      </vt:variant>
      <vt:variant>
        <vt:lpwstr/>
      </vt:variant>
      <vt:variant>
        <vt:lpwstr>_Toc198885864</vt:lpwstr>
      </vt:variant>
      <vt:variant>
        <vt:i4>1376313</vt:i4>
      </vt:variant>
      <vt:variant>
        <vt:i4>98</vt:i4>
      </vt:variant>
      <vt:variant>
        <vt:i4>0</vt:i4>
      </vt:variant>
      <vt:variant>
        <vt:i4>5</vt:i4>
      </vt:variant>
      <vt:variant>
        <vt:lpwstr/>
      </vt:variant>
      <vt:variant>
        <vt:lpwstr>_Toc198885863</vt:lpwstr>
      </vt:variant>
      <vt:variant>
        <vt:i4>1376313</vt:i4>
      </vt:variant>
      <vt:variant>
        <vt:i4>92</vt:i4>
      </vt:variant>
      <vt:variant>
        <vt:i4>0</vt:i4>
      </vt:variant>
      <vt:variant>
        <vt:i4>5</vt:i4>
      </vt:variant>
      <vt:variant>
        <vt:lpwstr/>
      </vt:variant>
      <vt:variant>
        <vt:lpwstr>_Toc198885862</vt:lpwstr>
      </vt:variant>
      <vt:variant>
        <vt:i4>1376313</vt:i4>
      </vt:variant>
      <vt:variant>
        <vt:i4>86</vt:i4>
      </vt:variant>
      <vt:variant>
        <vt:i4>0</vt:i4>
      </vt:variant>
      <vt:variant>
        <vt:i4>5</vt:i4>
      </vt:variant>
      <vt:variant>
        <vt:lpwstr/>
      </vt:variant>
      <vt:variant>
        <vt:lpwstr>_Toc198885861</vt:lpwstr>
      </vt:variant>
      <vt:variant>
        <vt:i4>1376313</vt:i4>
      </vt:variant>
      <vt:variant>
        <vt:i4>80</vt:i4>
      </vt:variant>
      <vt:variant>
        <vt:i4>0</vt:i4>
      </vt:variant>
      <vt:variant>
        <vt:i4>5</vt:i4>
      </vt:variant>
      <vt:variant>
        <vt:lpwstr/>
      </vt:variant>
      <vt:variant>
        <vt:lpwstr>_Toc198885860</vt:lpwstr>
      </vt:variant>
      <vt:variant>
        <vt:i4>1441849</vt:i4>
      </vt:variant>
      <vt:variant>
        <vt:i4>74</vt:i4>
      </vt:variant>
      <vt:variant>
        <vt:i4>0</vt:i4>
      </vt:variant>
      <vt:variant>
        <vt:i4>5</vt:i4>
      </vt:variant>
      <vt:variant>
        <vt:lpwstr/>
      </vt:variant>
      <vt:variant>
        <vt:lpwstr>_Toc198885859</vt:lpwstr>
      </vt:variant>
      <vt:variant>
        <vt:i4>1441849</vt:i4>
      </vt:variant>
      <vt:variant>
        <vt:i4>68</vt:i4>
      </vt:variant>
      <vt:variant>
        <vt:i4>0</vt:i4>
      </vt:variant>
      <vt:variant>
        <vt:i4>5</vt:i4>
      </vt:variant>
      <vt:variant>
        <vt:lpwstr/>
      </vt:variant>
      <vt:variant>
        <vt:lpwstr>_Toc198885858</vt:lpwstr>
      </vt:variant>
      <vt:variant>
        <vt:i4>1441849</vt:i4>
      </vt:variant>
      <vt:variant>
        <vt:i4>62</vt:i4>
      </vt:variant>
      <vt:variant>
        <vt:i4>0</vt:i4>
      </vt:variant>
      <vt:variant>
        <vt:i4>5</vt:i4>
      </vt:variant>
      <vt:variant>
        <vt:lpwstr/>
      </vt:variant>
      <vt:variant>
        <vt:lpwstr>_Toc198885857</vt:lpwstr>
      </vt:variant>
      <vt:variant>
        <vt:i4>1441849</vt:i4>
      </vt:variant>
      <vt:variant>
        <vt:i4>56</vt:i4>
      </vt:variant>
      <vt:variant>
        <vt:i4>0</vt:i4>
      </vt:variant>
      <vt:variant>
        <vt:i4>5</vt:i4>
      </vt:variant>
      <vt:variant>
        <vt:lpwstr/>
      </vt:variant>
      <vt:variant>
        <vt:lpwstr>_Toc198885856</vt:lpwstr>
      </vt:variant>
      <vt:variant>
        <vt:i4>1441849</vt:i4>
      </vt:variant>
      <vt:variant>
        <vt:i4>50</vt:i4>
      </vt:variant>
      <vt:variant>
        <vt:i4>0</vt:i4>
      </vt:variant>
      <vt:variant>
        <vt:i4>5</vt:i4>
      </vt:variant>
      <vt:variant>
        <vt:lpwstr/>
      </vt:variant>
      <vt:variant>
        <vt:lpwstr>_Toc198885855</vt:lpwstr>
      </vt:variant>
      <vt:variant>
        <vt:i4>1441849</vt:i4>
      </vt:variant>
      <vt:variant>
        <vt:i4>44</vt:i4>
      </vt:variant>
      <vt:variant>
        <vt:i4>0</vt:i4>
      </vt:variant>
      <vt:variant>
        <vt:i4>5</vt:i4>
      </vt:variant>
      <vt:variant>
        <vt:lpwstr/>
      </vt:variant>
      <vt:variant>
        <vt:lpwstr>_Toc198885854</vt:lpwstr>
      </vt:variant>
      <vt:variant>
        <vt:i4>1441849</vt:i4>
      </vt:variant>
      <vt:variant>
        <vt:i4>38</vt:i4>
      </vt:variant>
      <vt:variant>
        <vt:i4>0</vt:i4>
      </vt:variant>
      <vt:variant>
        <vt:i4>5</vt:i4>
      </vt:variant>
      <vt:variant>
        <vt:lpwstr/>
      </vt:variant>
      <vt:variant>
        <vt:lpwstr>_Toc198885853</vt:lpwstr>
      </vt:variant>
      <vt:variant>
        <vt:i4>1441849</vt:i4>
      </vt:variant>
      <vt:variant>
        <vt:i4>32</vt:i4>
      </vt:variant>
      <vt:variant>
        <vt:i4>0</vt:i4>
      </vt:variant>
      <vt:variant>
        <vt:i4>5</vt:i4>
      </vt:variant>
      <vt:variant>
        <vt:lpwstr/>
      </vt:variant>
      <vt:variant>
        <vt:lpwstr>_Toc198885852</vt:lpwstr>
      </vt:variant>
      <vt:variant>
        <vt:i4>1441849</vt:i4>
      </vt:variant>
      <vt:variant>
        <vt:i4>26</vt:i4>
      </vt:variant>
      <vt:variant>
        <vt:i4>0</vt:i4>
      </vt:variant>
      <vt:variant>
        <vt:i4>5</vt:i4>
      </vt:variant>
      <vt:variant>
        <vt:lpwstr/>
      </vt:variant>
      <vt:variant>
        <vt:lpwstr>_Toc198885851</vt:lpwstr>
      </vt:variant>
      <vt:variant>
        <vt:i4>1441849</vt:i4>
      </vt:variant>
      <vt:variant>
        <vt:i4>20</vt:i4>
      </vt:variant>
      <vt:variant>
        <vt:i4>0</vt:i4>
      </vt:variant>
      <vt:variant>
        <vt:i4>5</vt:i4>
      </vt:variant>
      <vt:variant>
        <vt:lpwstr/>
      </vt:variant>
      <vt:variant>
        <vt:lpwstr>_Toc198885850</vt:lpwstr>
      </vt:variant>
      <vt:variant>
        <vt:i4>1507385</vt:i4>
      </vt:variant>
      <vt:variant>
        <vt:i4>14</vt:i4>
      </vt:variant>
      <vt:variant>
        <vt:i4>0</vt:i4>
      </vt:variant>
      <vt:variant>
        <vt:i4>5</vt:i4>
      </vt:variant>
      <vt:variant>
        <vt:lpwstr/>
      </vt:variant>
      <vt:variant>
        <vt:lpwstr>_Toc198885849</vt:lpwstr>
      </vt:variant>
      <vt:variant>
        <vt:i4>1507385</vt:i4>
      </vt:variant>
      <vt:variant>
        <vt:i4>8</vt:i4>
      </vt:variant>
      <vt:variant>
        <vt:i4>0</vt:i4>
      </vt:variant>
      <vt:variant>
        <vt:i4>5</vt:i4>
      </vt:variant>
      <vt:variant>
        <vt:lpwstr/>
      </vt:variant>
      <vt:variant>
        <vt:lpwstr>_Toc198885848</vt:lpwstr>
      </vt:variant>
      <vt:variant>
        <vt:i4>1507385</vt:i4>
      </vt:variant>
      <vt:variant>
        <vt:i4>2</vt:i4>
      </vt:variant>
      <vt:variant>
        <vt:i4>0</vt:i4>
      </vt:variant>
      <vt:variant>
        <vt:i4>5</vt:i4>
      </vt:variant>
      <vt:variant>
        <vt:lpwstr/>
      </vt:variant>
      <vt:variant>
        <vt:lpwstr>_Toc198885847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Truong Ngoc Hai 20225309</dc:creator>
  <cp:keywords/>
  <dc:description/>
  <cp:lastModifiedBy>Truong Ngoc Hai 20225309</cp:lastModifiedBy>
  <cp:revision>10</cp:revision>
  <dcterms:created xsi:type="dcterms:W3CDTF">2025-05-23T07:16:00Z</dcterms:created>
  <dcterms:modified xsi:type="dcterms:W3CDTF">2025-05-23T07:52:00Z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0x01010058204C4178FE984FA67573495BBC3FF6</vt:lpwstr>
  </property>
</Properties>
</file>